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3179C5" w14:textId="77777777" w:rsidR="0076491E" w:rsidRPr="00044F56" w:rsidRDefault="0076491E" w:rsidP="00FF01A6">
      <w:pPr>
        <w:pStyle w:val="12"/>
        <w:jc w:val="center"/>
        <w:rPr>
          <w:rFonts w:ascii="Times New Roman" w:hAnsi="Times New Roman"/>
          <w:b/>
          <w:color w:val="000000" w:themeColor="text1"/>
          <w:sz w:val="42"/>
          <w:szCs w:val="42"/>
        </w:rPr>
      </w:pPr>
      <w:r w:rsidRPr="00044F56">
        <w:rPr>
          <w:rFonts w:ascii="Times New Roman" w:hAnsi="Times New Roman"/>
          <w:b/>
          <w:color w:val="000000" w:themeColor="text1"/>
          <w:sz w:val="42"/>
          <w:szCs w:val="42"/>
        </w:rPr>
        <w:t>BIA1B Business and Information Systems Architecture</w:t>
      </w:r>
    </w:p>
    <w:p w14:paraId="4D90854C" w14:textId="6F7768D5" w:rsidR="00665DAA" w:rsidRPr="00044F56" w:rsidRDefault="00665DAA" w:rsidP="00FF01A6">
      <w:pPr>
        <w:pStyle w:val="12"/>
        <w:jc w:val="center"/>
        <w:rPr>
          <w:rFonts w:ascii="Times New Roman" w:hAnsi="Times New Roman"/>
          <w:b/>
          <w:color w:val="000000" w:themeColor="text1"/>
          <w:sz w:val="42"/>
          <w:szCs w:val="42"/>
        </w:rPr>
      </w:pPr>
      <w:r w:rsidRPr="00044F56">
        <w:rPr>
          <w:rFonts w:ascii="Times New Roman" w:hAnsi="Times New Roman"/>
          <w:b/>
          <w:color w:val="000000" w:themeColor="text1"/>
          <w:sz w:val="42"/>
          <w:szCs w:val="42"/>
        </w:rPr>
        <w:t>MGMT-6134 Capstone Project</w:t>
      </w:r>
    </w:p>
    <w:p w14:paraId="5F7E4521" w14:textId="77777777" w:rsidR="00665DAA" w:rsidRDefault="00665DAA" w:rsidP="00FF01A6">
      <w:pPr>
        <w:pStyle w:val="11"/>
        <w:rPr>
          <w:rFonts w:ascii="Times New Roman" w:hAnsi="Times New Roman"/>
          <w:color w:val="000000" w:themeColor="text1"/>
          <w:sz w:val="42"/>
          <w:szCs w:val="42"/>
        </w:rPr>
      </w:pPr>
      <w:r w:rsidRPr="00044F56">
        <w:rPr>
          <w:rFonts w:ascii="Times New Roman" w:hAnsi="Times New Roman"/>
          <w:color w:val="000000" w:themeColor="text1"/>
          <w:sz w:val="42"/>
          <w:szCs w:val="42"/>
        </w:rPr>
        <w:t xml:space="preserve"> </w:t>
      </w:r>
    </w:p>
    <w:p w14:paraId="6A371FA6" w14:textId="77777777" w:rsidR="00FF01A6" w:rsidRPr="007B6C4F" w:rsidRDefault="00FF01A6" w:rsidP="00FF01A6">
      <w:pPr>
        <w:pStyle w:val="11"/>
        <w:rPr>
          <w:rFonts w:ascii="Times New Roman" w:hAnsi="Times New Roman"/>
          <w:color w:val="000000" w:themeColor="text1"/>
          <w:sz w:val="42"/>
          <w:szCs w:val="42"/>
        </w:rPr>
      </w:pPr>
    </w:p>
    <w:p w14:paraId="51C0591D" w14:textId="2766E142" w:rsidR="00371BB9" w:rsidRDefault="00665DAA" w:rsidP="00FF01A6">
      <w:pPr>
        <w:spacing w:after="0" w:line="240" w:lineRule="auto"/>
        <w:jc w:val="center"/>
        <w:rPr>
          <w:rFonts w:cs="Times New Roman"/>
          <w:b/>
          <w:color w:val="000000" w:themeColor="text1"/>
          <w:spacing w:val="-10"/>
          <w:kern w:val="28"/>
          <w:sz w:val="42"/>
          <w:szCs w:val="42"/>
          <w:lang w:eastAsia="zh-CN"/>
        </w:rPr>
      </w:pPr>
      <w:bookmarkStart w:id="0" w:name="_Hlk167381942"/>
      <w:bookmarkStart w:id="1" w:name="_Hlk168398289"/>
      <w:r w:rsidRPr="00044F56">
        <w:rPr>
          <w:rFonts w:cs="Times New Roman"/>
          <w:b/>
          <w:color w:val="000000" w:themeColor="text1"/>
          <w:spacing w:val="-10"/>
          <w:kern w:val="28"/>
          <w:sz w:val="42"/>
          <w:szCs w:val="42"/>
          <w:lang w:eastAsia="zh-CN"/>
        </w:rPr>
        <w:t xml:space="preserve">Connecting </w:t>
      </w:r>
      <w:r w:rsidR="004C35FC">
        <w:rPr>
          <w:rFonts w:cs="Times New Roman"/>
          <w:b/>
          <w:color w:val="000000" w:themeColor="text1"/>
          <w:spacing w:val="-10"/>
          <w:kern w:val="28"/>
          <w:sz w:val="42"/>
          <w:szCs w:val="42"/>
          <w:lang w:eastAsia="zh-CN"/>
        </w:rPr>
        <w:t>xy</w:t>
      </w:r>
      <w:r w:rsidR="00B9003F">
        <w:rPr>
          <w:rFonts w:cs="Times New Roman"/>
          <w:b/>
          <w:color w:val="000000" w:themeColor="text1"/>
          <w:spacing w:val="-10"/>
          <w:kern w:val="28"/>
          <w:sz w:val="42"/>
          <w:szCs w:val="42"/>
          <w:lang w:eastAsia="zh-CN"/>
        </w:rPr>
        <w:t>z</w:t>
      </w:r>
      <w:r w:rsidRPr="00044F56">
        <w:rPr>
          <w:rFonts w:cs="Times New Roman"/>
          <w:b/>
          <w:color w:val="000000" w:themeColor="text1"/>
          <w:spacing w:val="-10"/>
          <w:kern w:val="28"/>
          <w:sz w:val="42"/>
          <w:szCs w:val="42"/>
          <w:lang w:eastAsia="zh-CN"/>
        </w:rPr>
        <w:t xml:space="preserve">: Modernizing Web Presence and Marketing </w:t>
      </w:r>
      <w:bookmarkEnd w:id="0"/>
      <w:r w:rsidRPr="00044F56">
        <w:rPr>
          <w:rFonts w:cs="Times New Roman"/>
          <w:b/>
          <w:color w:val="000000" w:themeColor="text1"/>
          <w:spacing w:val="-10"/>
          <w:kern w:val="28"/>
          <w:sz w:val="42"/>
          <w:szCs w:val="42"/>
          <w:lang w:eastAsia="zh-CN"/>
        </w:rPr>
        <w:t>Integration</w:t>
      </w:r>
    </w:p>
    <w:bookmarkEnd w:id="1"/>
    <w:p w14:paraId="11DBF9A0" w14:textId="77777777" w:rsidR="003354D8" w:rsidRPr="00044F56" w:rsidRDefault="003354D8" w:rsidP="00FF01A6">
      <w:pPr>
        <w:spacing w:after="0" w:line="240" w:lineRule="auto"/>
        <w:jc w:val="center"/>
        <w:rPr>
          <w:rFonts w:cs="Times New Roman"/>
          <w:b/>
          <w:color w:val="000000" w:themeColor="text1"/>
          <w:sz w:val="42"/>
          <w:szCs w:val="42"/>
          <w:lang w:eastAsia="zh-CN"/>
        </w:rPr>
      </w:pPr>
    </w:p>
    <w:p w14:paraId="4510C936" w14:textId="2BFD2551" w:rsidR="00665DAA" w:rsidRPr="00044F56" w:rsidRDefault="00665DAA" w:rsidP="00FF01A6">
      <w:pPr>
        <w:spacing w:after="0" w:line="240" w:lineRule="auto"/>
        <w:jc w:val="center"/>
        <w:rPr>
          <w:rFonts w:cs="Times New Roman"/>
          <w:b/>
          <w:color w:val="000000" w:themeColor="text1"/>
          <w:spacing w:val="-10"/>
          <w:kern w:val="28"/>
          <w:sz w:val="42"/>
          <w:szCs w:val="42"/>
          <w:lang w:eastAsia="zh-CN"/>
        </w:rPr>
      </w:pPr>
      <w:r w:rsidRPr="00044F56">
        <w:rPr>
          <w:rFonts w:cs="Times New Roman"/>
          <w:b/>
          <w:color w:val="000000" w:themeColor="text1"/>
          <w:spacing w:val="-10"/>
          <w:kern w:val="28"/>
          <w:sz w:val="42"/>
          <w:szCs w:val="42"/>
          <w:lang w:eastAsia="zh-CN"/>
        </w:rPr>
        <w:t xml:space="preserve">Milestone </w:t>
      </w:r>
      <w:r w:rsidR="00044F56" w:rsidRPr="00044F56">
        <w:rPr>
          <w:rFonts w:cs="Times New Roman"/>
          <w:b/>
          <w:color w:val="000000" w:themeColor="text1"/>
          <w:spacing w:val="-10"/>
          <w:kern w:val="28"/>
          <w:sz w:val="42"/>
          <w:szCs w:val="42"/>
          <w:lang w:eastAsia="zh-CN"/>
        </w:rPr>
        <w:t>2</w:t>
      </w:r>
    </w:p>
    <w:p w14:paraId="53082DB5" w14:textId="132525DE" w:rsidR="006318BD" w:rsidRDefault="00044F56" w:rsidP="00FF01A6">
      <w:pPr>
        <w:spacing w:after="0" w:line="240" w:lineRule="auto"/>
        <w:jc w:val="center"/>
        <w:rPr>
          <w:rFonts w:cs="Times New Roman"/>
          <w:b/>
          <w:color w:val="000000" w:themeColor="text1"/>
          <w:spacing w:val="-10"/>
          <w:kern w:val="28"/>
          <w:sz w:val="40"/>
          <w:szCs w:val="40"/>
          <w:lang w:eastAsia="zh-CN"/>
        </w:rPr>
      </w:pPr>
      <w:r>
        <w:rPr>
          <w:noProof/>
        </w:rPr>
        <w:drawing>
          <wp:inline distT="0" distB="0" distL="0" distR="0" wp14:anchorId="132A732B" wp14:editId="53DB1E20">
            <wp:extent cx="2253300" cy="2253300"/>
            <wp:effectExtent l="0" t="0" r="0" b="0"/>
            <wp:docPr id="858145509" name="Picture 2" descr="A colorful bird with 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3300" cy="2253300"/>
                    </a:xfrm>
                    <a:prstGeom prst="rect">
                      <a:avLst/>
                    </a:prstGeom>
                  </pic:spPr>
                </pic:pic>
              </a:graphicData>
            </a:graphic>
          </wp:inline>
        </w:drawing>
      </w:r>
    </w:p>
    <w:p w14:paraId="7ECFF651" w14:textId="77777777" w:rsidR="00FF01A6" w:rsidRPr="00061EE7" w:rsidRDefault="00FF01A6" w:rsidP="00FF01A6">
      <w:pPr>
        <w:spacing w:after="0" w:line="240" w:lineRule="auto"/>
        <w:jc w:val="center"/>
        <w:rPr>
          <w:rFonts w:cs="Times New Roman"/>
          <w:b/>
          <w:color w:val="000000" w:themeColor="text1"/>
          <w:spacing w:val="-10"/>
          <w:kern w:val="28"/>
          <w:sz w:val="40"/>
          <w:szCs w:val="40"/>
          <w:lang w:eastAsia="zh-CN"/>
        </w:rPr>
      </w:pPr>
    </w:p>
    <w:p w14:paraId="3F7DBDCB" w14:textId="77777777" w:rsidR="00FF01A6" w:rsidRPr="00FF01A6" w:rsidRDefault="00FF01A6" w:rsidP="00FF01A6">
      <w:pPr>
        <w:pStyle w:val="11"/>
        <w:jc w:val="center"/>
        <w:rPr>
          <w:rFonts w:ascii="Times New Roman" w:hAnsi="Times New Roman"/>
          <w:b/>
          <w:color w:val="000000" w:themeColor="text1"/>
          <w:sz w:val="24"/>
          <w:szCs w:val="24"/>
        </w:rPr>
      </w:pPr>
    </w:p>
    <w:p w14:paraId="7AB365A7" w14:textId="533569A9" w:rsidR="00FF01A6" w:rsidRPr="00FF01A6" w:rsidRDefault="00FF01A6" w:rsidP="00FF01A6">
      <w:pPr>
        <w:pStyle w:val="11"/>
        <w:jc w:val="center"/>
        <w:rPr>
          <w:rFonts w:ascii="Times New Roman" w:hAnsi="Times New Roman"/>
          <w:b/>
          <w:color w:val="000000" w:themeColor="text1"/>
          <w:sz w:val="24"/>
          <w:szCs w:val="24"/>
        </w:rPr>
      </w:pPr>
      <w:r w:rsidRPr="00FF01A6">
        <w:rPr>
          <w:rFonts w:ascii="Times New Roman" w:hAnsi="Times New Roman"/>
          <w:b/>
          <w:color w:val="000000" w:themeColor="text1"/>
          <w:sz w:val="24"/>
          <w:szCs w:val="24"/>
        </w:rPr>
        <w:t>Group 1: BIA Falcon Synergy</w:t>
      </w:r>
    </w:p>
    <w:p w14:paraId="6F09260F" w14:textId="5475B907" w:rsidR="0073279B" w:rsidRPr="00061EE7" w:rsidRDefault="0073279B" w:rsidP="00FF01A6">
      <w:pPr>
        <w:pStyle w:val="11"/>
        <w:rPr>
          <w:rFonts w:ascii="Times New Roman" w:hAnsi="Times New Roman"/>
          <w:b/>
          <w:color w:val="000000" w:themeColor="text1"/>
          <w:spacing w:val="-3"/>
          <w:sz w:val="24"/>
          <w:szCs w:val="24"/>
        </w:rPr>
      </w:pPr>
    </w:p>
    <w:tbl>
      <w:tblPr>
        <w:tblStyle w:val="af0"/>
        <w:tblW w:w="0" w:type="auto"/>
        <w:tblInd w:w="562" w:type="dxa"/>
        <w:tblLook w:val="04A0" w:firstRow="1" w:lastRow="0" w:firstColumn="1" w:lastColumn="0" w:noHBand="0" w:noVBand="1"/>
      </w:tblPr>
      <w:tblGrid>
        <w:gridCol w:w="4169"/>
        <w:gridCol w:w="4619"/>
      </w:tblGrid>
      <w:tr w:rsidR="00137186" w:rsidRPr="00061EE7" w14:paraId="625E61D8" w14:textId="77777777" w:rsidTr="00B9003F">
        <w:tc>
          <w:tcPr>
            <w:tcW w:w="8788" w:type="dxa"/>
            <w:gridSpan w:val="2"/>
            <w:vAlign w:val="center"/>
          </w:tcPr>
          <w:p w14:paraId="11075BEE" w14:textId="77777777" w:rsidR="00665DAA" w:rsidRPr="00061EE7" w:rsidRDefault="00665DAA" w:rsidP="00FF01A6">
            <w:pPr>
              <w:pStyle w:val="11"/>
              <w:jc w:val="center"/>
              <w:rPr>
                <w:rFonts w:ascii="Times New Roman" w:hAnsi="Times New Roman"/>
                <w:color w:val="000000" w:themeColor="text1"/>
                <w:sz w:val="24"/>
                <w:szCs w:val="24"/>
                <w:lang w:val="en-CA"/>
              </w:rPr>
            </w:pPr>
            <w:r w:rsidRPr="00061EE7">
              <w:rPr>
                <w:rFonts w:ascii="Times New Roman" w:hAnsi="Times New Roman"/>
                <w:i/>
                <w:color w:val="000000" w:themeColor="text1"/>
                <w:spacing w:val="3"/>
                <w:sz w:val="24"/>
                <w:szCs w:val="24"/>
                <w:shd w:val="clear" w:color="auto" w:fill="FFFFFF"/>
                <w:lang w:val="en-CA"/>
              </w:rPr>
              <w:t>Section 32</w:t>
            </w:r>
          </w:p>
        </w:tc>
      </w:tr>
      <w:tr w:rsidR="00137186" w:rsidRPr="00061EE7" w14:paraId="28D27E48" w14:textId="77777777" w:rsidTr="00B9003F">
        <w:tc>
          <w:tcPr>
            <w:tcW w:w="4169" w:type="dxa"/>
            <w:vAlign w:val="center"/>
          </w:tcPr>
          <w:p w14:paraId="59DC9800" w14:textId="5A7A185B" w:rsidR="00665DAA" w:rsidRPr="00061EE7" w:rsidRDefault="00B9003F" w:rsidP="00FF01A6">
            <w:pPr>
              <w:pStyle w:val="11"/>
              <w:jc w:val="left"/>
              <w:rPr>
                <w:rFonts w:ascii="Times New Roman" w:hAnsi="Times New Roman"/>
                <w:color w:val="000000" w:themeColor="text1"/>
                <w:spacing w:val="-3"/>
                <w:sz w:val="24"/>
                <w:szCs w:val="24"/>
                <w:lang w:val="en-CA"/>
              </w:rPr>
            </w:pPr>
            <w:r>
              <w:rPr>
                <w:rFonts w:ascii="Times New Roman" w:hAnsi="Times New Roman"/>
                <w:color w:val="000000" w:themeColor="text1"/>
                <w:sz w:val="24"/>
                <w:szCs w:val="24"/>
                <w:lang w:val="en-CA"/>
              </w:rPr>
              <w:t>Jim Raynor</w:t>
            </w:r>
            <w:r w:rsidR="00665DAA" w:rsidRPr="00061EE7">
              <w:rPr>
                <w:rFonts w:ascii="Times New Roman" w:hAnsi="Times New Roman"/>
                <w:color w:val="000000" w:themeColor="text1"/>
                <w:sz w:val="24"/>
                <w:szCs w:val="24"/>
                <w:lang w:val="en-CA"/>
              </w:rPr>
              <w:t xml:space="preserve"> 11</w:t>
            </w:r>
            <w:r>
              <w:rPr>
                <w:rFonts w:ascii="Times New Roman" w:hAnsi="Times New Roman"/>
                <w:color w:val="000000" w:themeColor="text1"/>
                <w:sz w:val="24"/>
                <w:szCs w:val="24"/>
                <w:lang w:val="en-CA"/>
              </w:rPr>
              <w:t>111111</w:t>
            </w:r>
          </w:p>
        </w:tc>
        <w:tc>
          <w:tcPr>
            <w:tcW w:w="4619" w:type="dxa"/>
            <w:vAlign w:val="center"/>
          </w:tcPr>
          <w:p w14:paraId="7EC00D7D" w14:textId="248E8A37" w:rsidR="00665DAA" w:rsidRPr="00061EE7" w:rsidRDefault="00665DAA" w:rsidP="00FF01A6">
            <w:pPr>
              <w:pStyle w:val="11"/>
              <w:jc w:val="left"/>
              <w:rPr>
                <w:rFonts w:ascii="Times New Roman" w:hAnsi="Times New Roman"/>
                <w:b/>
                <w:bCs/>
                <w:color w:val="000000" w:themeColor="text1"/>
                <w:spacing w:val="-3"/>
                <w:sz w:val="24"/>
                <w:szCs w:val="24"/>
              </w:rPr>
            </w:pPr>
          </w:p>
        </w:tc>
      </w:tr>
      <w:tr w:rsidR="00B9003F" w:rsidRPr="00061EE7" w14:paraId="303F94D3" w14:textId="77777777" w:rsidTr="00B9003F">
        <w:tc>
          <w:tcPr>
            <w:tcW w:w="4169" w:type="dxa"/>
          </w:tcPr>
          <w:p w14:paraId="2E434C06" w14:textId="585B1AF6" w:rsidR="00B9003F" w:rsidRPr="00061EE7" w:rsidRDefault="00B9003F" w:rsidP="00B9003F">
            <w:pPr>
              <w:pStyle w:val="11"/>
              <w:jc w:val="left"/>
              <w:rPr>
                <w:rFonts w:ascii="Times New Roman" w:hAnsi="Times New Roman"/>
                <w:color w:val="000000" w:themeColor="text1"/>
                <w:spacing w:val="3"/>
                <w:sz w:val="24"/>
                <w:szCs w:val="24"/>
                <w:shd w:val="clear" w:color="auto" w:fill="FFFFFF"/>
                <w:lang w:val="en-CA"/>
              </w:rPr>
            </w:pPr>
            <w:r>
              <w:rPr>
                <w:rFonts w:ascii="Times New Roman" w:hAnsi="Times New Roman"/>
                <w:color w:val="000000" w:themeColor="text1"/>
                <w:sz w:val="24"/>
                <w:szCs w:val="24"/>
                <w:lang w:val="en-CA"/>
              </w:rPr>
              <w:t>Sarah Kerrigan</w:t>
            </w:r>
            <w:r w:rsidRPr="00AE382D">
              <w:rPr>
                <w:rFonts w:ascii="Times New Roman" w:hAnsi="Times New Roman"/>
                <w:color w:val="000000" w:themeColor="text1"/>
                <w:sz w:val="24"/>
                <w:szCs w:val="24"/>
                <w:lang w:val="en-CA"/>
              </w:rPr>
              <w:t xml:space="preserve"> 11111111</w:t>
            </w:r>
          </w:p>
        </w:tc>
        <w:tc>
          <w:tcPr>
            <w:tcW w:w="4619" w:type="dxa"/>
            <w:vAlign w:val="center"/>
          </w:tcPr>
          <w:p w14:paraId="66C86109" w14:textId="0B592238" w:rsidR="00B9003F" w:rsidRPr="00061EE7" w:rsidRDefault="00B9003F" w:rsidP="00B9003F">
            <w:pPr>
              <w:pStyle w:val="11"/>
              <w:jc w:val="left"/>
              <w:rPr>
                <w:rFonts w:ascii="Times New Roman" w:hAnsi="Times New Roman"/>
                <w:b/>
                <w:color w:val="000000" w:themeColor="text1"/>
                <w:spacing w:val="-3"/>
                <w:sz w:val="24"/>
                <w:szCs w:val="24"/>
                <w:lang w:val="en-CA"/>
              </w:rPr>
            </w:pPr>
          </w:p>
        </w:tc>
      </w:tr>
      <w:tr w:rsidR="00B9003F" w:rsidRPr="00061EE7" w14:paraId="5E25CF80" w14:textId="77777777" w:rsidTr="00B9003F">
        <w:tc>
          <w:tcPr>
            <w:tcW w:w="4169" w:type="dxa"/>
          </w:tcPr>
          <w:p w14:paraId="123D347A" w14:textId="54A43AD2" w:rsidR="00B9003F" w:rsidRPr="00061EE7" w:rsidRDefault="00B9003F" w:rsidP="00B9003F">
            <w:pPr>
              <w:pStyle w:val="11"/>
              <w:jc w:val="left"/>
              <w:rPr>
                <w:rFonts w:ascii="Times New Roman" w:hAnsi="Times New Roman"/>
                <w:color w:val="000000" w:themeColor="text1"/>
                <w:spacing w:val="-3"/>
                <w:sz w:val="24"/>
                <w:szCs w:val="24"/>
                <w:lang w:val="en-CA"/>
              </w:rPr>
            </w:pPr>
            <w:r>
              <w:rPr>
                <w:rFonts w:ascii="Times New Roman" w:hAnsi="Times New Roman"/>
                <w:color w:val="000000" w:themeColor="text1"/>
                <w:sz w:val="24"/>
                <w:szCs w:val="24"/>
                <w:lang w:val="en-CA"/>
              </w:rPr>
              <w:t>Anuj</w:t>
            </w:r>
            <w:r w:rsidRPr="00AE382D">
              <w:rPr>
                <w:rFonts w:ascii="Times New Roman" w:hAnsi="Times New Roman"/>
                <w:color w:val="000000" w:themeColor="text1"/>
                <w:sz w:val="24"/>
                <w:szCs w:val="24"/>
                <w:lang w:val="en-CA"/>
              </w:rPr>
              <w:t xml:space="preserve"> 11111111</w:t>
            </w:r>
            <w:r>
              <w:rPr>
                <w:rFonts w:ascii="Times New Roman" w:hAnsi="Times New Roman"/>
                <w:color w:val="000000" w:themeColor="text1"/>
                <w:sz w:val="24"/>
                <w:szCs w:val="24"/>
                <w:lang w:val="en-CA"/>
              </w:rPr>
              <w:t xml:space="preserve">    (LIAISON)</w:t>
            </w:r>
          </w:p>
        </w:tc>
        <w:tc>
          <w:tcPr>
            <w:tcW w:w="4619" w:type="dxa"/>
            <w:vAlign w:val="center"/>
          </w:tcPr>
          <w:p w14:paraId="5112ED48" w14:textId="758287B2" w:rsidR="00B9003F" w:rsidRPr="00061EE7" w:rsidRDefault="00B9003F" w:rsidP="00B9003F">
            <w:pPr>
              <w:pStyle w:val="11"/>
              <w:jc w:val="left"/>
              <w:rPr>
                <w:rFonts w:ascii="Times New Roman" w:hAnsi="Times New Roman"/>
                <w:b/>
                <w:color w:val="000000" w:themeColor="text1"/>
                <w:spacing w:val="-3"/>
                <w:sz w:val="24"/>
                <w:szCs w:val="24"/>
                <w:lang w:val="en-CA"/>
              </w:rPr>
            </w:pPr>
          </w:p>
        </w:tc>
      </w:tr>
      <w:tr w:rsidR="00B9003F" w:rsidRPr="00061EE7" w14:paraId="115F86AB" w14:textId="77777777" w:rsidTr="00B9003F">
        <w:trPr>
          <w:trHeight w:val="128"/>
        </w:trPr>
        <w:tc>
          <w:tcPr>
            <w:tcW w:w="4169" w:type="dxa"/>
          </w:tcPr>
          <w:p w14:paraId="6B96545D" w14:textId="1BCE5878" w:rsidR="00B9003F" w:rsidRPr="00061EE7" w:rsidRDefault="00B9003F" w:rsidP="00B9003F">
            <w:pPr>
              <w:pStyle w:val="11"/>
              <w:jc w:val="left"/>
              <w:rPr>
                <w:rFonts w:ascii="Times New Roman" w:hAnsi="Times New Roman"/>
                <w:b/>
                <w:color w:val="000000" w:themeColor="text1"/>
                <w:spacing w:val="-3"/>
                <w:sz w:val="24"/>
                <w:szCs w:val="24"/>
                <w:lang w:val="en-CA"/>
              </w:rPr>
            </w:pPr>
          </w:p>
        </w:tc>
        <w:tc>
          <w:tcPr>
            <w:tcW w:w="4619" w:type="dxa"/>
            <w:vAlign w:val="center"/>
          </w:tcPr>
          <w:p w14:paraId="012F5F16" w14:textId="77777777" w:rsidR="00B9003F" w:rsidRPr="00061EE7" w:rsidRDefault="00B9003F" w:rsidP="00B9003F">
            <w:pPr>
              <w:pStyle w:val="11"/>
              <w:jc w:val="left"/>
              <w:rPr>
                <w:rFonts w:ascii="Times New Roman" w:hAnsi="Times New Roman"/>
                <w:b/>
                <w:color w:val="000000" w:themeColor="text1"/>
                <w:spacing w:val="-3"/>
                <w:sz w:val="24"/>
                <w:szCs w:val="24"/>
                <w:lang w:val="en-CA"/>
              </w:rPr>
            </w:pPr>
          </w:p>
        </w:tc>
      </w:tr>
      <w:tr w:rsidR="00137186" w:rsidRPr="00061EE7" w14:paraId="4C13CA79" w14:textId="77777777" w:rsidTr="00B9003F">
        <w:tc>
          <w:tcPr>
            <w:tcW w:w="8788" w:type="dxa"/>
            <w:gridSpan w:val="2"/>
            <w:vAlign w:val="center"/>
          </w:tcPr>
          <w:p w14:paraId="18BE0007" w14:textId="77777777" w:rsidR="00665DAA" w:rsidRPr="00061EE7" w:rsidRDefault="00665DAA" w:rsidP="00FF01A6">
            <w:pPr>
              <w:pStyle w:val="11"/>
              <w:jc w:val="center"/>
              <w:rPr>
                <w:rFonts w:ascii="Times New Roman" w:hAnsi="Times New Roman"/>
                <w:color w:val="000000" w:themeColor="text1"/>
                <w:sz w:val="24"/>
                <w:szCs w:val="24"/>
                <w:lang w:val="en-CA"/>
              </w:rPr>
            </w:pPr>
            <w:r w:rsidRPr="00061EE7">
              <w:rPr>
                <w:rFonts w:ascii="Times New Roman" w:hAnsi="Times New Roman"/>
                <w:i/>
                <w:color w:val="000000" w:themeColor="text1"/>
                <w:spacing w:val="3"/>
                <w:sz w:val="24"/>
                <w:szCs w:val="24"/>
                <w:shd w:val="clear" w:color="auto" w:fill="FFFFFF"/>
                <w:lang w:val="en-CA"/>
              </w:rPr>
              <w:t>Section 31</w:t>
            </w:r>
          </w:p>
        </w:tc>
      </w:tr>
      <w:tr w:rsidR="00FD618D" w:rsidRPr="00061EE7" w14:paraId="1A33B583" w14:textId="77777777" w:rsidTr="00AD61DD">
        <w:tc>
          <w:tcPr>
            <w:tcW w:w="8788" w:type="dxa"/>
            <w:gridSpan w:val="2"/>
          </w:tcPr>
          <w:p w14:paraId="2E4B4F73" w14:textId="3D631747" w:rsidR="00FD618D" w:rsidRPr="00061EE7" w:rsidRDefault="00FD618D" w:rsidP="00FD618D">
            <w:pPr>
              <w:pStyle w:val="11"/>
              <w:jc w:val="left"/>
              <w:rPr>
                <w:rFonts w:ascii="Times New Roman" w:hAnsi="Times New Roman"/>
                <w:color w:val="000000" w:themeColor="text1"/>
                <w:spacing w:val="-3"/>
                <w:sz w:val="24"/>
                <w:szCs w:val="24"/>
                <w:lang w:val="en-CA"/>
              </w:rPr>
            </w:pPr>
            <w:r>
              <w:rPr>
                <w:rFonts w:ascii="Times New Roman" w:hAnsi="Times New Roman"/>
                <w:color w:val="000000" w:themeColor="text1"/>
                <w:sz w:val="24"/>
                <w:szCs w:val="24"/>
                <w:lang w:val="en-CA"/>
              </w:rPr>
              <w:t>Amit Patel</w:t>
            </w:r>
            <w:r w:rsidRPr="00AE382D">
              <w:rPr>
                <w:rFonts w:ascii="Times New Roman" w:hAnsi="Times New Roman"/>
                <w:color w:val="000000" w:themeColor="text1"/>
                <w:sz w:val="24"/>
                <w:szCs w:val="24"/>
                <w:lang w:val="en-CA"/>
              </w:rPr>
              <w:t xml:space="preserve"> 11111111</w:t>
            </w:r>
          </w:p>
        </w:tc>
      </w:tr>
    </w:tbl>
    <w:p w14:paraId="25AE6893" w14:textId="64049FCF" w:rsidR="003512C8" w:rsidRDefault="003512C8" w:rsidP="00204ECA">
      <w:pPr>
        <w:spacing w:after="0" w:line="240" w:lineRule="auto"/>
        <w:jc w:val="center"/>
        <w:rPr>
          <w:rFonts w:cs="Times New Roman"/>
          <w:b/>
          <w:bCs/>
          <w:color w:val="000000" w:themeColor="text1"/>
        </w:rPr>
      </w:pPr>
      <w:r>
        <w:br w:type="page"/>
      </w:r>
    </w:p>
    <w:sdt>
      <w:sdtPr>
        <w:rPr>
          <w:rFonts w:ascii="Times New Roman" w:eastAsiaTheme="minorEastAsia" w:hAnsi="Times New Roman" w:cstheme="minorBidi"/>
          <w:color w:val="auto"/>
          <w:sz w:val="24"/>
          <w:szCs w:val="24"/>
          <w14:ligatures w14:val="standardContextual"/>
        </w:rPr>
        <w:id w:val="1860667756"/>
        <w:docPartObj>
          <w:docPartGallery w:val="Table of Contents"/>
          <w:docPartUnique/>
        </w:docPartObj>
      </w:sdtPr>
      <w:sdtContent>
        <w:p w14:paraId="4ED3F1F6" w14:textId="45C3D345" w:rsidR="0030427C" w:rsidRPr="00061EE7" w:rsidRDefault="0030427C" w:rsidP="00FF01A6">
          <w:pPr>
            <w:pStyle w:val="TOC"/>
            <w:spacing w:before="0" w:line="240" w:lineRule="auto"/>
            <w:rPr>
              <w:rFonts w:ascii="Times New Roman" w:hAnsi="Times New Roman" w:cs="Times New Roman"/>
              <w:b/>
              <w:bCs/>
              <w:color w:val="000000" w:themeColor="text1"/>
            </w:rPr>
          </w:pPr>
          <w:r w:rsidRPr="00061EE7">
            <w:rPr>
              <w:rFonts w:ascii="Times New Roman" w:hAnsi="Times New Roman" w:cs="Times New Roman"/>
              <w:b/>
              <w:bCs/>
              <w:color w:val="000000" w:themeColor="text1"/>
            </w:rPr>
            <w:t>Table of Contents</w:t>
          </w:r>
        </w:p>
        <w:p w14:paraId="4F5E7504" w14:textId="4485DE1C" w:rsidR="0053351D" w:rsidRDefault="009D150D">
          <w:pPr>
            <w:pStyle w:val="TOC2"/>
            <w:tabs>
              <w:tab w:val="left" w:pos="960"/>
              <w:tab w:val="right" w:leader="dot" w:pos="9350"/>
            </w:tabs>
            <w:rPr>
              <w:rFonts w:asciiTheme="minorHAnsi" w:eastAsiaTheme="minorEastAsia" w:hAnsiTheme="minorHAnsi"/>
              <w:noProof/>
              <w:kern w:val="2"/>
              <w:szCs w:val="24"/>
              <w:lang w:eastAsia="en-CA"/>
            </w:rPr>
          </w:pPr>
          <w:r>
            <w:fldChar w:fldCharType="begin"/>
          </w:r>
          <w:r w:rsidR="00CA0B9F">
            <w:instrText>TOC \o "1-3" \z \u \h</w:instrText>
          </w:r>
          <w:r>
            <w:fldChar w:fldCharType="separate"/>
          </w:r>
          <w:hyperlink w:anchor="_Toc169900743" w:history="1">
            <w:r w:rsidR="0053351D" w:rsidRPr="0015689D">
              <w:rPr>
                <w:rStyle w:val="af6"/>
                <w:rFonts w:cs="Times New Roman"/>
                <w:noProof/>
              </w:rPr>
              <w:t>1.</w:t>
            </w:r>
            <w:r w:rsidR="0053351D">
              <w:rPr>
                <w:rFonts w:asciiTheme="minorHAnsi" w:eastAsiaTheme="minorEastAsia" w:hAnsiTheme="minorHAnsi"/>
                <w:noProof/>
                <w:kern w:val="2"/>
                <w:szCs w:val="24"/>
                <w:lang w:eastAsia="en-CA"/>
              </w:rPr>
              <w:tab/>
            </w:r>
            <w:r w:rsidR="0053351D" w:rsidRPr="0015689D">
              <w:rPr>
                <w:rStyle w:val="af6"/>
                <w:rFonts w:cs="Times New Roman"/>
                <w:noProof/>
              </w:rPr>
              <w:t>Milestone Summary</w:t>
            </w:r>
            <w:r w:rsidR="0053351D">
              <w:rPr>
                <w:noProof/>
                <w:webHidden/>
              </w:rPr>
              <w:tab/>
            </w:r>
            <w:r w:rsidR="0053351D">
              <w:rPr>
                <w:noProof/>
                <w:webHidden/>
              </w:rPr>
              <w:fldChar w:fldCharType="begin"/>
            </w:r>
            <w:r w:rsidR="0053351D">
              <w:rPr>
                <w:noProof/>
                <w:webHidden/>
              </w:rPr>
              <w:instrText xml:space="preserve"> PAGEREF _Toc169900743 \h </w:instrText>
            </w:r>
            <w:r w:rsidR="0053351D">
              <w:rPr>
                <w:noProof/>
                <w:webHidden/>
              </w:rPr>
            </w:r>
            <w:r w:rsidR="0053351D">
              <w:rPr>
                <w:noProof/>
                <w:webHidden/>
              </w:rPr>
              <w:fldChar w:fldCharType="separate"/>
            </w:r>
            <w:r w:rsidR="0053351D">
              <w:rPr>
                <w:noProof/>
                <w:webHidden/>
              </w:rPr>
              <w:t>4</w:t>
            </w:r>
            <w:r w:rsidR="0053351D">
              <w:rPr>
                <w:noProof/>
                <w:webHidden/>
              </w:rPr>
              <w:fldChar w:fldCharType="end"/>
            </w:r>
          </w:hyperlink>
        </w:p>
        <w:p w14:paraId="75BC067F" w14:textId="600DA79F"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44" w:history="1">
            <w:r w:rsidRPr="0015689D">
              <w:rPr>
                <w:rStyle w:val="af6"/>
                <w:rFonts w:cs="Times New Roman"/>
                <w:noProof/>
              </w:rPr>
              <w:t>2.</w:t>
            </w:r>
            <w:r>
              <w:rPr>
                <w:rFonts w:asciiTheme="minorHAnsi" w:eastAsiaTheme="minorEastAsia" w:hAnsiTheme="minorHAnsi"/>
                <w:noProof/>
                <w:kern w:val="2"/>
                <w:szCs w:val="24"/>
                <w:lang w:eastAsia="en-CA"/>
              </w:rPr>
              <w:tab/>
            </w:r>
            <w:r w:rsidRPr="0015689D">
              <w:rPr>
                <w:rStyle w:val="af6"/>
                <w:rFonts w:cs="Times New Roman"/>
                <w:noProof/>
              </w:rPr>
              <w:t>Web Search</w:t>
            </w:r>
            <w:r>
              <w:rPr>
                <w:noProof/>
                <w:webHidden/>
              </w:rPr>
              <w:tab/>
            </w:r>
            <w:r>
              <w:rPr>
                <w:noProof/>
                <w:webHidden/>
              </w:rPr>
              <w:fldChar w:fldCharType="begin"/>
            </w:r>
            <w:r>
              <w:rPr>
                <w:noProof/>
                <w:webHidden/>
              </w:rPr>
              <w:instrText xml:space="preserve"> PAGEREF _Toc169900744 \h </w:instrText>
            </w:r>
            <w:r>
              <w:rPr>
                <w:noProof/>
                <w:webHidden/>
              </w:rPr>
            </w:r>
            <w:r>
              <w:rPr>
                <w:noProof/>
                <w:webHidden/>
              </w:rPr>
              <w:fldChar w:fldCharType="separate"/>
            </w:r>
            <w:r>
              <w:rPr>
                <w:noProof/>
                <w:webHidden/>
              </w:rPr>
              <w:t>4</w:t>
            </w:r>
            <w:r>
              <w:rPr>
                <w:noProof/>
                <w:webHidden/>
              </w:rPr>
              <w:fldChar w:fldCharType="end"/>
            </w:r>
          </w:hyperlink>
        </w:p>
        <w:p w14:paraId="4952337E" w14:textId="18324FB6"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45" w:history="1">
            <w:r w:rsidRPr="0015689D">
              <w:rPr>
                <w:rStyle w:val="af6"/>
                <w:bCs/>
                <w:noProof/>
                <w:lang w:val="en-US"/>
              </w:rPr>
              <w:t>2.1.</w:t>
            </w:r>
            <w:r>
              <w:rPr>
                <w:rFonts w:asciiTheme="minorHAnsi" w:eastAsiaTheme="minorEastAsia" w:hAnsiTheme="minorHAnsi"/>
                <w:noProof/>
                <w:kern w:val="2"/>
                <w:szCs w:val="24"/>
                <w:lang w:eastAsia="en-CA"/>
              </w:rPr>
              <w:tab/>
            </w:r>
            <w:r w:rsidRPr="0015689D">
              <w:rPr>
                <w:rStyle w:val="af6"/>
                <w:noProof/>
                <w:lang w:val="en-US"/>
              </w:rPr>
              <w:t>Website Development Technologies and Frameworks</w:t>
            </w:r>
            <w:r>
              <w:rPr>
                <w:noProof/>
                <w:webHidden/>
              </w:rPr>
              <w:tab/>
            </w:r>
            <w:r>
              <w:rPr>
                <w:noProof/>
                <w:webHidden/>
              </w:rPr>
              <w:fldChar w:fldCharType="begin"/>
            </w:r>
            <w:r>
              <w:rPr>
                <w:noProof/>
                <w:webHidden/>
              </w:rPr>
              <w:instrText xml:space="preserve"> PAGEREF _Toc169900745 \h </w:instrText>
            </w:r>
            <w:r>
              <w:rPr>
                <w:noProof/>
                <w:webHidden/>
              </w:rPr>
            </w:r>
            <w:r>
              <w:rPr>
                <w:noProof/>
                <w:webHidden/>
              </w:rPr>
              <w:fldChar w:fldCharType="separate"/>
            </w:r>
            <w:r>
              <w:rPr>
                <w:noProof/>
                <w:webHidden/>
              </w:rPr>
              <w:t>4</w:t>
            </w:r>
            <w:r>
              <w:rPr>
                <w:noProof/>
                <w:webHidden/>
              </w:rPr>
              <w:fldChar w:fldCharType="end"/>
            </w:r>
          </w:hyperlink>
        </w:p>
        <w:p w14:paraId="718E3E44" w14:textId="165152B4"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46" w:history="1">
            <w:r w:rsidRPr="0015689D">
              <w:rPr>
                <w:rStyle w:val="af6"/>
                <w:bCs/>
                <w:noProof/>
                <w:lang w:val="en-US"/>
              </w:rPr>
              <w:t>2.2.</w:t>
            </w:r>
            <w:r>
              <w:rPr>
                <w:rFonts w:asciiTheme="minorHAnsi" w:eastAsiaTheme="minorEastAsia" w:hAnsiTheme="minorHAnsi"/>
                <w:noProof/>
                <w:kern w:val="2"/>
                <w:szCs w:val="24"/>
                <w:lang w:eastAsia="en-CA"/>
              </w:rPr>
              <w:tab/>
            </w:r>
            <w:r w:rsidRPr="0015689D">
              <w:rPr>
                <w:rStyle w:val="af6"/>
                <w:noProof/>
                <w:lang w:val="en-US"/>
              </w:rPr>
              <w:t>Security Considerations</w:t>
            </w:r>
            <w:r>
              <w:rPr>
                <w:noProof/>
                <w:webHidden/>
              </w:rPr>
              <w:tab/>
            </w:r>
            <w:r>
              <w:rPr>
                <w:noProof/>
                <w:webHidden/>
              </w:rPr>
              <w:fldChar w:fldCharType="begin"/>
            </w:r>
            <w:r>
              <w:rPr>
                <w:noProof/>
                <w:webHidden/>
              </w:rPr>
              <w:instrText xml:space="preserve"> PAGEREF _Toc169900746 \h </w:instrText>
            </w:r>
            <w:r>
              <w:rPr>
                <w:noProof/>
                <w:webHidden/>
              </w:rPr>
            </w:r>
            <w:r>
              <w:rPr>
                <w:noProof/>
                <w:webHidden/>
              </w:rPr>
              <w:fldChar w:fldCharType="separate"/>
            </w:r>
            <w:r>
              <w:rPr>
                <w:noProof/>
                <w:webHidden/>
              </w:rPr>
              <w:t>7</w:t>
            </w:r>
            <w:r>
              <w:rPr>
                <w:noProof/>
                <w:webHidden/>
              </w:rPr>
              <w:fldChar w:fldCharType="end"/>
            </w:r>
          </w:hyperlink>
        </w:p>
        <w:p w14:paraId="78F79A34" w14:textId="49B2A68F"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47" w:history="1">
            <w:r w:rsidRPr="0015689D">
              <w:rPr>
                <w:rStyle w:val="af6"/>
                <w:bCs/>
                <w:noProof/>
                <w:lang w:val="en-US"/>
              </w:rPr>
              <w:t>2.3.</w:t>
            </w:r>
            <w:r>
              <w:rPr>
                <w:rFonts w:asciiTheme="minorHAnsi" w:eastAsiaTheme="minorEastAsia" w:hAnsiTheme="minorHAnsi"/>
                <w:noProof/>
                <w:kern w:val="2"/>
                <w:szCs w:val="24"/>
                <w:lang w:eastAsia="en-CA"/>
              </w:rPr>
              <w:tab/>
            </w:r>
            <w:r w:rsidRPr="0015689D">
              <w:rPr>
                <w:rStyle w:val="af6"/>
                <w:noProof/>
                <w:lang w:val="en-US"/>
              </w:rPr>
              <w:t>Maintenance and Version Management</w:t>
            </w:r>
            <w:r>
              <w:rPr>
                <w:noProof/>
                <w:webHidden/>
              </w:rPr>
              <w:tab/>
            </w:r>
            <w:r>
              <w:rPr>
                <w:noProof/>
                <w:webHidden/>
              </w:rPr>
              <w:fldChar w:fldCharType="begin"/>
            </w:r>
            <w:r>
              <w:rPr>
                <w:noProof/>
                <w:webHidden/>
              </w:rPr>
              <w:instrText xml:space="preserve"> PAGEREF _Toc169900747 \h </w:instrText>
            </w:r>
            <w:r>
              <w:rPr>
                <w:noProof/>
                <w:webHidden/>
              </w:rPr>
            </w:r>
            <w:r>
              <w:rPr>
                <w:noProof/>
                <w:webHidden/>
              </w:rPr>
              <w:fldChar w:fldCharType="separate"/>
            </w:r>
            <w:r>
              <w:rPr>
                <w:noProof/>
                <w:webHidden/>
              </w:rPr>
              <w:t>9</w:t>
            </w:r>
            <w:r>
              <w:rPr>
                <w:noProof/>
                <w:webHidden/>
              </w:rPr>
              <w:fldChar w:fldCharType="end"/>
            </w:r>
          </w:hyperlink>
        </w:p>
        <w:p w14:paraId="4DE3C57C" w14:textId="5836C24E"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48" w:history="1">
            <w:r w:rsidRPr="0015689D">
              <w:rPr>
                <w:rStyle w:val="af6"/>
                <w:bCs/>
                <w:noProof/>
                <w:lang w:val="en-US"/>
              </w:rPr>
              <w:t>2.4.</w:t>
            </w:r>
            <w:r>
              <w:rPr>
                <w:rFonts w:asciiTheme="minorHAnsi" w:eastAsiaTheme="minorEastAsia" w:hAnsiTheme="minorHAnsi"/>
                <w:noProof/>
                <w:kern w:val="2"/>
                <w:szCs w:val="24"/>
                <w:lang w:eastAsia="en-CA"/>
              </w:rPr>
              <w:tab/>
            </w:r>
            <w:r w:rsidRPr="0015689D">
              <w:rPr>
                <w:rStyle w:val="af6"/>
                <w:noProof/>
                <w:lang w:val="en-US"/>
              </w:rPr>
              <w:t>Website Design Principles</w:t>
            </w:r>
            <w:r>
              <w:rPr>
                <w:noProof/>
                <w:webHidden/>
              </w:rPr>
              <w:tab/>
            </w:r>
            <w:r>
              <w:rPr>
                <w:noProof/>
                <w:webHidden/>
              </w:rPr>
              <w:fldChar w:fldCharType="begin"/>
            </w:r>
            <w:r>
              <w:rPr>
                <w:noProof/>
                <w:webHidden/>
              </w:rPr>
              <w:instrText xml:space="preserve"> PAGEREF _Toc169900748 \h </w:instrText>
            </w:r>
            <w:r>
              <w:rPr>
                <w:noProof/>
                <w:webHidden/>
              </w:rPr>
            </w:r>
            <w:r>
              <w:rPr>
                <w:noProof/>
                <w:webHidden/>
              </w:rPr>
              <w:fldChar w:fldCharType="separate"/>
            </w:r>
            <w:r>
              <w:rPr>
                <w:noProof/>
                <w:webHidden/>
              </w:rPr>
              <w:t>10</w:t>
            </w:r>
            <w:r>
              <w:rPr>
                <w:noProof/>
                <w:webHidden/>
              </w:rPr>
              <w:fldChar w:fldCharType="end"/>
            </w:r>
          </w:hyperlink>
        </w:p>
        <w:p w14:paraId="361C04FB" w14:textId="22954750"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49" w:history="1">
            <w:r w:rsidRPr="0015689D">
              <w:rPr>
                <w:rStyle w:val="af6"/>
                <w:bCs/>
                <w:noProof/>
                <w:lang w:val="en-US"/>
              </w:rPr>
              <w:t>2.5.</w:t>
            </w:r>
            <w:r>
              <w:rPr>
                <w:rFonts w:asciiTheme="minorHAnsi" w:eastAsiaTheme="minorEastAsia" w:hAnsiTheme="minorHAnsi"/>
                <w:noProof/>
                <w:kern w:val="2"/>
                <w:szCs w:val="24"/>
                <w:lang w:eastAsia="en-CA"/>
              </w:rPr>
              <w:tab/>
            </w:r>
            <w:r w:rsidRPr="0015689D">
              <w:rPr>
                <w:rStyle w:val="af6"/>
                <w:noProof/>
                <w:lang w:val="en-US"/>
              </w:rPr>
              <w:t>SEO and Analytics</w:t>
            </w:r>
            <w:r>
              <w:rPr>
                <w:noProof/>
                <w:webHidden/>
              </w:rPr>
              <w:tab/>
            </w:r>
            <w:r>
              <w:rPr>
                <w:noProof/>
                <w:webHidden/>
              </w:rPr>
              <w:fldChar w:fldCharType="begin"/>
            </w:r>
            <w:r>
              <w:rPr>
                <w:noProof/>
                <w:webHidden/>
              </w:rPr>
              <w:instrText xml:space="preserve"> PAGEREF _Toc169900749 \h </w:instrText>
            </w:r>
            <w:r>
              <w:rPr>
                <w:noProof/>
                <w:webHidden/>
              </w:rPr>
            </w:r>
            <w:r>
              <w:rPr>
                <w:noProof/>
                <w:webHidden/>
              </w:rPr>
              <w:fldChar w:fldCharType="separate"/>
            </w:r>
            <w:r>
              <w:rPr>
                <w:noProof/>
                <w:webHidden/>
              </w:rPr>
              <w:t>13</w:t>
            </w:r>
            <w:r>
              <w:rPr>
                <w:noProof/>
                <w:webHidden/>
              </w:rPr>
              <w:fldChar w:fldCharType="end"/>
            </w:r>
          </w:hyperlink>
        </w:p>
        <w:p w14:paraId="6BF7F057" w14:textId="60F0E3A9"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50" w:history="1">
            <w:r w:rsidRPr="0015689D">
              <w:rPr>
                <w:rStyle w:val="af6"/>
                <w:bCs/>
                <w:noProof/>
                <w:lang w:val="en-US"/>
              </w:rPr>
              <w:t>2.6.</w:t>
            </w:r>
            <w:r>
              <w:rPr>
                <w:rFonts w:asciiTheme="minorHAnsi" w:eastAsiaTheme="minorEastAsia" w:hAnsiTheme="minorHAnsi"/>
                <w:noProof/>
                <w:kern w:val="2"/>
                <w:szCs w:val="24"/>
                <w:lang w:eastAsia="en-CA"/>
              </w:rPr>
              <w:tab/>
            </w:r>
            <w:r w:rsidRPr="0015689D">
              <w:rPr>
                <w:rStyle w:val="af6"/>
                <w:noProof/>
                <w:lang w:val="en-US"/>
              </w:rPr>
              <w:t>Integration with HubSpot</w:t>
            </w:r>
            <w:r>
              <w:rPr>
                <w:noProof/>
                <w:webHidden/>
              </w:rPr>
              <w:tab/>
            </w:r>
            <w:r>
              <w:rPr>
                <w:noProof/>
                <w:webHidden/>
              </w:rPr>
              <w:fldChar w:fldCharType="begin"/>
            </w:r>
            <w:r>
              <w:rPr>
                <w:noProof/>
                <w:webHidden/>
              </w:rPr>
              <w:instrText xml:space="preserve"> PAGEREF _Toc169900750 \h </w:instrText>
            </w:r>
            <w:r>
              <w:rPr>
                <w:noProof/>
                <w:webHidden/>
              </w:rPr>
            </w:r>
            <w:r>
              <w:rPr>
                <w:noProof/>
                <w:webHidden/>
              </w:rPr>
              <w:fldChar w:fldCharType="separate"/>
            </w:r>
            <w:r>
              <w:rPr>
                <w:noProof/>
                <w:webHidden/>
              </w:rPr>
              <w:t>14</w:t>
            </w:r>
            <w:r>
              <w:rPr>
                <w:noProof/>
                <w:webHidden/>
              </w:rPr>
              <w:fldChar w:fldCharType="end"/>
            </w:r>
          </w:hyperlink>
        </w:p>
        <w:p w14:paraId="21CC2DAC" w14:textId="161FA20E"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51" w:history="1">
            <w:r w:rsidRPr="0015689D">
              <w:rPr>
                <w:rStyle w:val="af6"/>
                <w:rFonts w:eastAsia="Times New Roman" w:cs="Times New Roman"/>
                <w:bCs/>
                <w:noProof/>
              </w:rPr>
              <w:t>2.7.</w:t>
            </w:r>
            <w:r>
              <w:rPr>
                <w:rFonts w:asciiTheme="minorHAnsi" w:eastAsiaTheme="minorEastAsia" w:hAnsiTheme="minorHAnsi"/>
                <w:noProof/>
                <w:kern w:val="2"/>
                <w:szCs w:val="24"/>
                <w:lang w:eastAsia="en-CA"/>
              </w:rPr>
              <w:tab/>
            </w:r>
            <w:r w:rsidRPr="0015689D">
              <w:rPr>
                <w:rStyle w:val="af6"/>
                <w:noProof/>
                <w:lang w:val="en-US"/>
              </w:rPr>
              <w:t>Project Management</w:t>
            </w:r>
            <w:r>
              <w:rPr>
                <w:noProof/>
                <w:webHidden/>
              </w:rPr>
              <w:tab/>
            </w:r>
            <w:r>
              <w:rPr>
                <w:noProof/>
                <w:webHidden/>
              </w:rPr>
              <w:fldChar w:fldCharType="begin"/>
            </w:r>
            <w:r>
              <w:rPr>
                <w:noProof/>
                <w:webHidden/>
              </w:rPr>
              <w:instrText xml:space="preserve"> PAGEREF _Toc169900751 \h </w:instrText>
            </w:r>
            <w:r>
              <w:rPr>
                <w:noProof/>
                <w:webHidden/>
              </w:rPr>
            </w:r>
            <w:r>
              <w:rPr>
                <w:noProof/>
                <w:webHidden/>
              </w:rPr>
              <w:fldChar w:fldCharType="separate"/>
            </w:r>
            <w:r>
              <w:rPr>
                <w:noProof/>
                <w:webHidden/>
              </w:rPr>
              <w:t>15</w:t>
            </w:r>
            <w:r>
              <w:rPr>
                <w:noProof/>
                <w:webHidden/>
              </w:rPr>
              <w:fldChar w:fldCharType="end"/>
            </w:r>
          </w:hyperlink>
        </w:p>
        <w:p w14:paraId="3100E0E6" w14:textId="72735718"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52" w:history="1">
            <w:r w:rsidRPr="0015689D">
              <w:rPr>
                <w:rStyle w:val="af6"/>
                <w:rFonts w:cs="Times New Roman"/>
                <w:noProof/>
                <w:lang w:val="en-US"/>
              </w:rPr>
              <w:t>3.</w:t>
            </w:r>
            <w:r>
              <w:rPr>
                <w:rFonts w:asciiTheme="minorHAnsi" w:eastAsiaTheme="minorEastAsia" w:hAnsiTheme="minorHAnsi"/>
                <w:noProof/>
                <w:kern w:val="2"/>
                <w:szCs w:val="24"/>
                <w:lang w:eastAsia="en-CA"/>
              </w:rPr>
              <w:tab/>
            </w:r>
            <w:r w:rsidRPr="0015689D">
              <w:rPr>
                <w:rStyle w:val="af6"/>
                <w:rFonts w:cs="Times New Roman"/>
                <w:noProof/>
              </w:rPr>
              <w:t>Use Case Diagram</w:t>
            </w:r>
            <w:r>
              <w:rPr>
                <w:noProof/>
                <w:webHidden/>
              </w:rPr>
              <w:tab/>
            </w:r>
            <w:r>
              <w:rPr>
                <w:noProof/>
                <w:webHidden/>
              </w:rPr>
              <w:fldChar w:fldCharType="begin"/>
            </w:r>
            <w:r>
              <w:rPr>
                <w:noProof/>
                <w:webHidden/>
              </w:rPr>
              <w:instrText xml:space="preserve"> PAGEREF _Toc169900752 \h </w:instrText>
            </w:r>
            <w:r>
              <w:rPr>
                <w:noProof/>
                <w:webHidden/>
              </w:rPr>
            </w:r>
            <w:r>
              <w:rPr>
                <w:noProof/>
                <w:webHidden/>
              </w:rPr>
              <w:fldChar w:fldCharType="separate"/>
            </w:r>
            <w:r>
              <w:rPr>
                <w:noProof/>
                <w:webHidden/>
              </w:rPr>
              <w:t>17</w:t>
            </w:r>
            <w:r>
              <w:rPr>
                <w:noProof/>
                <w:webHidden/>
              </w:rPr>
              <w:fldChar w:fldCharType="end"/>
            </w:r>
          </w:hyperlink>
        </w:p>
        <w:p w14:paraId="09C0A0FD" w14:textId="7669E7A6"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53" w:history="1">
            <w:r w:rsidRPr="0015689D">
              <w:rPr>
                <w:rStyle w:val="af6"/>
                <w:bCs/>
                <w:noProof/>
                <w:lang w:val="en-US"/>
              </w:rPr>
              <w:t>3.1.</w:t>
            </w:r>
            <w:r>
              <w:rPr>
                <w:rFonts w:asciiTheme="minorHAnsi" w:eastAsiaTheme="minorEastAsia" w:hAnsiTheme="minorHAnsi"/>
                <w:noProof/>
                <w:kern w:val="2"/>
                <w:szCs w:val="24"/>
                <w:lang w:eastAsia="en-CA"/>
              </w:rPr>
              <w:tab/>
            </w:r>
            <w:r w:rsidRPr="0015689D">
              <w:rPr>
                <w:rStyle w:val="af6"/>
                <w:noProof/>
                <w:lang w:val="en-US"/>
              </w:rPr>
              <w:t>Guest Use Cases</w:t>
            </w:r>
            <w:r>
              <w:rPr>
                <w:noProof/>
                <w:webHidden/>
              </w:rPr>
              <w:tab/>
            </w:r>
            <w:r>
              <w:rPr>
                <w:noProof/>
                <w:webHidden/>
              </w:rPr>
              <w:fldChar w:fldCharType="begin"/>
            </w:r>
            <w:r>
              <w:rPr>
                <w:noProof/>
                <w:webHidden/>
              </w:rPr>
              <w:instrText xml:space="preserve"> PAGEREF _Toc169900753 \h </w:instrText>
            </w:r>
            <w:r>
              <w:rPr>
                <w:noProof/>
                <w:webHidden/>
              </w:rPr>
            </w:r>
            <w:r>
              <w:rPr>
                <w:noProof/>
                <w:webHidden/>
              </w:rPr>
              <w:fldChar w:fldCharType="separate"/>
            </w:r>
            <w:r>
              <w:rPr>
                <w:noProof/>
                <w:webHidden/>
              </w:rPr>
              <w:t>18</w:t>
            </w:r>
            <w:r>
              <w:rPr>
                <w:noProof/>
                <w:webHidden/>
              </w:rPr>
              <w:fldChar w:fldCharType="end"/>
            </w:r>
          </w:hyperlink>
        </w:p>
        <w:p w14:paraId="3DECBDB0" w14:textId="3DCBD076"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54" w:history="1">
            <w:r w:rsidRPr="0015689D">
              <w:rPr>
                <w:rStyle w:val="af6"/>
                <w:bCs/>
                <w:noProof/>
                <w:lang w:val="en-US"/>
              </w:rPr>
              <w:t>3.2.</w:t>
            </w:r>
            <w:r>
              <w:rPr>
                <w:rFonts w:asciiTheme="minorHAnsi" w:eastAsiaTheme="minorEastAsia" w:hAnsiTheme="minorHAnsi"/>
                <w:noProof/>
                <w:kern w:val="2"/>
                <w:szCs w:val="24"/>
                <w:lang w:eastAsia="en-CA"/>
              </w:rPr>
              <w:tab/>
            </w:r>
            <w:r w:rsidRPr="0015689D">
              <w:rPr>
                <w:rStyle w:val="af6"/>
                <w:noProof/>
                <w:lang w:val="en-US"/>
              </w:rPr>
              <w:t>Admin Use Case</w:t>
            </w:r>
            <w:r>
              <w:rPr>
                <w:noProof/>
                <w:webHidden/>
              </w:rPr>
              <w:tab/>
            </w:r>
            <w:r>
              <w:rPr>
                <w:noProof/>
                <w:webHidden/>
              </w:rPr>
              <w:fldChar w:fldCharType="begin"/>
            </w:r>
            <w:r>
              <w:rPr>
                <w:noProof/>
                <w:webHidden/>
              </w:rPr>
              <w:instrText xml:space="preserve"> PAGEREF _Toc169900754 \h </w:instrText>
            </w:r>
            <w:r>
              <w:rPr>
                <w:noProof/>
                <w:webHidden/>
              </w:rPr>
            </w:r>
            <w:r>
              <w:rPr>
                <w:noProof/>
                <w:webHidden/>
              </w:rPr>
              <w:fldChar w:fldCharType="separate"/>
            </w:r>
            <w:r>
              <w:rPr>
                <w:noProof/>
                <w:webHidden/>
              </w:rPr>
              <w:t>20</w:t>
            </w:r>
            <w:r>
              <w:rPr>
                <w:noProof/>
                <w:webHidden/>
              </w:rPr>
              <w:fldChar w:fldCharType="end"/>
            </w:r>
          </w:hyperlink>
        </w:p>
        <w:p w14:paraId="3E35D01F" w14:textId="77A8323C"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55" w:history="1">
            <w:r w:rsidRPr="0015689D">
              <w:rPr>
                <w:rStyle w:val="af6"/>
                <w:bCs/>
                <w:noProof/>
                <w:lang w:val="en-US"/>
              </w:rPr>
              <w:t>3.3.</w:t>
            </w:r>
            <w:r>
              <w:rPr>
                <w:rFonts w:asciiTheme="minorHAnsi" w:eastAsiaTheme="minorEastAsia" w:hAnsiTheme="minorHAnsi"/>
                <w:noProof/>
                <w:kern w:val="2"/>
                <w:szCs w:val="24"/>
                <w:lang w:eastAsia="en-CA"/>
              </w:rPr>
              <w:tab/>
            </w:r>
            <w:r w:rsidRPr="0015689D">
              <w:rPr>
                <w:rStyle w:val="af6"/>
                <w:noProof/>
                <w:lang w:val="en-US"/>
              </w:rPr>
              <w:t>Admin and Marketing Staff Use Cases</w:t>
            </w:r>
            <w:r>
              <w:rPr>
                <w:noProof/>
                <w:webHidden/>
              </w:rPr>
              <w:tab/>
            </w:r>
            <w:r>
              <w:rPr>
                <w:noProof/>
                <w:webHidden/>
              </w:rPr>
              <w:fldChar w:fldCharType="begin"/>
            </w:r>
            <w:r>
              <w:rPr>
                <w:noProof/>
                <w:webHidden/>
              </w:rPr>
              <w:instrText xml:space="preserve"> PAGEREF _Toc169900755 \h </w:instrText>
            </w:r>
            <w:r>
              <w:rPr>
                <w:noProof/>
                <w:webHidden/>
              </w:rPr>
            </w:r>
            <w:r>
              <w:rPr>
                <w:noProof/>
                <w:webHidden/>
              </w:rPr>
              <w:fldChar w:fldCharType="separate"/>
            </w:r>
            <w:r>
              <w:rPr>
                <w:noProof/>
                <w:webHidden/>
              </w:rPr>
              <w:t>22</w:t>
            </w:r>
            <w:r>
              <w:rPr>
                <w:noProof/>
                <w:webHidden/>
              </w:rPr>
              <w:fldChar w:fldCharType="end"/>
            </w:r>
          </w:hyperlink>
        </w:p>
        <w:p w14:paraId="317DFE2B" w14:textId="7D56EF12"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56" w:history="1">
            <w:r w:rsidRPr="0015689D">
              <w:rPr>
                <w:rStyle w:val="af6"/>
                <w:rFonts w:cs="Times New Roman"/>
                <w:noProof/>
              </w:rPr>
              <w:t>4.</w:t>
            </w:r>
            <w:r>
              <w:rPr>
                <w:rFonts w:asciiTheme="minorHAnsi" w:eastAsiaTheme="minorEastAsia" w:hAnsiTheme="minorHAnsi"/>
                <w:noProof/>
                <w:kern w:val="2"/>
                <w:szCs w:val="24"/>
                <w:lang w:eastAsia="en-CA"/>
              </w:rPr>
              <w:tab/>
            </w:r>
            <w:r w:rsidRPr="0015689D">
              <w:rPr>
                <w:rStyle w:val="af6"/>
                <w:rFonts w:cs="Times New Roman"/>
                <w:noProof/>
              </w:rPr>
              <w:t>Sequence Diagram</w:t>
            </w:r>
            <w:r>
              <w:rPr>
                <w:noProof/>
                <w:webHidden/>
              </w:rPr>
              <w:tab/>
            </w:r>
            <w:r>
              <w:rPr>
                <w:noProof/>
                <w:webHidden/>
              </w:rPr>
              <w:fldChar w:fldCharType="begin"/>
            </w:r>
            <w:r>
              <w:rPr>
                <w:noProof/>
                <w:webHidden/>
              </w:rPr>
              <w:instrText xml:space="preserve"> PAGEREF _Toc169900756 \h </w:instrText>
            </w:r>
            <w:r>
              <w:rPr>
                <w:noProof/>
                <w:webHidden/>
              </w:rPr>
            </w:r>
            <w:r>
              <w:rPr>
                <w:noProof/>
                <w:webHidden/>
              </w:rPr>
              <w:fldChar w:fldCharType="separate"/>
            </w:r>
            <w:r>
              <w:rPr>
                <w:noProof/>
                <w:webHidden/>
              </w:rPr>
              <w:t>26</w:t>
            </w:r>
            <w:r>
              <w:rPr>
                <w:noProof/>
                <w:webHidden/>
              </w:rPr>
              <w:fldChar w:fldCharType="end"/>
            </w:r>
          </w:hyperlink>
        </w:p>
        <w:p w14:paraId="498C8758" w14:textId="575A42E4"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57" w:history="1">
            <w:r w:rsidRPr="0015689D">
              <w:rPr>
                <w:rStyle w:val="af6"/>
                <w:rFonts w:cs="Times New Roman"/>
                <w:noProof/>
              </w:rPr>
              <w:t>5.</w:t>
            </w:r>
            <w:r>
              <w:rPr>
                <w:rFonts w:asciiTheme="minorHAnsi" w:eastAsiaTheme="minorEastAsia" w:hAnsiTheme="minorHAnsi"/>
                <w:noProof/>
                <w:kern w:val="2"/>
                <w:szCs w:val="24"/>
                <w:lang w:eastAsia="en-CA"/>
              </w:rPr>
              <w:tab/>
            </w:r>
            <w:r w:rsidRPr="0015689D">
              <w:rPr>
                <w:rStyle w:val="af6"/>
                <w:rFonts w:cs="Times New Roman"/>
                <w:noProof/>
              </w:rPr>
              <w:t>Draft of System Architecture</w:t>
            </w:r>
            <w:r>
              <w:rPr>
                <w:noProof/>
                <w:webHidden/>
              </w:rPr>
              <w:tab/>
            </w:r>
            <w:r>
              <w:rPr>
                <w:noProof/>
                <w:webHidden/>
              </w:rPr>
              <w:fldChar w:fldCharType="begin"/>
            </w:r>
            <w:r>
              <w:rPr>
                <w:noProof/>
                <w:webHidden/>
              </w:rPr>
              <w:instrText xml:space="preserve"> PAGEREF _Toc169900757 \h </w:instrText>
            </w:r>
            <w:r>
              <w:rPr>
                <w:noProof/>
                <w:webHidden/>
              </w:rPr>
            </w:r>
            <w:r>
              <w:rPr>
                <w:noProof/>
                <w:webHidden/>
              </w:rPr>
              <w:fldChar w:fldCharType="separate"/>
            </w:r>
            <w:r>
              <w:rPr>
                <w:noProof/>
                <w:webHidden/>
              </w:rPr>
              <w:t>33</w:t>
            </w:r>
            <w:r>
              <w:rPr>
                <w:noProof/>
                <w:webHidden/>
              </w:rPr>
              <w:fldChar w:fldCharType="end"/>
            </w:r>
          </w:hyperlink>
        </w:p>
        <w:p w14:paraId="2F311F00" w14:textId="276970F5"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58" w:history="1">
            <w:r w:rsidRPr="0015689D">
              <w:rPr>
                <w:rStyle w:val="af6"/>
                <w:rFonts w:cs="Times New Roman"/>
                <w:noProof/>
              </w:rPr>
              <w:t>6.</w:t>
            </w:r>
            <w:r>
              <w:rPr>
                <w:rFonts w:asciiTheme="minorHAnsi" w:eastAsiaTheme="minorEastAsia" w:hAnsiTheme="minorHAnsi"/>
                <w:noProof/>
                <w:kern w:val="2"/>
                <w:szCs w:val="24"/>
                <w:lang w:eastAsia="en-CA"/>
              </w:rPr>
              <w:tab/>
            </w:r>
            <w:r w:rsidRPr="0015689D">
              <w:rPr>
                <w:rStyle w:val="af6"/>
                <w:rFonts w:cs="Times New Roman"/>
                <w:noProof/>
              </w:rPr>
              <w:t>Draft of Entity-Relationship Diagram</w:t>
            </w:r>
            <w:r>
              <w:rPr>
                <w:noProof/>
                <w:webHidden/>
              </w:rPr>
              <w:tab/>
            </w:r>
            <w:r>
              <w:rPr>
                <w:noProof/>
                <w:webHidden/>
              </w:rPr>
              <w:fldChar w:fldCharType="begin"/>
            </w:r>
            <w:r>
              <w:rPr>
                <w:noProof/>
                <w:webHidden/>
              </w:rPr>
              <w:instrText xml:space="preserve"> PAGEREF _Toc169900758 \h </w:instrText>
            </w:r>
            <w:r>
              <w:rPr>
                <w:noProof/>
                <w:webHidden/>
              </w:rPr>
            </w:r>
            <w:r>
              <w:rPr>
                <w:noProof/>
                <w:webHidden/>
              </w:rPr>
              <w:fldChar w:fldCharType="separate"/>
            </w:r>
            <w:r>
              <w:rPr>
                <w:noProof/>
                <w:webHidden/>
              </w:rPr>
              <w:t>34</w:t>
            </w:r>
            <w:r>
              <w:rPr>
                <w:noProof/>
                <w:webHidden/>
              </w:rPr>
              <w:fldChar w:fldCharType="end"/>
            </w:r>
          </w:hyperlink>
        </w:p>
        <w:p w14:paraId="0A7F0949" w14:textId="30F11F5F"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59" w:history="1">
            <w:r w:rsidRPr="0015689D">
              <w:rPr>
                <w:rStyle w:val="af6"/>
                <w:rFonts w:cs="Times New Roman"/>
                <w:noProof/>
              </w:rPr>
              <w:t>7.</w:t>
            </w:r>
            <w:r>
              <w:rPr>
                <w:rFonts w:asciiTheme="minorHAnsi" w:eastAsiaTheme="minorEastAsia" w:hAnsiTheme="minorHAnsi"/>
                <w:noProof/>
                <w:kern w:val="2"/>
                <w:szCs w:val="24"/>
                <w:lang w:eastAsia="en-CA"/>
              </w:rPr>
              <w:tab/>
            </w:r>
            <w:r w:rsidRPr="0015689D">
              <w:rPr>
                <w:rStyle w:val="af6"/>
                <w:rFonts w:cs="Times New Roman"/>
                <w:noProof/>
              </w:rPr>
              <w:t>Data Dictionary</w:t>
            </w:r>
            <w:r>
              <w:rPr>
                <w:noProof/>
                <w:webHidden/>
              </w:rPr>
              <w:tab/>
            </w:r>
            <w:r>
              <w:rPr>
                <w:noProof/>
                <w:webHidden/>
              </w:rPr>
              <w:fldChar w:fldCharType="begin"/>
            </w:r>
            <w:r>
              <w:rPr>
                <w:noProof/>
                <w:webHidden/>
              </w:rPr>
              <w:instrText xml:space="preserve"> PAGEREF _Toc169900759 \h </w:instrText>
            </w:r>
            <w:r>
              <w:rPr>
                <w:noProof/>
                <w:webHidden/>
              </w:rPr>
            </w:r>
            <w:r>
              <w:rPr>
                <w:noProof/>
                <w:webHidden/>
              </w:rPr>
              <w:fldChar w:fldCharType="separate"/>
            </w:r>
            <w:r>
              <w:rPr>
                <w:noProof/>
                <w:webHidden/>
              </w:rPr>
              <w:t>35</w:t>
            </w:r>
            <w:r>
              <w:rPr>
                <w:noProof/>
                <w:webHidden/>
              </w:rPr>
              <w:fldChar w:fldCharType="end"/>
            </w:r>
          </w:hyperlink>
        </w:p>
        <w:p w14:paraId="4693F788" w14:textId="1096C604"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60" w:history="1">
            <w:r w:rsidRPr="0015689D">
              <w:rPr>
                <w:rStyle w:val="af6"/>
                <w:rFonts w:cs="Times New Roman"/>
                <w:noProof/>
              </w:rPr>
              <w:t>8.</w:t>
            </w:r>
            <w:r>
              <w:rPr>
                <w:rFonts w:asciiTheme="minorHAnsi" w:eastAsiaTheme="minorEastAsia" w:hAnsiTheme="minorHAnsi"/>
                <w:noProof/>
                <w:kern w:val="2"/>
                <w:szCs w:val="24"/>
                <w:lang w:eastAsia="en-CA"/>
              </w:rPr>
              <w:tab/>
            </w:r>
            <w:r w:rsidRPr="0015689D">
              <w:rPr>
                <w:rStyle w:val="af6"/>
                <w:rFonts w:cs="Times New Roman"/>
                <w:noProof/>
              </w:rPr>
              <w:t>UI/UX Prototypes and Demo</w:t>
            </w:r>
            <w:r>
              <w:rPr>
                <w:noProof/>
                <w:webHidden/>
              </w:rPr>
              <w:tab/>
            </w:r>
            <w:r>
              <w:rPr>
                <w:noProof/>
                <w:webHidden/>
              </w:rPr>
              <w:fldChar w:fldCharType="begin"/>
            </w:r>
            <w:r>
              <w:rPr>
                <w:noProof/>
                <w:webHidden/>
              </w:rPr>
              <w:instrText xml:space="preserve"> PAGEREF _Toc169900760 \h </w:instrText>
            </w:r>
            <w:r>
              <w:rPr>
                <w:noProof/>
                <w:webHidden/>
              </w:rPr>
            </w:r>
            <w:r>
              <w:rPr>
                <w:noProof/>
                <w:webHidden/>
              </w:rPr>
              <w:fldChar w:fldCharType="separate"/>
            </w:r>
            <w:r>
              <w:rPr>
                <w:noProof/>
                <w:webHidden/>
              </w:rPr>
              <w:t>38</w:t>
            </w:r>
            <w:r>
              <w:rPr>
                <w:noProof/>
                <w:webHidden/>
              </w:rPr>
              <w:fldChar w:fldCharType="end"/>
            </w:r>
          </w:hyperlink>
        </w:p>
        <w:p w14:paraId="358BF738" w14:textId="4BAEE020"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61" w:history="1">
            <w:r w:rsidRPr="0015689D">
              <w:rPr>
                <w:rStyle w:val="af6"/>
                <w:bCs/>
                <w:noProof/>
                <w:lang w:val="en-US"/>
              </w:rPr>
              <w:t>8.1.</w:t>
            </w:r>
            <w:r>
              <w:rPr>
                <w:rFonts w:asciiTheme="minorHAnsi" w:eastAsiaTheme="minorEastAsia" w:hAnsiTheme="minorHAnsi"/>
                <w:noProof/>
                <w:kern w:val="2"/>
                <w:szCs w:val="24"/>
                <w:lang w:eastAsia="en-CA"/>
              </w:rPr>
              <w:tab/>
            </w:r>
            <w:r w:rsidRPr="0015689D">
              <w:rPr>
                <w:rStyle w:val="af6"/>
                <w:noProof/>
                <w:lang w:val="en-US"/>
              </w:rPr>
              <w:t>High-Fidelity wireframe of the Landing Page (Initial version)</w:t>
            </w:r>
            <w:r>
              <w:rPr>
                <w:noProof/>
                <w:webHidden/>
              </w:rPr>
              <w:tab/>
            </w:r>
            <w:r>
              <w:rPr>
                <w:noProof/>
                <w:webHidden/>
              </w:rPr>
              <w:fldChar w:fldCharType="begin"/>
            </w:r>
            <w:r>
              <w:rPr>
                <w:noProof/>
                <w:webHidden/>
              </w:rPr>
              <w:instrText xml:space="preserve"> PAGEREF _Toc169900761 \h </w:instrText>
            </w:r>
            <w:r>
              <w:rPr>
                <w:noProof/>
                <w:webHidden/>
              </w:rPr>
            </w:r>
            <w:r>
              <w:rPr>
                <w:noProof/>
                <w:webHidden/>
              </w:rPr>
              <w:fldChar w:fldCharType="separate"/>
            </w:r>
            <w:r>
              <w:rPr>
                <w:noProof/>
                <w:webHidden/>
              </w:rPr>
              <w:t>38</w:t>
            </w:r>
            <w:r>
              <w:rPr>
                <w:noProof/>
                <w:webHidden/>
              </w:rPr>
              <w:fldChar w:fldCharType="end"/>
            </w:r>
          </w:hyperlink>
        </w:p>
        <w:p w14:paraId="5597FEE0" w14:textId="3741BB91"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62" w:history="1">
            <w:r w:rsidRPr="0015689D">
              <w:rPr>
                <w:rStyle w:val="af6"/>
                <w:bCs/>
                <w:noProof/>
                <w:lang w:val="en-US"/>
              </w:rPr>
              <w:t>8.2.</w:t>
            </w:r>
            <w:r>
              <w:rPr>
                <w:rFonts w:asciiTheme="minorHAnsi" w:eastAsiaTheme="minorEastAsia" w:hAnsiTheme="minorHAnsi"/>
                <w:noProof/>
                <w:kern w:val="2"/>
                <w:szCs w:val="24"/>
                <w:lang w:eastAsia="en-CA"/>
              </w:rPr>
              <w:tab/>
            </w:r>
            <w:r w:rsidRPr="0015689D">
              <w:rPr>
                <w:rStyle w:val="af6"/>
                <w:noProof/>
                <w:lang w:val="en-US"/>
              </w:rPr>
              <w:t>High-Fidelity wireframe of the Landing Page (Second version)</w:t>
            </w:r>
            <w:r>
              <w:rPr>
                <w:noProof/>
                <w:webHidden/>
              </w:rPr>
              <w:tab/>
            </w:r>
            <w:r>
              <w:rPr>
                <w:noProof/>
                <w:webHidden/>
              </w:rPr>
              <w:fldChar w:fldCharType="begin"/>
            </w:r>
            <w:r>
              <w:rPr>
                <w:noProof/>
                <w:webHidden/>
              </w:rPr>
              <w:instrText xml:space="preserve"> PAGEREF _Toc169900762 \h </w:instrText>
            </w:r>
            <w:r>
              <w:rPr>
                <w:noProof/>
                <w:webHidden/>
              </w:rPr>
            </w:r>
            <w:r>
              <w:rPr>
                <w:noProof/>
                <w:webHidden/>
              </w:rPr>
              <w:fldChar w:fldCharType="separate"/>
            </w:r>
            <w:r>
              <w:rPr>
                <w:noProof/>
                <w:webHidden/>
              </w:rPr>
              <w:t>39</w:t>
            </w:r>
            <w:r>
              <w:rPr>
                <w:noProof/>
                <w:webHidden/>
              </w:rPr>
              <w:fldChar w:fldCharType="end"/>
            </w:r>
          </w:hyperlink>
        </w:p>
        <w:p w14:paraId="4319C7EB" w14:textId="3D41C4CA"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63" w:history="1">
            <w:r w:rsidRPr="0015689D">
              <w:rPr>
                <w:rStyle w:val="af6"/>
                <w:bCs/>
                <w:noProof/>
                <w:lang w:val="en-US"/>
              </w:rPr>
              <w:t>8.3.</w:t>
            </w:r>
            <w:r>
              <w:rPr>
                <w:rFonts w:asciiTheme="minorHAnsi" w:eastAsiaTheme="minorEastAsia" w:hAnsiTheme="minorHAnsi"/>
                <w:noProof/>
                <w:kern w:val="2"/>
                <w:szCs w:val="24"/>
                <w:lang w:eastAsia="en-CA"/>
              </w:rPr>
              <w:tab/>
            </w:r>
            <w:r w:rsidRPr="0015689D">
              <w:rPr>
                <w:rStyle w:val="af6"/>
                <w:noProof/>
                <w:lang w:val="en-US"/>
              </w:rPr>
              <w:t>Mid-Fidelity wireframes for Admin Portal Login Page and Admin Panel</w:t>
            </w:r>
            <w:r>
              <w:rPr>
                <w:noProof/>
                <w:webHidden/>
              </w:rPr>
              <w:tab/>
            </w:r>
            <w:r>
              <w:rPr>
                <w:noProof/>
                <w:webHidden/>
              </w:rPr>
              <w:fldChar w:fldCharType="begin"/>
            </w:r>
            <w:r>
              <w:rPr>
                <w:noProof/>
                <w:webHidden/>
              </w:rPr>
              <w:instrText xml:space="preserve"> PAGEREF _Toc169900763 \h </w:instrText>
            </w:r>
            <w:r>
              <w:rPr>
                <w:noProof/>
                <w:webHidden/>
              </w:rPr>
            </w:r>
            <w:r>
              <w:rPr>
                <w:noProof/>
                <w:webHidden/>
              </w:rPr>
              <w:fldChar w:fldCharType="separate"/>
            </w:r>
            <w:r>
              <w:rPr>
                <w:noProof/>
                <w:webHidden/>
              </w:rPr>
              <w:t>40</w:t>
            </w:r>
            <w:r>
              <w:rPr>
                <w:noProof/>
                <w:webHidden/>
              </w:rPr>
              <w:fldChar w:fldCharType="end"/>
            </w:r>
          </w:hyperlink>
        </w:p>
        <w:p w14:paraId="4F175577" w14:textId="7F49A269" w:rsidR="0053351D" w:rsidRDefault="0053351D">
          <w:pPr>
            <w:pStyle w:val="TOC3"/>
            <w:tabs>
              <w:tab w:val="left" w:pos="1200"/>
              <w:tab w:val="right" w:leader="dot" w:pos="9350"/>
            </w:tabs>
            <w:rPr>
              <w:rFonts w:asciiTheme="minorHAnsi" w:eastAsiaTheme="minorEastAsia" w:hAnsiTheme="minorHAnsi"/>
              <w:noProof/>
              <w:kern w:val="2"/>
              <w:szCs w:val="24"/>
              <w:lang w:eastAsia="en-CA"/>
            </w:rPr>
          </w:pPr>
          <w:hyperlink w:anchor="_Toc169900764" w:history="1">
            <w:r w:rsidRPr="0015689D">
              <w:rPr>
                <w:rStyle w:val="af6"/>
                <w:bCs/>
                <w:noProof/>
                <w:lang w:val="en-US"/>
              </w:rPr>
              <w:t>8.4.</w:t>
            </w:r>
            <w:r>
              <w:rPr>
                <w:rFonts w:asciiTheme="minorHAnsi" w:eastAsiaTheme="minorEastAsia" w:hAnsiTheme="minorHAnsi"/>
                <w:noProof/>
                <w:kern w:val="2"/>
                <w:szCs w:val="24"/>
                <w:lang w:eastAsia="en-CA"/>
              </w:rPr>
              <w:tab/>
            </w:r>
            <w:r w:rsidRPr="0015689D">
              <w:rPr>
                <w:rStyle w:val="af6"/>
                <w:noProof/>
                <w:lang w:val="en-US"/>
              </w:rPr>
              <w:t>Low-Fidelity wireframes for all the pages</w:t>
            </w:r>
            <w:r>
              <w:rPr>
                <w:noProof/>
                <w:webHidden/>
              </w:rPr>
              <w:tab/>
            </w:r>
            <w:r>
              <w:rPr>
                <w:noProof/>
                <w:webHidden/>
              </w:rPr>
              <w:fldChar w:fldCharType="begin"/>
            </w:r>
            <w:r>
              <w:rPr>
                <w:noProof/>
                <w:webHidden/>
              </w:rPr>
              <w:instrText xml:space="preserve"> PAGEREF _Toc169900764 \h </w:instrText>
            </w:r>
            <w:r>
              <w:rPr>
                <w:noProof/>
                <w:webHidden/>
              </w:rPr>
            </w:r>
            <w:r>
              <w:rPr>
                <w:noProof/>
                <w:webHidden/>
              </w:rPr>
              <w:fldChar w:fldCharType="separate"/>
            </w:r>
            <w:r>
              <w:rPr>
                <w:noProof/>
                <w:webHidden/>
              </w:rPr>
              <w:t>41</w:t>
            </w:r>
            <w:r>
              <w:rPr>
                <w:noProof/>
                <w:webHidden/>
              </w:rPr>
              <w:fldChar w:fldCharType="end"/>
            </w:r>
          </w:hyperlink>
        </w:p>
        <w:p w14:paraId="4D36A0EE" w14:textId="55C4B491"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65" w:history="1">
            <w:r w:rsidRPr="0015689D">
              <w:rPr>
                <w:rStyle w:val="af6"/>
                <w:rFonts w:cs="Times New Roman"/>
                <w:noProof/>
              </w:rPr>
              <w:t>9.</w:t>
            </w:r>
            <w:r>
              <w:rPr>
                <w:rFonts w:asciiTheme="minorHAnsi" w:eastAsiaTheme="minorEastAsia" w:hAnsiTheme="minorHAnsi"/>
                <w:noProof/>
                <w:kern w:val="2"/>
                <w:szCs w:val="24"/>
                <w:lang w:eastAsia="en-CA"/>
              </w:rPr>
              <w:tab/>
            </w:r>
            <w:r w:rsidRPr="0015689D">
              <w:rPr>
                <w:rStyle w:val="af6"/>
                <w:rFonts w:cs="Times New Roman"/>
                <w:noProof/>
              </w:rPr>
              <w:t>References</w:t>
            </w:r>
            <w:r>
              <w:rPr>
                <w:noProof/>
                <w:webHidden/>
              </w:rPr>
              <w:tab/>
            </w:r>
            <w:r>
              <w:rPr>
                <w:noProof/>
                <w:webHidden/>
              </w:rPr>
              <w:fldChar w:fldCharType="begin"/>
            </w:r>
            <w:r>
              <w:rPr>
                <w:noProof/>
                <w:webHidden/>
              </w:rPr>
              <w:instrText xml:space="preserve"> PAGEREF _Toc169900765 \h </w:instrText>
            </w:r>
            <w:r>
              <w:rPr>
                <w:noProof/>
                <w:webHidden/>
              </w:rPr>
            </w:r>
            <w:r>
              <w:rPr>
                <w:noProof/>
                <w:webHidden/>
              </w:rPr>
              <w:fldChar w:fldCharType="separate"/>
            </w:r>
            <w:r>
              <w:rPr>
                <w:noProof/>
                <w:webHidden/>
              </w:rPr>
              <w:t>43</w:t>
            </w:r>
            <w:r>
              <w:rPr>
                <w:noProof/>
                <w:webHidden/>
              </w:rPr>
              <w:fldChar w:fldCharType="end"/>
            </w:r>
          </w:hyperlink>
        </w:p>
        <w:p w14:paraId="43C8971D" w14:textId="3F881E2C" w:rsidR="0053351D" w:rsidRDefault="0053351D">
          <w:pPr>
            <w:pStyle w:val="TOC2"/>
            <w:tabs>
              <w:tab w:val="left" w:pos="960"/>
              <w:tab w:val="right" w:leader="dot" w:pos="9350"/>
            </w:tabs>
            <w:rPr>
              <w:rFonts w:asciiTheme="minorHAnsi" w:eastAsiaTheme="minorEastAsia" w:hAnsiTheme="minorHAnsi"/>
              <w:noProof/>
              <w:kern w:val="2"/>
              <w:szCs w:val="24"/>
              <w:lang w:eastAsia="en-CA"/>
            </w:rPr>
          </w:pPr>
          <w:hyperlink w:anchor="_Toc169900766" w:history="1">
            <w:r w:rsidRPr="0015689D">
              <w:rPr>
                <w:rStyle w:val="af6"/>
                <w:rFonts w:cs="Times New Roman"/>
                <w:noProof/>
              </w:rPr>
              <w:t>10.</w:t>
            </w:r>
            <w:r>
              <w:rPr>
                <w:rFonts w:asciiTheme="minorHAnsi" w:eastAsiaTheme="minorEastAsia" w:hAnsiTheme="minorHAnsi"/>
                <w:noProof/>
                <w:kern w:val="2"/>
                <w:szCs w:val="24"/>
                <w:lang w:eastAsia="en-CA"/>
              </w:rPr>
              <w:tab/>
            </w:r>
            <w:r w:rsidRPr="0015689D">
              <w:rPr>
                <w:rStyle w:val="af6"/>
                <w:rFonts w:cs="Times New Roman"/>
                <w:noProof/>
              </w:rPr>
              <w:t>Appendix</w:t>
            </w:r>
            <w:r>
              <w:rPr>
                <w:noProof/>
                <w:webHidden/>
              </w:rPr>
              <w:tab/>
            </w:r>
            <w:r>
              <w:rPr>
                <w:noProof/>
                <w:webHidden/>
              </w:rPr>
              <w:fldChar w:fldCharType="begin"/>
            </w:r>
            <w:r>
              <w:rPr>
                <w:noProof/>
                <w:webHidden/>
              </w:rPr>
              <w:instrText xml:space="preserve"> PAGEREF _Toc169900766 \h </w:instrText>
            </w:r>
            <w:r>
              <w:rPr>
                <w:noProof/>
                <w:webHidden/>
              </w:rPr>
            </w:r>
            <w:r>
              <w:rPr>
                <w:noProof/>
                <w:webHidden/>
              </w:rPr>
              <w:fldChar w:fldCharType="separate"/>
            </w:r>
            <w:r>
              <w:rPr>
                <w:noProof/>
                <w:webHidden/>
              </w:rPr>
              <w:t>46</w:t>
            </w:r>
            <w:r>
              <w:rPr>
                <w:noProof/>
                <w:webHidden/>
              </w:rPr>
              <w:fldChar w:fldCharType="end"/>
            </w:r>
          </w:hyperlink>
        </w:p>
        <w:p w14:paraId="58C96FA7" w14:textId="015A0669" w:rsidR="00894B56" w:rsidRDefault="009D150D" w:rsidP="72BEECF8">
          <w:pPr>
            <w:pStyle w:val="TOC2"/>
            <w:tabs>
              <w:tab w:val="left" w:pos="720"/>
              <w:tab w:val="right" w:leader="dot" w:pos="9345"/>
            </w:tabs>
            <w:rPr>
              <w:rStyle w:val="af6"/>
              <w:noProof/>
              <w:kern w:val="2"/>
              <w:lang w:eastAsia="en-CA"/>
            </w:rPr>
          </w:pPr>
          <w:r>
            <w:fldChar w:fldCharType="end"/>
          </w:r>
        </w:p>
      </w:sdtContent>
    </w:sdt>
    <w:p w14:paraId="33F64C73" w14:textId="42CD4783" w:rsidR="0030427C" w:rsidRPr="00061EE7" w:rsidRDefault="0030427C" w:rsidP="00FF01A6">
      <w:pPr>
        <w:spacing w:after="0" w:line="240" w:lineRule="auto"/>
        <w:rPr>
          <w:rFonts w:cs="Times New Roman"/>
          <w:color w:val="000000" w:themeColor="text1"/>
        </w:rPr>
      </w:pPr>
    </w:p>
    <w:p w14:paraId="24656A92" w14:textId="77777777" w:rsidR="00AA74BB" w:rsidRPr="00061EE7" w:rsidRDefault="00AA74BB" w:rsidP="00FF01A6">
      <w:pPr>
        <w:spacing w:after="0" w:line="240" w:lineRule="auto"/>
        <w:rPr>
          <w:rFonts w:cs="Times New Roman"/>
          <w:color w:val="000000" w:themeColor="text1"/>
        </w:rPr>
      </w:pPr>
      <w:r w:rsidRPr="00061EE7">
        <w:rPr>
          <w:rFonts w:cs="Times New Roman"/>
          <w:color w:val="000000" w:themeColor="text1"/>
        </w:rPr>
        <w:br w:type="page"/>
      </w:r>
    </w:p>
    <w:p w14:paraId="580A8D41" w14:textId="786EDB8C" w:rsidR="00693EC2" w:rsidRPr="00061EE7" w:rsidRDefault="00693EC2" w:rsidP="00FF01A6">
      <w:pPr>
        <w:pStyle w:val="TOC"/>
        <w:spacing w:before="0" w:line="240" w:lineRule="auto"/>
        <w:rPr>
          <w:rFonts w:ascii="Times New Roman" w:hAnsi="Times New Roman" w:cs="Times New Roman"/>
          <w:b/>
          <w:bCs/>
          <w:color w:val="000000" w:themeColor="text1"/>
        </w:rPr>
      </w:pPr>
      <w:r w:rsidRPr="00061EE7">
        <w:rPr>
          <w:rFonts w:ascii="Times New Roman" w:hAnsi="Times New Roman" w:cs="Times New Roman"/>
          <w:b/>
          <w:bCs/>
          <w:color w:val="000000" w:themeColor="text1"/>
        </w:rPr>
        <w:lastRenderedPageBreak/>
        <w:t>Table of Figures</w:t>
      </w:r>
    </w:p>
    <w:p w14:paraId="2118415F" w14:textId="02BA822A" w:rsidR="0053351D" w:rsidRDefault="00BE5B3C">
      <w:pPr>
        <w:pStyle w:val="af9"/>
        <w:tabs>
          <w:tab w:val="right" w:leader="dot" w:pos="9350"/>
        </w:tabs>
        <w:rPr>
          <w:rFonts w:asciiTheme="minorHAnsi" w:eastAsiaTheme="minorEastAsia" w:hAnsiTheme="minorHAnsi"/>
          <w:noProof/>
          <w:kern w:val="2"/>
          <w:sz w:val="24"/>
          <w:szCs w:val="24"/>
          <w:lang w:eastAsia="en-CA"/>
        </w:rPr>
      </w:pPr>
      <w:r w:rsidRPr="008A3EB6">
        <w:rPr>
          <w:rFonts w:cs="Times New Roman"/>
          <w:color w:val="000000" w:themeColor="text1"/>
          <w:sz w:val="24"/>
          <w:szCs w:val="24"/>
        </w:rPr>
        <w:fldChar w:fldCharType="begin"/>
      </w:r>
      <w:r w:rsidRPr="008A3EB6">
        <w:rPr>
          <w:rFonts w:cs="Times New Roman"/>
          <w:color w:val="000000" w:themeColor="text1"/>
          <w:sz w:val="24"/>
          <w:szCs w:val="24"/>
        </w:rPr>
        <w:instrText xml:space="preserve"> TOC \h \z \c "Figure" </w:instrText>
      </w:r>
      <w:r w:rsidRPr="008A3EB6">
        <w:rPr>
          <w:rFonts w:cs="Times New Roman"/>
          <w:color w:val="000000" w:themeColor="text1"/>
          <w:sz w:val="24"/>
          <w:szCs w:val="24"/>
        </w:rPr>
        <w:fldChar w:fldCharType="separate"/>
      </w:r>
      <w:hyperlink w:anchor="_Toc169900767" w:history="1">
        <w:r w:rsidR="0053351D" w:rsidRPr="00202A5D">
          <w:rPr>
            <w:rStyle w:val="af6"/>
            <w:noProof/>
          </w:rPr>
          <w:t>Figure 1: Use Case Diagram</w:t>
        </w:r>
        <w:r w:rsidR="0053351D">
          <w:rPr>
            <w:noProof/>
            <w:webHidden/>
          </w:rPr>
          <w:tab/>
        </w:r>
        <w:r w:rsidR="0053351D">
          <w:rPr>
            <w:noProof/>
            <w:webHidden/>
          </w:rPr>
          <w:fldChar w:fldCharType="begin"/>
        </w:r>
        <w:r w:rsidR="0053351D">
          <w:rPr>
            <w:noProof/>
            <w:webHidden/>
          </w:rPr>
          <w:instrText xml:space="preserve"> PAGEREF _Toc169900767 \h </w:instrText>
        </w:r>
        <w:r w:rsidR="0053351D">
          <w:rPr>
            <w:noProof/>
            <w:webHidden/>
          </w:rPr>
        </w:r>
        <w:r w:rsidR="0053351D">
          <w:rPr>
            <w:noProof/>
            <w:webHidden/>
          </w:rPr>
          <w:fldChar w:fldCharType="separate"/>
        </w:r>
        <w:r w:rsidR="0053351D">
          <w:rPr>
            <w:noProof/>
            <w:webHidden/>
          </w:rPr>
          <w:t>17</w:t>
        </w:r>
        <w:r w:rsidR="0053351D">
          <w:rPr>
            <w:noProof/>
            <w:webHidden/>
          </w:rPr>
          <w:fldChar w:fldCharType="end"/>
        </w:r>
      </w:hyperlink>
    </w:p>
    <w:p w14:paraId="3A90ACE8" w14:textId="533FCBCF"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68" w:history="1">
        <w:r w:rsidRPr="00202A5D">
          <w:rPr>
            <w:rStyle w:val="af6"/>
            <w:noProof/>
          </w:rPr>
          <w:t>Figure 2: Sequence Diagram for Browse Content</w:t>
        </w:r>
        <w:r>
          <w:rPr>
            <w:noProof/>
            <w:webHidden/>
          </w:rPr>
          <w:tab/>
        </w:r>
        <w:r>
          <w:rPr>
            <w:noProof/>
            <w:webHidden/>
          </w:rPr>
          <w:fldChar w:fldCharType="begin"/>
        </w:r>
        <w:r>
          <w:rPr>
            <w:noProof/>
            <w:webHidden/>
          </w:rPr>
          <w:instrText xml:space="preserve"> PAGEREF _Toc169900768 \h </w:instrText>
        </w:r>
        <w:r>
          <w:rPr>
            <w:noProof/>
            <w:webHidden/>
          </w:rPr>
        </w:r>
        <w:r>
          <w:rPr>
            <w:noProof/>
            <w:webHidden/>
          </w:rPr>
          <w:fldChar w:fldCharType="separate"/>
        </w:r>
        <w:r>
          <w:rPr>
            <w:noProof/>
            <w:webHidden/>
          </w:rPr>
          <w:t>26</w:t>
        </w:r>
        <w:r>
          <w:rPr>
            <w:noProof/>
            <w:webHidden/>
          </w:rPr>
          <w:fldChar w:fldCharType="end"/>
        </w:r>
      </w:hyperlink>
    </w:p>
    <w:p w14:paraId="5B46207D" w14:textId="00D27C90"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69" w:history="1">
        <w:r w:rsidRPr="00202A5D">
          <w:rPr>
            <w:rStyle w:val="af6"/>
            <w:noProof/>
          </w:rPr>
          <w:t>Figure 3: Sequence Diagram for Submit Contact Form</w:t>
        </w:r>
        <w:r>
          <w:rPr>
            <w:noProof/>
            <w:webHidden/>
          </w:rPr>
          <w:tab/>
        </w:r>
        <w:r>
          <w:rPr>
            <w:noProof/>
            <w:webHidden/>
          </w:rPr>
          <w:fldChar w:fldCharType="begin"/>
        </w:r>
        <w:r>
          <w:rPr>
            <w:noProof/>
            <w:webHidden/>
          </w:rPr>
          <w:instrText xml:space="preserve"> PAGEREF _Toc169900769 \h </w:instrText>
        </w:r>
        <w:r>
          <w:rPr>
            <w:noProof/>
            <w:webHidden/>
          </w:rPr>
        </w:r>
        <w:r>
          <w:rPr>
            <w:noProof/>
            <w:webHidden/>
          </w:rPr>
          <w:fldChar w:fldCharType="separate"/>
        </w:r>
        <w:r>
          <w:rPr>
            <w:noProof/>
            <w:webHidden/>
          </w:rPr>
          <w:t>27</w:t>
        </w:r>
        <w:r>
          <w:rPr>
            <w:noProof/>
            <w:webHidden/>
          </w:rPr>
          <w:fldChar w:fldCharType="end"/>
        </w:r>
      </w:hyperlink>
    </w:p>
    <w:p w14:paraId="2C593DF1" w14:textId="19E1F611"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0" w:history="1">
        <w:r w:rsidRPr="00202A5D">
          <w:rPr>
            <w:rStyle w:val="af6"/>
            <w:noProof/>
          </w:rPr>
          <w:t>Figure 4: Sequence Diagram for Create Support Ticket</w:t>
        </w:r>
        <w:r>
          <w:rPr>
            <w:noProof/>
            <w:webHidden/>
          </w:rPr>
          <w:tab/>
        </w:r>
        <w:r>
          <w:rPr>
            <w:noProof/>
            <w:webHidden/>
          </w:rPr>
          <w:fldChar w:fldCharType="begin"/>
        </w:r>
        <w:r>
          <w:rPr>
            <w:noProof/>
            <w:webHidden/>
          </w:rPr>
          <w:instrText xml:space="preserve"> PAGEREF _Toc169900770 \h </w:instrText>
        </w:r>
        <w:r>
          <w:rPr>
            <w:noProof/>
            <w:webHidden/>
          </w:rPr>
        </w:r>
        <w:r>
          <w:rPr>
            <w:noProof/>
            <w:webHidden/>
          </w:rPr>
          <w:fldChar w:fldCharType="separate"/>
        </w:r>
        <w:r>
          <w:rPr>
            <w:noProof/>
            <w:webHidden/>
          </w:rPr>
          <w:t>28</w:t>
        </w:r>
        <w:r>
          <w:rPr>
            <w:noProof/>
            <w:webHidden/>
          </w:rPr>
          <w:fldChar w:fldCharType="end"/>
        </w:r>
      </w:hyperlink>
    </w:p>
    <w:p w14:paraId="76AA1AEB" w14:textId="5CFC2B09"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1" w:history="1">
        <w:r w:rsidRPr="00202A5D">
          <w:rPr>
            <w:rStyle w:val="af6"/>
            <w:noProof/>
          </w:rPr>
          <w:t>Figure 5: Sequence Diagram for Modify Users</w:t>
        </w:r>
        <w:r>
          <w:rPr>
            <w:noProof/>
            <w:webHidden/>
          </w:rPr>
          <w:tab/>
        </w:r>
        <w:r>
          <w:rPr>
            <w:noProof/>
            <w:webHidden/>
          </w:rPr>
          <w:fldChar w:fldCharType="begin"/>
        </w:r>
        <w:r>
          <w:rPr>
            <w:noProof/>
            <w:webHidden/>
          </w:rPr>
          <w:instrText xml:space="preserve"> PAGEREF _Toc169900771 \h </w:instrText>
        </w:r>
        <w:r>
          <w:rPr>
            <w:noProof/>
            <w:webHidden/>
          </w:rPr>
        </w:r>
        <w:r>
          <w:rPr>
            <w:noProof/>
            <w:webHidden/>
          </w:rPr>
          <w:fldChar w:fldCharType="separate"/>
        </w:r>
        <w:r>
          <w:rPr>
            <w:noProof/>
            <w:webHidden/>
          </w:rPr>
          <w:t>29</w:t>
        </w:r>
        <w:r>
          <w:rPr>
            <w:noProof/>
            <w:webHidden/>
          </w:rPr>
          <w:fldChar w:fldCharType="end"/>
        </w:r>
      </w:hyperlink>
    </w:p>
    <w:p w14:paraId="76D79770" w14:textId="674D9610"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2" w:history="1">
        <w:r w:rsidRPr="00202A5D">
          <w:rPr>
            <w:rStyle w:val="af6"/>
            <w:noProof/>
          </w:rPr>
          <w:t>Figure 6: Sequence Diagram for Post Content</w:t>
        </w:r>
        <w:r>
          <w:rPr>
            <w:noProof/>
            <w:webHidden/>
          </w:rPr>
          <w:tab/>
        </w:r>
        <w:r>
          <w:rPr>
            <w:noProof/>
            <w:webHidden/>
          </w:rPr>
          <w:fldChar w:fldCharType="begin"/>
        </w:r>
        <w:r>
          <w:rPr>
            <w:noProof/>
            <w:webHidden/>
          </w:rPr>
          <w:instrText xml:space="preserve"> PAGEREF _Toc169900772 \h </w:instrText>
        </w:r>
        <w:r>
          <w:rPr>
            <w:noProof/>
            <w:webHidden/>
          </w:rPr>
        </w:r>
        <w:r>
          <w:rPr>
            <w:noProof/>
            <w:webHidden/>
          </w:rPr>
          <w:fldChar w:fldCharType="separate"/>
        </w:r>
        <w:r>
          <w:rPr>
            <w:noProof/>
            <w:webHidden/>
          </w:rPr>
          <w:t>30</w:t>
        </w:r>
        <w:r>
          <w:rPr>
            <w:noProof/>
            <w:webHidden/>
          </w:rPr>
          <w:fldChar w:fldCharType="end"/>
        </w:r>
      </w:hyperlink>
    </w:p>
    <w:p w14:paraId="47D99D72" w14:textId="155E9CFC"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3" w:history="1">
        <w:r w:rsidRPr="00202A5D">
          <w:rPr>
            <w:rStyle w:val="af6"/>
            <w:noProof/>
          </w:rPr>
          <w:t>Figure 7: Sequence Diagram for Website Login</w:t>
        </w:r>
        <w:r>
          <w:rPr>
            <w:noProof/>
            <w:webHidden/>
          </w:rPr>
          <w:tab/>
        </w:r>
        <w:r>
          <w:rPr>
            <w:noProof/>
            <w:webHidden/>
          </w:rPr>
          <w:fldChar w:fldCharType="begin"/>
        </w:r>
        <w:r>
          <w:rPr>
            <w:noProof/>
            <w:webHidden/>
          </w:rPr>
          <w:instrText xml:space="preserve"> PAGEREF _Toc169900773 \h </w:instrText>
        </w:r>
        <w:r>
          <w:rPr>
            <w:noProof/>
            <w:webHidden/>
          </w:rPr>
        </w:r>
        <w:r>
          <w:rPr>
            <w:noProof/>
            <w:webHidden/>
          </w:rPr>
          <w:fldChar w:fldCharType="separate"/>
        </w:r>
        <w:r>
          <w:rPr>
            <w:noProof/>
            <w:webHidden/>
          </w:rPr>
          <w:t>32</w:t>
        </w:r>
        <w:r>
          <w:rPr>
            <w:noProof/>
            <w:webHidden/>
          </w:rPr>
          <w:fldChar w:fldCharType="end"/>
        </w:r>
      </w:hyperlink>
    </w:p>
    <w:p w14:paraId="0279FEB3" w14:textId="71F28E60"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4" w:history="1">
        <w:r w:rsidRPr="00202A5D">
          <w:rPr>
            <w:rStyle w:val="af6"/>
            <w:noProof/>
          </w:rPr>
          <w:t>Figure 8: Sequence Diagram for Website Logout</w:t>
        </w:r>
        <w:r>
          <w:rPr>
            <w:noProof/>
            <w:webHidden/>
          </w:rPr>
          <w:tab/>
        </w:r>
        <w:r>
          <w:rPr>
            <w:noProof/>
            <w:webHidden/>
          </w:rPr>
          <w:fldChar w:fldCharType="begin"/>
        </w:r>
        <w:r>
          <w:rPr>
            <w:noProof/>
            <w:webHidden/>
          </w:rPr>
          <w:instrText xml:space="preserve"> PAGEREF _Toc169900774 \h </w:instrText>
        </w:r>
        <w:r>
          <w:rPr>
            <w:noProof/>
            <w:webHidden/>
          </w:rPr>
        </w:r>
        <w:r>
          <w:rPr>
            <w:noProof/>
            <w:webHidden/>
          </w:rPr>
          <w:fldChar w:fldCharType="separate"/>
        </w:r>
        <w:r>
          <w:rPr>
            <w:noProof/>
            <w:webHidden/>
          </w:rPr>
          <w:t>32</w:t>
        </w:r>
        <w:r>
          <w:rPr>
            <w:noProof/>
            <w:webHidden/>
          </w:rPr>
          <w:fldChar w:fldCharType="end"/>
        </w:r>
      </w:hyperlink>
    </w:p>
    <w:p w14:paraId="1D2CDC2A" w14:textId="0A64CF65"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5" w:history="1">
        <w:r w:rsidRPr="00202A5D">
          <w:rPr>
            <w:rStyle w:val="af6"/>
            <w:noProof/>
          </w:rPr>
          <w:t>Figure 9: System Architecture</w:t>
        </w:r>
        <w:r>
          <w:rPr>
            <w:noProof/>
            <w:webHidden/>
          </w:rPr>
          <w:tab/>
        </w:r>
        <w:r>
          <w:rPr>
            <w:noProof/>
            <w:webHidden/>
          </w:rPr>
          <w:fldChar w:fldCharType="begin"/>
        </w:r>
        <w:r>
          <w:rPr>
            <w:noProof/>
            <w:webHidden/>
          </w:rPr>
          <w:instrText xml:space="preserve"> PAGEREF _Toc169900775 \h </w:instrText>
        </w:r>
        <w:r>
          <w:rPr>
            <w:noProof/>
            <w:webHidden/>
          </w:rPr>
        </w:r>
        <w:r>
          <w:rPr>
            <w:noProof/>
            <w:webHidden/>
          </w:rPr>
          <w:fldChar w:fldCharType="separate"/>
        </w:r>
        <w:r>
          <w:rPr>
            <w:noProof/>
            <w:webHidden/>
          </w:rPr>
          <w:t>33</w:t>
        </w:r>
        <w:r>
          <w:rPr>
            <w:noProof/>
            <w:webHidden/>
          </w:rPr>
          <w:fldChar w:fldCharType="end"/>
        </w:r>
      </w:hyperlink>
    </w:p>
    <w:p w14:paraId="5D070782" w14:textId="1F48812E"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6" w:history="1">
        <w:r w:rsidRPr="00202A5D">
          <w:rPr>
            <w:rStyle w:val="af6"/>
            <w:noProof/>
          </w:rPr>
          <w:t>Figure 10: Entity-Relationship Diagram</w:t>
        </w:r>
        <w:r>
          <w:rPr>
            <w:noProof/>
            <w:webHidden/>
          </w:rPr>
          <w:tab/>
        </w:r>
        <w:r>
          <w:rPr>
            <w:noProof/>
            <w:webHidden/>
          </w:rPr>
          <w:fldChar w:fldCharType="begin"/>
        </w:r>
        <w:r>
          <w:rPr>
            <w:noProof/>
            <w:webHidden/>
          </w:rPr>
          <w:instrText xml:space="preserve"> PAGEREF _Toc169900776 \h </w:instrText>
        </w:r>
        <w:r>
          <w:rPr>
            <w:noProof/>
            <w:webHidden/>
          </w:rPr>
        </w:r>
        <w:r>
          <w:rPr>
            <w:noProof/>
            <w:webHidden/>
          </w:rPr>
          <w:fldChar w:fldCharType="separate"/>
        </w:r>
        <w:r>
          <w:rPr>
            <w:noProof/>
            <w:webHidden/>
          </w:rPr>
          <w:t>34</w:t>
        </w:r>
        <w:r>
          <w:rPr>
            <w:noProof/>
            <w:webHidden/>
          </w:rPr>
          <w:fldChar w:fldCharType="end"/>
        </w:r>
      </w:hyperlink>
    </w:p>
    <w:p w14:paraId="71B7E54F" w14:textId="48DBF514"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7" w:history="1">
        <w:r w:rsidRPr="00202A5D">
          <w:rPr>
            <w:rStyle w:val="af6"/>
            <w:noProof/>
          </w:rPr>
          <w:t>Figure 11: High-Fidelity Wireframe of Landing Page – Initial Version</w:t>
        </w:r>
        <w:r>
          <w:rPr>
            <w:noProof/>
            <w:webHidden/>
          </w:rPr>
          <w:tab/>
        </w:r>
        <w:r>
          <w:rPr>
            <w:noProof/>
            <w:webHidden/>
          </w:rPr>
          <w:fldChar w:fldCharType="begin"/>
        </w:r>
        <w:r>
          <w:rPr>
            <w:noProof/>
            <w:webHidden/>
          </w:rPr>
          <w:instrText xml:space="preserve"> PAGEREF _Toc169900777 \h </w:instrText>
        </w:r>
        <w:r>
          <w:rPr>
            <w:noProof/>
            <w:webHidden/>
          </w:rPr>
        </w:r>
        <w:r>
          <w:rPr>
            <w:noProof/>
            <w:webHidden/>
          </w:rPr>
          <w:fldChar w:fldCharType="separate"/>
        </w:r>
        <w:r>
          <w:rPr>
            <w:noProof/>
            <w:webHidden/>
          </w:rPr>
          <w:t>38</w:t>
        </w:r>
        <w:r>
          <w:rPr>
            <w:noProof/>
            <w:webHidden/>
          </w:rPr>
          <w:fldChar w:fldCharType="end"/>
        </w:r>
      </w:hyperlink>
    </w:p>
    <w:p w14:paraId="36E4F4CC" w14:textId="0728699C"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8" w:history="1">
        <w:r w:rsidRPr="00202A5D">
          <w:rPr>
            <w:rStyle w:val="af6"/>
            <w:noProof/>
          </w:rPr>
          <w:t>Figure 12: High-Fidelity Wireframe of Landing Page – Second Version</w:t>
        </w:r>
        <w:r>
          <w:rPr>
            <w:noProof/>
            <w:webHidden/>
          </w:rPr>
          <w:tab/>
        </w:r>
        <w:r>
          <w:rPr>
            <w:noProof/>
            <w:webHidden/>
          </w:rPr>
          <w:fldChar w:fldCharType="begin"/>
        </w:r>
        <w:r>
          <w:rPr>
            <w:noProof/>
            <w:webHidden/>
          </w:rPr>
          <w:instrText xml:space="preserve"> PAGEREF _Toc169900778 \h </w:instrText>
        </w:r>
        <w:r>
          <w:rPr>
            <w:noProof/>
            <w:webHidden/>
          </w:rPr>
        </w:r>
        <w:r>
          <w:rPr>
            <w:noProof/>
            <w:webHidden/>
          </w:rPr>
          <w:fldChar w:fldCharType="separate"/>
        </w:r>
        <w:r>
          <w:rPr>
            <w:noProof/>
            <w:webHidden/>
          </w:rPr>
          <w:t>39</w:t>
        </w:r>
        <w:r>
          <w:rPr>
            <w:noProof/>
            <w:webHidden/>
          </w:rPr>
          <w:fldChar w:fldCharType="end"/>
        </w:r>
      </w:hyperlink>
    </w:p>
    <w:p w14:paraId="088FFB92" w14:textId="3B55C553"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79" w:history="1">
        <w:r w:rsidRPr="00202A5D">
          <w:rPr>
            <w:rStyle w:val="af6"/>
            <w:noProof/>
          </w:rPr>
          <w:t>Figure 13: Mid-fidelity wireframes for Admin Portal Login Page and Admin Panel</w:t>
        </w:r>
        <w:r>
          <w:rPr>
            <w:noProof/>
            <w:webHidden/>
          </w:rPr>
          <w:tab/>
        </w:r>
        <w:r>
          <w:rPr>
            <w:noProof/>
            <w:webHidden/>
          </w:rPr>
          <w:fldChar w:fldCharType="begin"/>
        </w:r>
        <w:r>
          <w:rPr>
            <w:noProof/>
            <w:webHidden/>
          </w:rPr>
          <w:instrText xml:space="preserve"> PAGEREF _Toc169900779 \h </w:instrText>
        </w:r>
        <w:r>
          <w:rPr>
            <w:noProof/>
            <w:webHidden/>
          </w:rPr>
        </w:r>
        <w:r>
          <w:rPr>
            <w:noProof/>
            <w:webHidden/>
          </w:rPr>
          <w:fldChar w:fldCharType="separate"/>
        </w:r>
        <w:r>
          <w:rPr>
            <w:noProof/>
            <w:webHidden/>
          </w:rPr>
          <w:t>40</w:t>
        </w:r>
        <w:r>
          <w:rPr>
            <w:noProof/>
            <w:webHidden/>
          </w:rPr>
          <w:fldChar w:fldCharType="end"/>
        </w:r>
      </w:hyperlink>
    </w:p>
    <w:p w14:paraId="16B2D221" w14:textId="4797994C"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0" w:history="1">
        <w:r w:rsidRPr="00202A5D">
          <w:rPr>
            <w:rStyle w:val="af6"/>
            <w:noProof/>
          </w:rPr>
          <w:t>Figure 14: Low-fidelity wireframe for the landing page</w:t>
        </w:r>
        <w:r>
          <w:rPr>
            <w:noProof/>
            <w:webHidden/>
          </w:rPr>
          <w:tab/>
        </w:r>
        <w:r>
          <w:rPr>
            <w:noProof/>
            <w:webHidden/>
          </w:rPr>
          <w:fldChar w:fldCharType="begin"/>
        </w:r>
        <w:r>
          <w:rPr>
            <w:noProof/>
            <w:webHidden/>
          </w:rPr>
          <w:instrText xml:space="preserve"> PAGEREF _Toc169900780 \h </w:instrText>
        </w:r>
        <w:r>
          <w:rPr>
            <w:noProof/>
            <w:webHidden/>
          </w:rPr>
        </w:r>
        <w:r>
          <w:rPr>
            <w:noProof/>
            <w:webHidden/>
          </w:rPr>
          <w:fldChar w:fldCharType="separate"/>
        </w:r>
        <w:r>
          <w:rPr>
            <w:noProof/>
            <w:webHidden/>
          </w:rPr>
          <w:t>41</w:t>
        </w:r>
        <w:r>
          <w:rPr>
            <w:noProof/>
            <w:webHidden/>
          </w:rPr>
          <w:fldChar w:fldCharType="end"/>
        </w:r>
      </w:hyperlink>
    </w:p>
    <w:p w14:paraId="6533F768" w14:textId="567E0C1E"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1" w:history="1">
        <w:r w:rsidRPr="00202A5D">
          <w:rPr>
            <w:rStyle w:val="af6"/>
            <w:noProof/>
          </w:rPr>
          <w:t>Figure 15: Low-fidelity wireframes for the other pages 1</w:t>
        </w:r>
        <w:r>
          <w:rPr>
            <w:noProof/>
            <w:webHidden/>
          </w:rPr>
          <w:tab/>
        </w:r>
        <w:r>
          <w:rPr>
            <w:noProof/>
            <w:webHidden/>
          </w:rPr>
          <w:fldChar w:fldCharType="begin"/>
        </w:r>
        <w:r>
          <w:rPr>
            <w:noProof/>
            <w:webHidden/>
          </w:rPr>
          <w:instrText xml:space="preserve"> PAGEREF _Toc169900781 \h </w:instrText>
        </w:r>
        <w:r>
          <w:rPr>
            <w:noProof/>
            <w:webHidden/>
          </w:rPr>
        </w:r>
        <w:r>
          <w:rPr>
            <w:noProof/>
            <w:webHidden/>
          </w:rPr>
          <w:fldChar w:fldCharType="separate"/>
        </w:r>
        <w:r>
          <w:rPr>
            <w:noProof/>
            <w:webHidden/>
          </w:rPr>
          <w:t>41</w:t>
        </w:r>
        <w:r>
          <w:rPr>
            <w:noProof/>
            <w:webHidden/>
          </w:rPr>
          <w:fldChar w:fldCharType="end"/>
        </w:r>
      </w:hyperlink>
    </w:p>
    <w:p w14:paraId="15A72C32" w14:textId="21DB74FC"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2" w:history="1">
        <w:r w:rsidRPr="00202A5D">
          <w:rPr>
            <w:rStyle w:val="af6"/>
            <w:noProof/>
          </w:rPr>
          <w:t>Figure 16: Low-fidelity wireframes for the other pages 2</w:t>
        </w:r>
        <w:r>
          <w:rPr>
            <w:noProof/>
            <w:webHidden/>
          </w:rPr>
          <w:tab/>
        </w:r>
        <w:r>
          <w:rPr>
            <w:noProof/>
            <w:webHidden/>
          </w:rPr>
          <w:fldChar w:fldCharType="begin"/>
        </w:r>
        <w:r>
          <w:rPr>
            <w:noProof/>
            <w:webHidden/>
          </w:rPr>
          <w:instrText xml:space="preserve"> PAGEREF _Toc169900782 \h </w:instrText>
        </w:r>
        <w:r>
          <w:rPr>
            <w:noProof/>
            <w:webHidden/>
          </w:rPr>
        </w:r>
        <w:r>
          <w:rPr>
            <w:noProof/>
            <w:webHidden/>
          </w:rPr>
          <w:fldChar w:fldCharType="separate"/>
        </w:r>
        <w:r>
          <w:rPr>
            <w:noProof/>
            <w:webHidden/>
          </w:rPr>
          <w:t>42</w:t>
        </w:r>
        <w:r>
          <w:rPr>
            <w:noProof/>
            <w:webHidden/>
          </w:rPr>
          <w:fldChar w:fldCharType="end"/>
        </w:r>
      </w:hyperlink>
    </w:p>
    <w:p w14:paraId="495744B8" w14:textId="463BE130"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3" w:history="1">
        <w:r w:rsidRPr="00202A5D">
          <w:rPr>
            <w:rStyle w:val="af6"/>
            <w:noProof/>
          </w:rPr>
          <w:t>Figure 17: Low-fidelity wireframes for the admin portal</w:t>
        </w:r>
        <w:r>
          <w:rPr>
            <w:noProof/>
            <w:webHidden/>
          </w:rPr>
          <w:tab/>
        </w:r>
        <w:r>
          <w:rPr>
            <w:noProof/>
            <w:webHidden/>
          </w:rPr>
          <w:fldChar w:fldCharType="begin"/>
        </w:r>
        <w:r>
          <w:rPr>
            <w:noProof/>
            <w:webHidden/>
          </w:rPr>
          <w:instrText xml:space="preserve"> PAGEREF _Toc169900783 \h </w:instrText>
        </w:r>
        <w:r>
          <w:rPr>
            <w:noProof/>
            <w:webHidden/>
          </w:rPr>
        </w:r>
        <w:r>
          <w:rPr>
            <w:noProof/>
            <w:webHidden/>
          </w:rPr>
          <w:fldChar w:fldCharType="separate"/>
        </w:r>
        <w:r>
          <w:rPr>
            <w:noProof/>
            <w:webHidden/>
          </w:rPr>
          <w:t>42</w:t>
        </w:r>
        <w:r>
          <w:rPr>
            <w:noProof/>
            <w:webHidden/>
          </w:rPr>
          <w:fldChar w:fldCharType="end"/>
        </w:r>
      </w:hyperlink>
    </w:p>
    <w:p w14:paraId="33F4166B" w14:textId="65A2D26A"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4" w:history="1">
        <w:r w:rsidRPr="00202A5D">
          <w:rPr>
            <w:rStyle w:val="af6"/>
            <w:noProof/>
          </w:rPr>
          <w:t>Figure 18: Gantt Chart Weekly View Milestone 2</w:t>
        </w:r>
        <w:r>
          <w:rPr>
            <w:noProof/>
            <w:webHidden/>
          </w:rPr>
          <w:tab/>
        </w:r>
        <w:r>
          <w:rPr>
            <w:noProof/>
            <w:webHidden/>
          </w:rPr>
          <w:fldChar w:fldCharType="begin"/>
        </w:r>
        <w:r>
          <w:rPr>
            <w:noProof/>
            <w:webHidden/>
          </w:rPr>
          <w:instrText xml:space="preserve"> PAGEREF _Toc169900784 \h </w:instrText>
        </w:r>
        <w:r>
          <w:rPr>
            <w:noProof/>
            <w:webHidden/>
          </w:rPr>
        </w:r>
        <w:r>
          <w:rPr>
            <w:noProof/>
            <w:webHidden/>
          </w:rPr>
          <w:fldChar w:fldCharType="separate"/>
        </w:r>
        <w:r>
          <w:rPr>
            <w:noProof/>
            <w:webHidden/>
          </w:rPr>
          <w:t>46</w:t>
        </w:r>
        <w:r>
          <w:rPr>
            <w:noProof/>
            <w:webHidden/>
          </w:rPr>
          <w:fldChar w:fldCharType="end"/>
        </w:r>
      </w:hyperlink>
    </w:p>
    <w:p w14:paraId="360CDCF7" w14:textId="67D1EB1D"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5" w:history="1">
        <w:r w:rsidRPr="00202A5D">
          <w:rPr>
            <w:rStyle w:val="af6"/>
            <w:noProof/>
          </w:rPr>
          <w:t>Figure 19: Milestone 2 Details</w:t>
        </w:r>
        <w:r>
          <w:rPr>
            <w:noProof/>
            <w:webHidden/>
          </w:rPr>
          <w:tab/>
        </w:r>
        <w:r>
          <w:rPr>
            <w:noProof/>
            <w:webHidden/>
          </w:rPr>
          <w:fldChar w:fldCharType="begin"/>
        </w:r>
        <w:r>
          <w:rPr>
            <w:noProof/>
            <w:webHidden/>
          </w:rPr>
          <w:instrText xml:space="preserve"> PAGEREF _Toc169900785 \h </w:instrText>
        </w:r>
        <w:r>
          <w:rPr>
            <w:noProof/>
            <w:webHidden/>
          </w:rPr>
        </w:r>
        <w:r>
          <w:rPr>
            <w:noProof/>
            <w:webHidden/>
          </w:rPr>
          <w:fldChar w:fldCharType="separate"/>
        </w:r>
        <w:r>
          <w:rPr>
            <w:noProof/>
            <w:webHidden/>
          </w:rPr>
          <w:t>47</w:t>
        </w:r>
        <w:r>
          <w:rPr>
            <w:noProof/>
            <w:webHidden/>
          </w:rPr>
          <w:fldChar w:fldCharType="end"/>
        </w:r>
      </w:hyperlink>
    </w:p>
    <w:p w14:paraId="0A5D0F99" w14:textId="2685BE42" w:rsidR="003354D8" w:rsidRDefault="00BE5B3C" w:rsidP="00FF01A6">
      <w:pPr>
        <w:pStyle w:val="TOC"/>
        <w:spacing w:before="0" w:line="240" w:lineRule="auto"/>
        <w:rPr>
          <w:rFonts w:ascii="Times New Roman" w:hAnsi="Times New Roman" w:cs="Times New Roman"/>
          <w:b/>
          <w:bCs/>
          <w:color w:val="000000" w:themeColor="text1"/>
        </w:rPr>
      </w:pPr>
      <w:r w:rsidRPr="008A3EB6">
        <w:rPr>
          <w:rFonts w:ascii="Times New Roman" w:hAnsi="Times New Roman" w:cs="Times New Roman"/>
          <w:color w:val="000000" w:themeColor="text1"/>
          <w:sz w:val="24"/>
          <w:szCs w:val="24"/>
        </w:rPr>
        <w:fldChar w:fldCharType="end"/>
      </w:r>
      <w:r w:rsidR="00693EC2" w:rsidRPr="00334AAA">
        <w:rPr>
          <w:rFonts w:ascii="Times New Roman" w:hAnsi="Times New Roman" w:cs="Times New Roman"/>
          <w:b/>
          <w:bCs/>
          <w:color w:val="000000" w:themeColor="text1"/>
        </w:rPr>
        <w:t xml:space="preserve"> </w:t>
      </w:r>
    </w:p>
    <w:p w14:paraId="4B465B63" w14:textId="77777777" w:rsidR="003354D8" w:rsidRDefault="003354D8" w:rsidP="00FF01A6">
      <w:pPr>
        <w:pStyle w:val="TOC"/>
        <w:spacing w:before="0" w:line="240" w:lineRule="auto"/>
        <w:rPr>
          <w:rFonts w:ascii="Times New Roman" w:hAnsi="Times New Roman" w:cs="Times New Roman"/>
          <w:b/>
          <w:bCs/>
          <w:color w:val="000000" w:themeColor="text1"/>
        </w:rPr>
      </w:pPr>
    </w:p>
    <w:p w14:paraId="370A493B" w14:textId="2F2C22F8" w:rsidR="00C245F3" w:rsidRPr="00334AAA" w:rsidRDefault="00693EC2" w:rsidP="00FF01A6">
      <w:pPr>
        <w:pStyle w:val="TOC"/>
        <w:spacing w:before="0" w:line="240" w:lineRule="auto"/>
        <w:rPr>
          <w:rFonts w:ascii="Times New Roman" w:hAnsi="Times New Roman" w:cs="Times New Roman"/>
          <w:b/>
          <w:bCs/>
          <w:color w:val="000000" w:themeColor="text1"/>
        </w:rPr>
      </w:pPr>
      <w:r w:rsidRPr="00334AAA">
        <w:rPr>
          <w:rFonts w:ascii="Times New Roman" w:hAnsi="Times New Roman" w:cs="Times New Roman"/>
          <w:b/>
          <w:bCs/>
          <w:color w:val="000000" w:themeColor="text1"/>
        </w:rPr>
        <w:t>Table of Tables</w:t>
      </w:r>
    </w:p>
    <w:p w14:paraId="526E32C5" w14:textId="268F572D" w:rsidR="0053351D" w:rsidRDefault="00626E56">
      <w:pPr>
        <w:pStyle w:val="af9"/>
        <w:tabs>
          <w:tab w:val="right" w:leader="dot" w:pos="9350"/>
        </w:tabs>
        <w:rPr>
          <w:rFonts w:asciiTheme="minorHAnsi" w:eastAsiaTheme="minorEastAsia" w:hAnsiTheme="minorHAnsi"/>
          <w:noProof/>
          <w:kern w:val="2"/>
          <w:sz w:val="24"/>
          <w:szCs w:val="24"/>
          <w:lang w:eastAsia="en-CA"/>
        </w:rPr>
      </w:pPr>
      <w:r w:rsidRPr="008A3EB6">
        <w:rPr>
          <w:rFonts w:cs="Times New Roman"/>
          <w:color w:val="000000" w:themeColor="text1"/>
          <w:sz w:val="24"/>
          <w:szCs w:val="24"/>
        </w:rPr>
        <w:fldChar w:fldCharType="begin"/>
      </w:r>
      <w:r w:rsidRPr="008A3EB6">
        <w:rPr>
          <w:rFonts w:cs="Times New Roman"/>
          <w:color w:val="000000" w:themeColor="text1"/>
          <w:sz w:val="24"/>
          <w:szCs w:val="24"/>
        </w:rPr>
        <w:instrText xml:space="preserve"> TOC \h \z \c "Table" </w:instrText>
      </w:r>
      <w:r w:rsidRPr="008A3EB6">
        <w:rPr>
          <w:rFonts w:cs="Times New Roman"/>
          <w:color w:val="000000" w:themeColor="text1"/>
          <w:sz w:val="24"/>
          <w:szCs w:val="24"/>
        </w:rPr>
        <w:fldChar w:fldCharType="separate"/>
      </w:r>
      <w:hyperlink w:anchor="_Toc169900786" w:history="1">
        <w:r w:rsidR="0053351D" w:rsidRPr="007C33E3">
          <w:rPr>
            <w:rStyle w:val="af6"/>
            <w:noProof/>
          </w:rPr>
          <w:t>Table 1: Milestone summary and status</w:t>
        </w:r>
        <w:r w:rsidR="0053351D">
          <w:rPr>
            <w:noProof/>
            <w:webHidden/>
          </w:rPr>
          <w:tab/>
        </w:r>
        <w:r w:rsidR="0053351D">
          <w:rPr>
            <w:noProof/>
            <w:webHidden/>
          </w:rPr>
          <w:fldChar w:fldCharType="begin"/>
        </w:r>
        <w:r w:rsidR="0053351D">
          <w:rPr>
            <w:noProof/>
            <w:webHidden/>
          </w:rPr>
          <w:instrText xml:space="preserve"> PAGEREF _Toc169900786 \h </w:instrText>
        </w:r>
        <w:r w:rsidR="0053351D">
          <w:rPr>
            <w:noProof/>
            <w:webHidden/>
          </w:rPr>
        </w:r>
        <w:r w:rsidR="0053351D">
          <w:rPr>
            <w:noProof/>
            <w:webHidden/>
          </w:rPr>
          <w:fldChar w:fldCharType="separate"/>
        </w:r>
        <w:r w:rsidR="0053351D">
          <w:rPr>
            <w:noProof/>
            <w:webHidden/>
          </w:rPr>
          <w:t>4</w:t>
        </w:r>
        <w:r w:rsidR="0053351D">
          <w:rPr>
            <w:noProof/>
            <w:webHidden/>
          </w:rPr>
          <w:fldChar w:fldCharType="end"/>
        </w:r>
      </w:hyperlink>
    </w:p>
    <w:p w14:paraId="689E97DD" w14:textId="407DF816"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7" w:history="1">
        <w:r w:rsidRPr="007C33E3">
          <w:rPr>
            <w:rStyle w:val="af6"/>
            <w:noProof/>
          </w:rPr>
          <w:t>Table 2: Use Case Description - Browse Content</w:t>
        </w:r>
        <w:r>
          <w:rPr>
            <w:noProof/>
            <w:webHidden/>
          </w:rPr>
          <w:tab/>
        </w:r>
        <w:r>
          <w:rPr>
            <w:noProof/>
            <w:webHidden/>
          </w:rPr>
          <w:fldChar w:fldCharType="begin"/>
        </w:r>
        <w:r>
          <w:rPr>
            <w:noProof/>
            <w:webHidden/>
          </w:rPr>
          <w:instrText xml:space="preserve"> PAGEREF _Toc169900787 \h </w:instrText>
        </w:r>
        <w:r>
          <w:rPr>
            <w:noProof/>
            <w:webHidden/>
          </w:rPr>
        </w:r>
        <w:r>
          <w:rPr>
            <w:noProof/>
            <w:webHidden/>
          </w:rPr>
          <w:fldChar w:fldCharType="separate"/>
        </w:r>
        <w:r>
          <w:rPr>
            <w:noProof/>
            <w:webHidden/>
          </w:rPr>
          <w:t>18</w:t>
        </w:r>
        <w:r>
          <w:rPr>
            <w:noProof/>
            <w:webHidden/>
          </w:rPr>
          <w:fldChar w:fldCharType="end"/>
        </w:r>
      </w:hyperlink>
    </w:p>
    <w:p w14:paraId="2734F37F" w14:textId="1E48C1B8"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8" w:history="1">
        <w:r w:rsidRPr="007C33E3">
          <w:rPr>
            <w:rStyle w:val="af6"/>
            <w:noProof/>
          </w:rPr>
          <w:t>Table 3: Use Case Description - Submit Contact Form</w:t>
        </w:r>
        <w:r>
          <w:rPr>
            <w:noProof/>
            <w:webHidden/>
          </w:rPr>
          <w:tab/>
        </w:r>
        <w:r>
          <w:rPr>
            <w:noProof/>
            <w:webHidden/>
          </w:rPr>
          <w:fldChar w:fldCharType="begin"/>
        </w:r>
        <w:r>
          <w:rPr>
            <w:noProof/>
            <w:webHidden/>
          </w:rPr>
          <w:instrText xml:space="preserve"> PAGEREF _Toc169900788 \h </w:instrText>
        </w:r>
        <w:r>
          <w:rPr>
            <w:noProof/>
            <w:webHidden/>
          </w:rPr>
        </w:r>
        <w:r>
          <w:rPr>
            <w:noProof/>
            <w:webHidden/>
          </w:rPr>
          <w:fldChar w:fldCharType="separate"/>
        </w:r>
        <w:r>
          <w:rPr>
            <w:noProof/>
            <w:webHidden/>
          </w:rPr>
          <w:t>19</w:t>
        </w:r>
        <w:r>
          <w:rPr>
            <w:noProof/>
            <w:webHidden/>
          </w:rPr>
          <w:fldChar w:fldCharType="end"/>
        </w:r>
      </w:hyperlink>
    </w:p>
    <w:p w14:paraId="356E0C6E" w14:textId="085A8B43"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89" w:history="1">
        <w:r w:rsidRPr="007C33E3">
          <w:rPr>
            <w:rStyle w:val="af6"/>
            <w:noProof/>
          </w:rPr>
          <w:t>Table 4: Use Case Description - Create Support Ticket</w:t>
        </w:r>
        <w:r>
          <w:rPr>
            <w:noProof/>
            <w:webHidden/>
          </w:rPr>
          <w:tab/>
        </w:r>
        <w:r>
          <w:rPr>
            <w:noProof/>
            <w:webHidden/>
          </w:rPr>
          <w:fldChar w:fldCharType="begin"/>
        </w:r>
        <w:r>
          <w:rPr>
            <w:noProof/>
            <w:webHidden/>
          </w:rPr>
          <w:instrText xml:space="preserve"> PAGEREF _Toc169900789 \h </w:instrText>
        </w:r>
        <w:r>
          <w:rPr>
            <w:noProof/>
            <w:webHidden/>
          </w:rPr>
        </w:r>
        <w:r>
          <w:rPr>
            <w:noProof/>
            <w:webHidden/>
          </w:rPr>
          <w:fldChar w:fldCharType="separate"/>
        </w:r>
        <w:r>
          <w:rPr>
            <w:noProof/>
            <w:webHidden/>
          </w:rPr>
          <w:t>20</w:t>
        </w:r>
        <w:r>
          <w:rPr>
            <w:noProof/>
            <w:webHidden/>
          </w:rPr>
          <w:fldChar w:fldCharType="end"/>
        </w:r>
      </w:hyperlink>
    </w:p>
    <w:p w14:paraId="59DFA1C4" w14:textId="11C743D3"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0" w:history="1">
        <w:r w:rsidRPr="007C33E3">
          <w:rPr>
            <w:rStyle w:val="af6"/>
            <w:noProof/>
          </w:rPr>
          <w:t>Table 5: Use Case Description - Manage Users</w:t>
        </w:r>
        <w:r>
          <w:rPr>
            <w:noProof/>
            <w:webHidden/>
          </w:rPr>
          <w:tab/>
        </w:r>
        <w:r>
          <w:rPr>
            <w:noProof/>
            <w:webHidden/>
          </w:rPr>
          <w:fldChar w:fldCharType="begin"/>
        </w:r>
        <w:r>
          <w:rPr>
            <w:noProof/>
            <w:webHidden/>
          </w:rPr>
          <w:instrText xml:space="preserve"> PAGEREF _Toc169900790 \h </w:instrText>
        </w:r>
        <w:r>
          <w:rPr>
            <w:noProof/>
            <w:webHidden/>
          </w:rPr>
        </w:r>
        <w:r>
          <w:rPr>
            <w:noProof/>
            <w:webHidden/>
          </w:rPr>
          <w:fldChar w:fldCharType="separate"/>
        </w:r>
        <w:r>
          <w:rPr>
            <w:noProof/>
            <w:webHidden/>
          </w:rPr>
          <w:t>21</w:t>
        </w:r>
        <w:r>
          <w:rPr>
            <w:noProof/>
            <w:webHidden/>
          </w:rPr>
          <w:fldChar w:fldCharType="end"/>
        </w:r>
      </w:hyperlink>
    </w:p>
    <w:p w14:paraId="734DB2D1" w14:textId="333A8ADB"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1" w:history="1">
        <w:r w:rsidRPr="007C33E3">
          <w:rPr>
            <w:rStyle w:val="af6"/>
            <w:noProof/>
          </w:rPr>
          <w:t>Table 6: Use Case Description - Manage Content</w:t>
        </w:r>
        <w:r>
          <w:rPr>
            <w:noProof/>
            <w:webHidden/>
          </w:rPr>
          <w:tab/>
        </w:r>
        <w:r>
          <w:rPr>
            <w:noProof/>
            <w:webHidden/>
          </w:rPr>
          <w:fldChar w:fldCharType="begin"/>
        </w:r>
        <w:r>
          <w:rPr>
            <w:noProof/>
            <w:webHidden/>
          </w:rPr>
          <w:instrText xml:space="preserve"> PAGEREF _Toc169900791 \h </w:instrText>
        </w:r>
        <w:r>
          <w:rPr>
            <w:noProof/>
            <w:webHidden/>
          </w:rPr>
        </w:r>
        <w:r>
          <w:rPr>
            <w:noProof/>
            <w:webHidden/>
          </w:rPr>
          <w:fldChar w:fldCharType="separate"/>
        </w:r>
        <w:r>
          <w:rPr>
            <w:noProof/>
            <w:webHidden/>
          </w:rPr>
          <w:t>23</w:t>
        </w:r>
        <w:r>
          <w:rPr>
            <w:noProof/>
            <w:webHidden/>
          </w:rPr>
          <w:fldChar w:fldCharType="end"/>
        </w:r>
      </w:hyperlink>
    </w:p>
    <w:p w14:paraId="06D1FB3C" w14:textId="188AA137"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2" w:history="1">
        <w:r w:rsidRPr="007C33E3">
          <w:rPr>
            <w:rStyle w:val="af6"/>
            <w:noProof/>
          </w:rPr>
          <w:t>Table 7: Use Case Description - Login to Website</w:t>
        </w:r>
        <w:r>
          <w:rPr>
            <w:noProof/>
            <w:webHidden/>
          </w:rPr>
          <w:tab/>
        </w:r>
        <w:r>
          <w:rPr>
            <w:noProof/>
            <w:webHidden/>
          </w:rPr>
          <w:fldChar w:fldCharType="begin"/>
        </w:r>
        <w:r>
          <w:rPr>
            <w:noProof/>
            <w:webHidden/>
          </w:rPr>
          <w:instrText xml:space="preserve"> PAGEREF _Toc169900792 \h </w:instrText>
        </w:r>
        <w:r>
          <w:rPr>
            <w:noProof/>
            <w:webHidden/>
          </w:rPr>
        </w:r>
        <w:r>
          <w:rPr>
            <w:noProof/>
            <w:webHidden/>
          </w:rPr>
          <w:fldChar w:fldCharType="separate"/>
        </w:r>
        <w:r>
          <w:rPr>
            <w:noProof/>
            <w:webHidden/>
          </w:rPr>
          <w:t>24</w:t>
        </w:r>
        <w:r>
          <w:rPr>
            <w:noProof/>
            <w:webHidden/>
          </w:rPr>
          <w:fldChar w:fldCharType="end"/>
        </w:r>
      </w:hyperlink>
    </w:p>
    <w:p w14:paraId="409FD14A" w14:textId="31463106"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3" w:history="1">
        <w:r w:rsidRPr="007C33E3">
          <w:rPr>
            <w:rStyle w:val="af6"/>
            <w:noProof/>
          </w:rPr>
          <w:t>Table 8: Use Case Description - Logout of Website</w:t>
        </w:r>
        <w:r>
          <w:rPr>
            <w:noProof/>
            <w:webHidden/>
          </w:rPr>
          <w:tab/>
        </w:r>
        <w:r>
          <w:rPr>
            <w:noProof/>
            <w:webHidden/>
          </w:rPr>
          <w:fldChar w:fldCharType="begin"/>
        </w:r>
        <w:r>
          <w:rPr>
            <w:noProof/>
            <w:webHidden/>
          </w:rPr>
          <w:instrText xml:space="preserve"> PAGEREF _Toc169900793 \h </w:instrText>
        </w:r>
        <w:r>
          <w:rPr>
            <w:noProof/>
            <w:webHidden/>
          </w:rPr>
        </w:r>
        <w:r>
          <w:rPr>
            <w:noProof/>
            <w:webHidden/>
          </w:rPr>
          <w:fldChar w:fldCharType="separate"/>
        </w:r>
        <w:r>
          <w:rPr>
            <w:noProof/>
            <w:webHidden/>
          </w:rPr>
          <w:t>25</w:t>
        </w:r>
        <w:r>
          <w:rPr>
            <w:noProof/>
            <w:webHidden/>
          </w:rPr>
          <w:fldChar w:fldCharType="end"/>
        </w:r>
      </w:hyperlink>
    </w:p>
    <w:p w14:paraId="4E2CC8F7" w14:textId="0816C03B"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4" w:history="1">
        <w:r w:rsidRPr="007C33E3">
          <w:rPr>
            <w:rStyle w:val="af6"/>
            <w:noProof/>
          </w:rPr>
          <w:t>Table 9: Data dictionary - User table</w:t>
        </w:r>
        <w:r>
          <w:rPr>
            <w:noProof/>
            <w:webHidden/>
          </w:rPr>
          <w:tab/>
        </w:r>
        <w:r>
          <w:rPr>
            <w:noProof/>
            <w:webHidden/>
          </w:rPr>
          <w:fldChar w:fldCharType="begin"/>
        </w:r>
        <w:r>
          <w:rPr>
            <w:noProof/>
            <w:webHidden/>
          </w:rPr>
          <w:instrText xml:space="preserve"> PAGEREF _Toc169900794 \h </w:instrText>
        </w:r>
        <w:r>
          <w:rPr>
            <w:noProof/>
            <w:webHidden/>
          </w:rPr>
        </w:r>
        <w:r>
          <w:rPr>
            <w:noProof/>
            <w:webHidden/>
          </w:rPr>
          <w:fldChar w:fldCharType="separate"/>
        </w:r>
        <w:r>
          <w:rPr>
            <w:noProof/>
            <w:webHidden/>
          </w:rPr>
          <w:t>35</w:t>
        </w:r>
        <w:r>
          <w:rPr>
            <w:noProof/>
            <w:webHidden/>
          </w:rPr>
          <w:fldChar w:fldCharType="end"/>
        </w:r>
      </w:hyperlink>
    </w:p>
    <w:p w14:paraId="272697B4" w14:textId="0BC33C7A"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5" w:history="1">
        <w:r w:rsidRPr="007C33E3">
          <w:rPr>
            <w:rStyle w:val="af6"/>
            <w:noProof/>
          </w:rPr>
          <w:t>Table 10: Data dictionary - News_Events table</w:t>
        </w:r>
        <w:r>
          <w:rPr>
            <w:noProof/>
            <w:webHidden/>
          </w:rPr>
          <w:tab/>
        </w:r>
        <w:r>
          <w:rPr>
            <w:noProof/>
            <w:webHidden/>
          </w:rPr>
          <w:fldChar w:fldCharType="begin"/>
        </w:r>
        <w:r>
          <w:rPr>
            <w:noProof/>
            <w:webHidden/>
          </w:rPr>
          <w:instrText xml:space="preserve"> PAGEREF _Toc169900795 \h </w:instrText>
        </w:r>
        <w:r>
          <w:rPr>
            <w:noProof/>
            <w:webHidden/>
          </w:rPr>
        </w:r>
        <w:r>
          <w:rPr>
            <w:noProof/>
            <w:webHidden/>
          </w:rPr>
          <w:fldChar w:fldCharType="separate"/>
        </w:r>
        <w:r>
          <w:rPr>
            <w:noProof/>
            <w:webHidden/>
          </w:rPr>
          <w:t>35</w:t>
        </w:r>
        <w:r>
          <w:rPr>
            <w:noProof/>
            <w:webHidden/>
          </w:rPr>
          <w:fldChar w:fldCharType="end"/>
        </w:r>
      </w:hyperlink>
    </w:p>
    <w:p w14:paraId="0E96A46B" w14:textId="25F5DAB6"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6" w:history="1">
        <w:r w:rsidRPr="007C33E3">
          <w:rPr>
            <w:rStyle w:val="af6"/>
            <w:noProof/>
          </w:rPr>
          <w:t>Table 11: Data dictionary - Case_Study table</w:t>
        </w:r>
        <w:r>
          <w:rPr>
            <w:noProof/>
            <w:webHidden/>
          </w:rPr>
          <w:tab/>
        </w:r>
        <w:r>
          <w:rPr>
            <w:noProof/>
            <w:webHidden/>
          </w:rPr>
          <w:fldChar w:fldCharType="begin"/>
        </w:r>
        <w:r>
          <w:rPr>
            <w:noProof/>
            <w:webHidden/>
          </w:rPr>
          <w:instrText xml:space="preserve"> PAGEREF _Toc169900796 \h </w:instrText>
        </w:r>
        <w:r>
          <w:rPr>
            <w:noProof/>
            <w:webHidden/>
          </w:rPr>
        </w:r>
        <w:r>
          <w:rPr>
            <w:noProof/>
            <w:webHidden/>
          </w:rPr>
          <w:fldChar w:fldCharType="separate"/>
        </w:r>
        <w:r>
          <w:rPr>
            <w:noProof/>
            <w:webHidden/>
          </w:rPr>
          <w:t>36</w:t>
        </w:r>
        <w:r>
          <w:rPr>
            <w:noProof/>
            <w:webHidden/>
          </w:rPr>
          <w:fldChar w:fldCharType="end"/>
        </w:r>
      </w:hyperlink>
    </w:p>
    <w:p w14:paraId="442E500C" w14:textId="29EE578C"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7" w:history="1">
        <w:r w:rsidRPr="007C33E3">
          <w:rPr>
            <w:rStyle w:val="af6"/>
            <w:noProof/>
          </w:rPr>
          <w:t>Table 12: Data dictionary - Testimonial table</w:t>
        </w:r>
        <w:r>
          <w:rPr>
            <w:noProof/>
            <w:webHidden/>
          </w:rPr>
          <w:tab/>
        </w:r>
        <w:r>
          <w:rPr>
            <w:noProof/>
            <w:webHidden/>
          </w:rPr>
          <w:fldChar w:fldCharType="begin"/>
        </w:r>
        <w:r>
          <w:rPr>
            <w:noProof/>
            <w:webHidden/>
          </w:rPr>
          <w:instrText xml:space="preserve"> PAGEREF _Toc169900797 \h </w:instrText>
        </w:r>
        <w:r>
          <w:rPr>
            <w:noProof/>
            <w:webHidden/>
          </w:rPr>
        </w:r>
        <w:r>
          <w:rPr>
            <w:noProof/>
            <w:webHidden/>
          </w:rPr>
          <w:fldChar w:fldCharType="separate"/>
        </w:r>
        <w:r>
          <w:rPr>
            <w:noProof/>
            <w:webHidden/>
          </w:rPr>
          <w:t>36</w:t>
        </w:r>
        <w:r>
          <w:rPr>
            <w:noProof/>
            <w:webHidden/>
          </w:rPr>
          <w:fldChar w:fldCharType="end"/>
        </w:r>
      </w:hyperlink>
    </w:p>
    <w:p w14:paraId="3FC1B886" w14:textId="2045E3EF"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8" w:history="1">
        <w:r w:rsidRPr="007C33E3">
          <w:rPr>
            <w:rStyle w:val="af6"/>
            <w:noProof/>
          </w:rPr>
          <w:t>Table 13: Data dictionary - Careers table</w:t>
        </w:r>
        <w:r>
          <w:rPr>
            <w:noProof/>
            <w:webHidden/>
          </w:rPr>
          <w:tab/>
        </w:r>
        <w:r>
          <w:rPr>
            <w:noProof/>
            <w:webHidden/>
          </w:rPr>
          <w:fldChar w:fldCharType="begin"/>
        </w:r>
        <w:r>
          <w:rPr>
            <w:noProof/>
            <w:webHidden/>
          </w:rPr>
          <w:instrText xml:space="preserve"> PAGEREF _Toc169900798 \h </w:instrText>
        </w:r>
        <w:r>
          <w:rPr>
            <w:noProof/>
            <w:webHidden/>
          </w:rPr>
        </w:r>
        <w:r>
          <w:rPr>
            <w:noProof/>
            <w:webHidden/>
          </w:rPr>
          <w:fldChar w:fldCharType="separate"/>
        </w:r>
        <w:r>
          <w:rPr>
            <w:noProof/>
            <w:webHidden/>
          </w:rPr>
          <w:t>37</w:t>
        </w:r>
        <w:r>
          <w:rPr>
            <w:noProof/>
            <w:webHidden/>
          </w:rPr>
          <w:fldChar w:fldCharType="end"/>
        </w:r>
      </w:hyperlink>
    </w:p>
    <w:p w14:paraId="05D0B032" w14:textId="4951CEDF" w:rsidR="0053351D" w:rsidRDefault="0053351D">
      <w:pPr>
        <w:pStyle w:val="af9"/>
        <w:tabs>
          <w:tab w:val="right" w:leader="dot" w:pos="9350"/>
        </w:tabs>
        <w:rPr>
          <w:rFonts w:asciiTheme="minorHAnsi" w:eastAsiaTheme="minorEastAsia" w:hAnsiTheme="minorHAnsi"/>
          <w:noProof/>
          <w:kern w:val="2"/>
          <w:sz w:val="24"/>
          <w:szCs w:val="24"/>
          <w:lang w:eastAsia="en-CA"/>
        </w:rPr>
      </w:pPr>
      <w:hyperlink w:anchor="_Toc169900799" w:history="1">
        <w:r w:rsidRPr="007C33E3">
          <w:rPr>
            <w:rStyle w:val="af6"/>
            <w:noProof/>
          </w:rPr>
          <w:t>Table 14: Data dictionary - Support_Ticket table</w:t>
        </w:r>
        <w:r>
          <w:rPr>
            <w:noProof/>
            <w:webHidden/>
          </w:rPr>
          <w:tab/>
        </w:r>
        <w:r>
          <w:rPr>
            <w:noProof/>
            <w:webHidden/>
          </w:rPr>
          <w:fldChar w:fldCharType="begin"/>
        </w:r>
        <w:r>
          <w:rPr>
            <w:noProof/>
            <w:webHidden/>
          </w:rPr>
          <w:instrText xml:space="preserve"> PAGEREF _Toc169900799 \h </w:instrText>
        </w:r>
        <w:r>
          <w:rPr>
            <w:noProof/>
            <w:webHidden/>
          </w:rPr>
        </w:r>
        <w:r>
          <w:rPr>
            <w:noProof/>
            <w:webHidden/>
          </w:rPr>
          <w:fldChar w:fldCharType="separate"/>
        </w:r>
        <w:r>
          <w:rPr>
            <w:noProof/>
            <w:webHidden/>
          </w:rPr>
          <w:t>37</w:t>
        </w:r>
        <w:r>
          <w:rPr>
            <w:noProof/>
            <w:webHidden/>
          </w:rPr>
          <w:fldChar w:fldCharType="end"/>
        </w:r>
      </w:hyperlink>
    </w:p>
    <w:p w14:paraId="643C5A25" w14:textId="32041487" w:rsidR="0030427C" w:rsidRPr="00334AAA" w:rsidRDefault="00626E56" w:rsidP="00FF01A6">
      <w:pPr>
        <w:spacing w:after="0" w:line="240" w:lineRule="auto"/>
        <w:rPr>
          <w:rFonts w:cs="Times New Roman"/>
          <w:color w:val="000000" w:themeColor="text1"/>
          <w:kern w:val="2"/>
          <w:sz w:val="24"/>
        </w:rPr>
      </w:pPr>
      <w:r w:rsidRPr="008A3EB6">
        <w:rPr>
          <w:rFonts w:cs="Times New Roman"/>
          <w:color w:val="000000" w:themeColor="text1"/>
          <w:sz w:val="24"/>
          <w:szCs w:val="24"/>
        </w:rPr>
        <w:fldChar w:fldCharType="end"/>
      </w:r>
      <w:r w:rsidR="0030427C" w:rsidRPr="00334AAA">
        <w:rPr>
          <w:rFonts w:cs="Times New Roman"/>
          <w:color w:val="000000" w:themeColor="text1"/>
        </w:rPr>
        <w:br w:type="page"/>
      </w:r>
    </w:p>
    <w:p w14:paraId="2F1FFE83" w14:textId="2DB51008" w:rsidR="001554FD" w:rsidRDefault="005D09D6" w:rsidP="006A2F60">
      <w:pPr>
        <w:pStyle w:val="2"/>
        <w:numPr>
          <w:ilvl w:val="0"/>
          <w:numId w:val="5"/>
        </w:numPr>
        <w:spacing w:before="0" w:line="240" w:lineRule="auto"/>
        <w:rPr>
          <w:rFonts w:cs="Times New Roman"/>
        </w:rPr>
      </w:pPr>
      <w:bookmarkStart w:id="2" w:name="_Toc167997823"/>
      <w:bookmarkStart w:id="3" w:name="_Toc169900743"/>
      <w:r>
        <w:rPr>
          <w:rFonts w:cs="Times New Roman"/>
        </w:rPr>
        <w:lastRenderedPageBreak/>
        <w:t>Milestone</w:t>
      </w:r>
      <w:r w:rsidR="001554FD" w:rsidRPr="00061EE7">
        <w:rPr>
          <w:rFonts w:cs="Times New Roman"/>
        </w:rPr>
        <w:t xml:space="preserve"> </w:t>
      </w:r>
      <w:bookmarkEnd w:id="2"/>
      <w:r w:rsidR="003D5562">
        <w:rPr>
          <w:rFonts w:cs="Times New Roman"/>
        </w:rPr>
        <w:t>Summary</w:t>
      </w:r>
      <w:bookmarkEnd w:id="3"/>
    </w:p>
    <w:p w14:paraId="1C8D311D" w14:textId="78762A0D" w:rsidR="000116C4" w:rsidRDefault="00C068AC" w:rsidP="00FF01A6">
      <w:pPr>
        <w:spacing w:after="0" w:line="240" w:lineRule="auto"/>
        <w:rPr>
          <w:rFonts w:eastAsia="Times New Roman" w:cs="Times New Roman"/>
          <w:sz w:val="24"/>
          <w:szCs w:val="24"/>
          <w:lang w:eastAsia="en-CA"/>
          <w14:ligatures w14:val="none"/>
        </w:rPr>
      </w:pPr>
      <w:r w:rsidRPr="00C068AC">
        <w:rPr>
          <w:rFonts w:eastAsia="Times New Roman" w:cs="Times New Roman"/>
          <w:sz w:val="24"/>
          <w:szCs w:val="24"/>
          <w:lang w:eastAsia="en-CA"/>
          <w14:ligatures w14:val="none"/>
        </w:rPr>
        <w:t xml:space="preserve">During this milestone, research work began which resulted in decision-making about </w:t>
      </w:r>
      <w:r w:rsidR="00814D6F">
        <w:rPr>
          <w:rFonts w:eastAsia="Times New Roman" w:cs="Times New Roman"/>
          <w:sz w:val="24"/>
          <w:szCs w:val="24"/>
          <w:lang w:eastAsia="en-CA"/>
          <w14:ligatures w14:val="none"/>
        </w:rPr>
        <w:t xml:space="preserve">the </w:t>
      </w:r>
      <w:r w:rsidRPr="00C068AC">
        <w:rPr>
          <w:rFonts w:eastAsia="Times New Roman" w:cs="Times New Roman"/>
          <w:sz w:val="24"/>
          <w:szCs w:val="24"/>
          <w:lang w:eastAsia="en-CA"/>
          <w14:ligatures w14:val="none"/>
        </w:rPr>
        <w:t>technologies,</w:t>
      </w:r>
      <w:r w:rsidR="00814D6F">
        <w:rPr>
          <w:rFonts w:eastAsia="Times New Roman" w:cs="Times New Roman"/>
          <w:sz w:val="24"/>
          <w:szCs w:val="24"/>
          <w:lang w:eastAsia="en-CA"/>
          <w14:ligatures w14:val="none"/>
        </w:rPr>
        <w:t xml:space="preserve"> methodologies,</w:t>
      </w:r>
      <w:r w:rsidRPr="00C068AC">
        <w:rPr>
          <w:rFonts w:eastAsia="Times New Roman" w:cs="Times New Roman"/>
          <w:sz w:val="24"/>
          <w:szCs w:val="24"/>
          <w:lang w:eastAsia="en-CA"/>
          <w14:ligatures w14:val="none"/>
        </w:rPr>
        <w:t xml:space="preserve"> software, architecture (system and database)</w:t>
      </w:r>
      <w:r w:rsidR="00134842">
        <w:rPr>
          <w:rFonts w:eastAsia="Times New Roman" w:cs="Times New Roman"/>
          <w:sz w:val="24"/>
          <w:szCs w:val="24"/>
          <w:lang w:eastAsia="en-CA"/>
          <w14:ligatures w14:val="none"/>
        </w:rPr>
        <w:t>,</w:t>
      </w:r>
      <w:r w:rsidRPr="00C068AC">
        <w:rPr>
          <w:rFonts w:eastAsia="Times New Roman" w:cs="Times New Roman"/>
          <w:sz w:val="24"/>
          <w:szCs w:val="24"/>
          <w:lang w:eastAsia="en-CA"/>
          <w14:ligatures w14:val="none"/>
        </w:rPr>
        <w:t xml:space="preserve"> and data dictionary to be used. Prototype of the website started, and detailed requirement gathering was performed using UML diagrams.</w:t>
      </w:r>
    </w:p>
    <w:p w14:paraId="18DA0067" w14:textId="77777777" w:rsidR="00C068AC" w:rsidRDefault="00C068AC" w:rsidP="00FF01A6">
      <w:pPr>
        <w:spacing w:after="0" w:line="240" w:lineRule="auto"/>
        <w:rPr>
          <w:rFonts w:eastAsia="Times New Roman" w:cs="Times New Roman"/>
          <w:sz w:val="24"/>
          <w:szCs w:val="24"/>
          <w:lang w:eastAsia="en-CA"/>
          <w14:ligatures w14:val="none"/>
        </w:rPr>
      </w:pP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6"/>
        <w:gridCol w:w="1750"/>
        <w:gridCol w:w="1559"/>
        <w:gridCol w:w="1417"/>
        <w:gridCol w:w="1843"/>
      </w:tblGrid>
      <w:tr w:rsidR="0084326D" w:rsidRPr="006E5B83" w14:paraId="28D8D890" w14:textId="77777777" w:rsidTr="523792DA">
        <w:trPr>
          <w:trHeight w:val="300"/>
          <w:jc w:val="center"/>
        </w:trPr>
        <w:tc>
          <w:tcPr>
            <w:tcW w:w="1506" w:type="dxa"/>
            <w:shd w:val="clear" w:color="auto" w:fill="153D63" w:themeFill="text2" w:themeFillTint="E6"/>
            <w:vAlign w:val="center"/>
            <w:hideMark/>
          </w:tcPr>
          <w:p w14:paraId="53697FA0" w14:textId="349DB876" w:rsidR="00280B89" w:rsidRPr="006E5B83" w:rsidRDefault="00280B89" w:rsidP="00FF01A6">
            <w:pPr>
              <w:spacing w:after="0" w:line="240" w:lineRule="auto"/>
              <w:jc w:val="center"/>
              <w:rPr>
                <w:rFonts w:eastAsia="Times New Roman" w:cs="Times New Roman"/>
                <w:b/>
                <w:color w:val="FFFFFF" w:themeColor="background1"/>
                <w:sz w:val="24"/>
                <w:szCs w:val="24"/>
                <w:lang w:eastAsia="en-CA"/>
                <w14:ligatures w14:val="none"/>
              </w:rPr>
            </w:pPr>
            <w:r w:rsidRPr="006E5B83">
              <w:rPr>
                <w:rFonts w:eastAsia="Times New Roman" w:cs="Times New Roman"/>
                <w:b/>
                <w:color w:val="FFFFFF" w:themeColor="background1"/>
                <w:sz w:val="24"/>
                <w:szCs w:val="24"/>
                <w:lang w:eastAsia="en-CA"/>
                <w14:ligatures w14:val="none"/>
              </w:rPr>
              <w:t>Event</w:t>
            </w:r>
          </w:p>
        </w:tc>
        <w:tc>
          <w:tcPr>
            <w:tcW w:w="1750" w:type="dxa"/>
            <w:shd w:val="clear" w:color="auto" w:fill="153D63" w:themeFill="text2" w:themeFillTint="E6"/>
          </w:tcPr>
          <w:p w14:paraId="1151FCA9" w14:textId="2E4653F8" w:rsidR="00280B89" w:rsidRPr="006E5B83" w:rsidRDefault="0084326D" w:rsidP="00FF01A6">
            <w:pPr>
              <w:spacing w:after="0" w:line="240" w:lineRule="auto"/>
              <w:jc w:val="center"/>
              <w:rPr>
                <w:rFonts w:eastAsia="Times New Roman" w:cs="Times New Roman"/>
                <w:b/>
                <w:color w:val="FFFFFF" w:themeColor="background1"/>
                <w:sz w:val="24"/>
                <w:szCs w:val="24"/>
                <w:lang w:eastAsia="en-CA"/>
                <w14:ligatures w14:val="none"/>
              </w:rPr>
            </w:pPr>
            <w:r>
              <w:rPr>
                <w:rFonts w:eastAsia="Times New Roman" w:cs="Times New Roman"/>
                <w:b/>
                <w:color w:val="FFFFFF" w:themeColor="background1"/>
                <w:sz w:val="24"/>
                <w:szCs w:val="24"/>
                <w:lang w:eastAsia="en-CA"/>
                <w14:ligatures w14:val="none"/>
              </w:rPr>
              <w:t>Title</w:t>
            </w:r>
          </w:p>
        </w:tc>
        <w:tc>
          <w:tcPr>
            <w:tcW w:w="1559" w:type="dxa"/>
            <w:shd w:val="clear" w:color="auto" w:fill="153D63" w:themeFill="text2" w:themeFillTint="E6"/>
            <w:vAlign w:val="center"/>
            <w:hideMark/>
          </w:tcPr>
          <w:p w14:paraId="1156A994" w14:textId="5F63A51D" w:rsidR="00280B89" w:rsidRPr="006E5B83" w:rsidRDefault="00280B89" w:rsidP="00FF01A6">
            <w:pPr>
              <w:spacing w:after="0" w:line="240" w:lineRule="auto"/>
              <w:jc w:val="center"/>
              <w:rPr>
                <w:rFonts w:eastAsia="Times New Roman" w:cs="Times New Roman"/>
                <w:b/>
                <w:color w:val="FFFFFF" w:themeColor="background1"/>
                <w:sz w:val="24"/>
                <w:szCs w:val="24"/>
                <w:lang w:eastAsia="en-CA"/>
                <w14:ligatures w14:val="none"/>
              </w:rPr>
            </w:pPr>
            <w:r w:rsidRPr="006E5B83">
              <w:rPr>
                <w:rFonts w:eastAsia="Times New Roman" w:cs="Times New Roman"/>
                <w:b/>
                <w:color w:val="FFFFFF" w:themeColor="background1"/>
                <w:sz w:val="24"/>
                <w:szCs w:val="24"/>
                <w:lang w:eastAsia="en-CA"/>
                <w14:ligatures w14:val="none"/>
              </w:rPr>
              <w:t>Start</w:t>
            </w:r>
          </w:p>
        </w:tc>
        <w:tc>
          <w:tcPr>
            <w:tcW w:w="1417" w:type="dxa"/>
            <w:shd w:val="clear" w:color="auto" w:fill="153D63" w:themeFill="text2" w:themeFillTint="E6"/>
            <w:vAlign w:val="center"/>
            <w:hideMark/>
          </w:tcPr>
          <w:p w14:paraId="44B43F7F" w14:textId="120FC64E" w:rsidR="00280B89" w:rsidRPr="006E5B83" w:rsidRDefault="00280B89" w:rsidP="00FF01A6">
            <w:pPr>
              <w:spacing w:after="0" w:line="240" w:lineRule="auto"/>
              <w:jc w:val="center"/>
              <w:rPr>
                <w:rFonts w:eastAsia="Times New Roman" w:cs="Times New Roman"/>
                <w:b/>
                <w:color w:val="FFFFFF" w:themeColor="background1"/>
                <w:sz w:val="24"/>
                <w:szCs w:val="24"/>
                <w:lang w:eastAsia="en-CA"/>
                <w14:ligatures w14:val="none"/>
              </w:rPr>
            </w:pPr>
            <w:r w:rsidRPr="006E5B83">
              <w:rPr>
                <w:rFonts w:eastAsia="Times New Roman" w:cs="Times New Roman"/>
                <w:b/>
                <w:color w:val="FFFFFF" w:themeColor="background1"/>
                <w:sz w:val="24"/>
                <w:szCs w:val="24"/>
                <w:lang w:eastAsia="en-CA"/>
                <w14:ligatures w14:val="none"/>
              </w:rPr>
              <w:t>Due</w:t>
            </w:r>
          </w:p>
        </w:tc>
        <w:tc>
          <w:tcPr>
            <w:tcW w:w="1843" w:type="dxa"/>
            <w:shd w:val="clear" w:color="auto" w:fill="153D63" w:themeFill="text2" w:themeFillTint="E6"/>
            <w:vAlign w:val="center"/>
            <w:hideMark/>
          </w:tcPr>
          <w:p w14:paraId="51F4D5D5" w14:textId="77777777" w:rsidR="00280B89" w:rsidRPr="006E5B83" w:rsidRDefault="00280B89" w:rsidP="00FF01A6">
            <w:pPr>
              <w:spacing w:after="0" w:line="240" w:lineRule="auto"/>
              <w:jc w:val="center"/>
              <w:rPr>
                <w:rFonts w:eastAsia="Times New Roman" w:cs="Times New Roman"/>
                <w:b/>
                <w:color w:val="FFFFFF" w:themeColor="background1"/>
                <w:sz w:val="24"/>
                <w:szCs w:val="24"/>
                <w:lang w:eastAsia="en-CA"/>
                <w14:ligatures w14:val="none"/>
              </w:rPr>
            </w:pPr>
            <w:r w:rsidRPr="006E5B83">
              <w:rPr>
                <w:rFonts w:eastAsia="Times New Roman" w:cs="Times New Roman"/>
                <w:b/>
                <w:color w:val="FFFFFF" w:themeColor="background1"/>
                <w:sz w:val="24"/>
                <w:szCs w:val="24"/>
                <w:lang w:eastAsia="en-CA"/>
                <w14:ligatures w14:val="none"/>
              </w:rPr>
              <w:t>Status</w:t>
            </w:r>
          </w:p>
        </w:tc>
      </w:tr>
      <w:tr w:rsidR="0084326D" w:rsidRPr="00061EE7" w14:paraId="44907D7F" w14:textId="77777777" w:rsidTr="523792DA">
        <w:trPr>
          <w:trHeight w:val="300"/>
          <w:jc w:val="center"/>
        </w:trPr>
        <w:tc>
          <w:tcPr>
            <w:tcW w:w="1506" w:type="dxa"/>
            <w:vAlign w:val="center"/>
            <w:hideMark/>
          </w:tcPr>
          <w:p w14:paraId="21F8E21C"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Milestone 1</w:t>
            </w:r>
          </w:p>
        </w:tc>
        <w:tc>
          <w:tcPr>
            <w:tcW w:w="1750" w:type="dxa"/>
          </w:tcPr>
          <w:p w14:paraId="6406FED2" w14:textId="6ED05AE4"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Inception</w:t>
            </w:r>
          </w:p>
        </w:tc>
        <w:tc>
          <w:tcPr>
            <w:tcW w:w="1559" w:type="dxa"/>
            <w:vAlign w:val="center"/>
            <w:hideMark/>
          </w:tcPr>
          <w:p w14:paraId="7B6AB665" w14:textId="20868875"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May</w:t>
            </w:r>
            <w:r w:rsidRPr="00061EE7">
              <w:rPr>
                <w:rFonts w:eastAsia="Times New Roman" w:cs="Times New Roman"/>
                <w:color w:val="000000" w:themeColor="text1"/>
                <w:sz w:val="24"/>
                <w:szCs w:val="24"/>
                <w:lang w:eastAsia="en-CA"/>
                <w14:ligatures w14:val="none"/>
              </w:rPr>
              <w:t>-06</w:t>
            </w:r>
          </w:p>
        </w:tc>
        <w:tc>
          <w:tcPr>
            <w:tcW w:w="1417" w:type="dxa"/>
            <w:vAlign w:val="center"/>
            <w:hideMark/>
          </w:tcPr>
          <w:p w14:paraId="47E4476A" w14:textId="73EE22DE"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May</w:t>
            </w:r>
            <w:r w:rsidRPr="00061EE7">
              <w:rPr>
                <w:rFonts w:eastAsia="Times New Roman" w:cs="Times New Roman"/>
                <w:color w:val="000000" w:themeColor="text1"/>
                <w:sz w:val="24"/>
                <w:szCs w:val="24"/>
                <w:lang w:eastAsia="en-CA"/>
                <w14:ligatures w14:val="none"/>
              </w:rPr>
              <w:t>-31</w:t>
            </w:r>
          </w:p>
        </w:tc>
        <w:tc>
          <w:tcPr>
            <w:tcW w:w="1843" w:type="dxa"/>
            <w:vAlign w:val="center"/>
            <w:hideMark/>
          </w:tcPr>
          <w:p w14:paraId="1B9477C4"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Completed</w:t>
            </w:r>
          </w:p>
        </w:tc>
      </w:tr>
      <w:tr w:rsidR="0084326D" w:rsidRPr="00061EE7" w14:paraId="61EB47D1" w14:textId="77777777" w:rsidTr="523792DA">
        <w:trPr>
          <w:trHeight w:val="300"/>
          <w:jc w:val="center"/>
        </w:trPr>
        <w:tc>
          <w:tcPr>
            <w:tcW w:w="1506" w:type="dxa"/>
            <w:vAlign w:val="center"/>
            <w:hideMark/>
          </w:tcPr>
          <w:p w14:paraId="762B3E29"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Milestone 2</w:t>
            </w:r>
          </w:p>
        </w:tc>
        <w:tc>
          <w:tcPr>
            <w:tcW w:w="1750" w:type="dxa"/>
          </w:tcPr>
          <w:p w14:paraId="73FCA09B"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Analysis</w:t>
            </w:r>
          </w:p>
        </w:tc>
        <w:tc>
          <w:tcPr>
            <w:tcW w:w="1559" w:type="dxa"/>
            <w:vAlign w:val="center"/>
            <w:hideMark/>
          </w:tcPr>
          <w:p w14:paraId="3DAA41EF" w14:textId="0780CCF9"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June</w:t>
            </w:r>
            <w:r w:rsidRPr="00061EE7">
              <w:rPr>
                <w:rFonts w:eastAsia="Times New Roman" w:cs="Times New Roman"/>
                <w:color w:val="000000" w:themeColor="text1"/>
                <w:sz w:val="24"/>
                <w:szCs w:val="24"/>
                <w:lang w:eastAsia="en-CA"/>
                <w14:ligatures w14:val="none"/>
              </w:rPr>
              <w:t>-01</w:t>
            </w:r>
          </w:p>
        </w:tc>
        <w:tc>
          <w:tcPr>
            <w:tcW w:w="1417" w:type="dxa"/>
            <w:vAlign w:val="center"/>
            <w:hideMark/>
          </w:tcPr>
          <w:p w14:paraId="47B04FC1" w14:textId="147E3C4F"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June</w:t>
            </w:r>
            <w:r w:rsidRPr="00061EE7">
              <w:rPr>
                <w:rFonts w:eastAsia="Times New Roman" w:cs="Times New Roman"/>
                <w:color w:val="000000" w:themeColor="text1"/>
                <w:sz w:val="24"/>
                <w:szCs w:val="24"/>
                <w:lang w:eastAsia="en-CA"/>
                <w14:ligatures w14:val="none"/>
              </w:rPr>
              <w:t>-21</w:t>
            </w:r>
          </w:p>
        </w:tc>
        <w:tc>
          <w:tcPr>
            <w:tcW w:w="1843" w:type="dxa"/>
            <w:vAlign w:val="center"/>
            <w:hideMark/>
          </w:tcPr>
          <w:p w14:paraId="51F08876" w14:textId="5AA27F78"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Completed</w:t>
            </w:r>
          </w:p>
        </w:tc>
      </w:tr>
      <w:tr w:rsidR="0084326D" w:rsidRPr="00061EE7" w14:paraId="34909A3A" w14:textId="77777777" w:rsidTr="523792DA">
        <w:trPr>
          <w:trHeight w:val="300"/>
          <w:jc w:val="center"/>
        </w:trPr>
        <w:tc>
          <w:tcPr>
            <w:tcW w:w="1506" w:type="dxa"/>
            <w:vAlign w:val="center"/>
            <w:hideMark/>
          </w:tcPr>
          <w:p w14:paraId="1A2F1257"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Milestone 3</w:t>
            </w:r>
          </w:p>
        </w:tc>
        <w:tc>
          <w:tcPr>
            <w:tcW w:w="1750" w:type="dxa"/>
          </w:tcPr>
          <w:p w14:paraId="1ADF5F49"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Design</w:t>
            </w:r>
          </w:p>
        </w:tc>
        <w:tc>
          <w:tcPr>
            <w:tcW w:w="1559" w:type="dxa"/>
            <w:vAlign w:val="center"/>
            <w:hideMark/>
          </w:tcPr>
          <w:p w14:paraId="06573888" w14:textId="3C170CE5"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June</w:t>
            </w:r>
            <w:r w:rsidRPr="00061EE7">
              <w:rPr>
                <w:rFonts w:eastAsia="Times New Roman" w:cs="Times New Roman"/>
                <w:color w:val="000000" w:themeColor="text1"/>
                <w:sz w:val="24"/>
                <w:szCs w:val="24"/>
                <w:lang w:eastAsia="en-CA"/>
                <w14:ligatures w14:val="none"/>
              </w:rPr>
              <w:t>-22</w:t>
            </w:r>
          </w:p>
        </w:tc>
        <w:tc>
          <w:tcPr>
            <w:tcW w:w="1417" w:type="dxa"/>
            <w:vAlign w:val="center"/>
            <w:hideMark/>
          </w:tcPr>
          <w:p w14:paraId="5B20780C" w14:textId="542AD86B"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July</w:t>
            </w:r>
            <w:r w:rsidRPr="00061EE7">
              <w:rPr>
                <w:rFonts w:eastAsia="Times New Roman" w:cs="Times New Roman"/>
                <w:color w:val="000000" w:themeColor="text1"/>
                <w:sz w:val="24"/>
                <w:szCs w:val="24"/>
                <w:lang w:eastAsia="en-CA"/>
                <w14:ligatures w14:val="none"/>
              </w:rPr>
              <w:t>-19</w:t>
            </w:r>
          </w:p>
        </w:tc>
        <w:tc>
          <w:tcPr>
            <w:tcW w:w="1843" w:type="dxa"/>
            <w:vAlign w:val="center"/>
            <w:hideMark/>
          </w:tcPr>
          <w:p w14:paraId="07AA3882"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Not Started</w:t>
            </w:r>
          </w:p>
        </w:tc>
      </w:tr>
      <w:tr w:rsidR="0084326D" w:rsidRPr="00061EE7" w14:paraId="095D4787" w14:textId="77777777" w:rsidTr="523792DA">
        <w:trPr>
          <w:trHeight w:val="300"/>
          <w:jc w:val="center"/>
        </w:trPr>
        <w:tc>
          <w:tcPr>
            <w:tcW w:w="1506" w:type="dxa"/>
            <w:vAlign w:val="center"/>
            <w:hideMark/>
          </w:tcPr>
          <w:p w14:paraId="2A797B30"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Milestone 4</w:t>
            </w:r>
          </w:p>
        </w:tc>
        <w:tc>
          <w:tcPr>
            <w:tcW w:w="1750" w:type="dxa"/>
          </w:tcPr>
          <w:p w14:paraId="1177AB4B"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Development</w:t>
            </w:r>
          </w:p>
        </w:tc>
        <w:tc>
          <w:tcPr>
            <w:tcW w:w="1559" w:type="dxa"/>
            <w:vAlign w:val="center"/>
            <w:hideMark/>
          </w:tcPr>
          <w:p w14:paraId="36F32155" w14:textId="2F6D0CCA"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July</w:t>
            </w:r>
            <w:r w:rsidRPr="00061EE7">
              <w:rPr>
                <w:rFonts w:eastAsia="Times New Roman" w:cs="Times New Roman"/>
                <w:color w:val="000000" w:themeColor="text1"/>
                <w:sz w:val="24"/>
                <w:szCs w:val="24"/>
                <w:lang w:eastAsia="en-CA"/>
                <w14:ligatures w14:val="none"/>
              </w:rPr>
              <w:t>-20</w:t>
            </w:r>
          </w:p>
        </w:tc>
        <w:tc>
          <w:tcPr>
            <w:tcW w:w="1417" w:type="dxa"/>
            <w:vAlign w:val="center"/>
            <w:hideMark/>
          </w:tcPr>
          <w:p w14:paraId="28527F7D" w14:textId="1AB98DD3"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Aug.</w:t>
            </w:r>
            <w:r w:rsidRPr="00061EE7">
              <w:rPr>
                <w:rFonts w:eastAsia="Times New Roman" w:cs="Times New Roman"/>
                <w:color w:val="000000" w:themeColor="text1"/>
                <w:sz w:val="24"/>
                <w:szCs w:val="24"/>
                <w:lang w:eastAsia="en-CA"/>
                <w14:ligatures w14:val="none"/>
              </w:rPr>
              <w:t>-09</w:t>
            </w:r>
          </w:p>
        </w:tc>
        <w:tc>
          <w:tcPr>
            <w:tcW w:w="1843" w:type="dxa"/>
            <w:vAlign w:val="center"/>
            <w:hideMark/>
          </w:tcPr>
          <w:p w14:paraId="7FF1AE6E"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Not Started</w:t>
            </w:r>
          </w:p>
        </w:tc>
      </w:tr>
      <w:tr w:rsidR="0084326D" w:rsidRPr="00061EE7" w14:paraId="73F616B9" w14:textId="77777777" w:rsidTr="523792DA">
        <w:trPr>
          <w:trHeight w:val="300"/>
          <w:jc w:val="center"/>
        </w:trPr>
        <w:tc>
          <w:tcPr>
            <w:tcW w:w="1506" w:type="dxa"/>
            <w:vAlign w:val="center"/>
            <w:hideMark/>
          </w:tcPr>
          <w:p w14:paraId="5A8DAA3B"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Final</w:t>
            </w:r>
          </w:p>
        </w:tc>
        <w:tc>
          <w:tcPr>
            <w:tcW w:w="1750" w:type="dxa"/>
          </w:tcPr>
          <w:p w14:paraId="07C88F60"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rPr>
            </w:pPr>
            <w:r w:rsidRPr="00061EE7">
              <w:rPr>
                <w:rFonts w:eastAsia="Times New Roman" w:cs="Times New Roman"/>
                <w:color w:val="000000" w:themeColor="text1"/>
                <w:sz w:val="24"/>
                <w:szCs w:val="24"/>
                <w:lang w:eastAsia="en-CA"/>
              </w:rPr>
              <w:t>Evaluation</w:t>
            </w:r>
          </w:p>
        </w:tc>
        <w:tc>
          <w:tcPr>
            <w:tcW w:w="1559" w:type="dxa"/>
            <w:vAlign w:val="center"/>
            <w:hideMark/>
          </w:tcPr>
          <w:p w14:paraId="3431059B" w14:textId="2B32A980"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Aug.</w:t>
            </w:r>
            <w:r w:rsidRPr="00061EE7">
              <w:rPr>
                <w:rFonts w:eastAsia="Times New Roman" w:cs="Times New Roman"/>
                <w:color w:val="000000" w:themeColor="text1"/>
                <w:sz w:val="24"/>
                <w:szCs w:val="24"/>
                <w:lang w:eastAsia="en-CA"/>
                <w14:ligatures w14:val="none"/>
              </w:rPr>
              <w:t>-10</w:t>
            </w:r>
          </w:p>
        </w:tc>
        <w:tc>
          <w:tcPr>
            <w:tcW w:w="1417" w:type="dxa"/>
            <w:vAlign w:val="center"/>
            <w:hideMark/>
          </w:tcPr>
          <w:p w14:paraId="57B0D9D5" w14:textId="6694509B"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Pr>
                <w:rFonts w:eastAsia="Times New Roman" w:cs="Times New Roman"/>
                <w:color w:val="000000" w:themeColor="text1"/>
                <w:sz w:val="24"/>
                <w:szCs w:val="24"/>
                <w:lang w:eastAsia="en-CA"/>
                <w14:ligatures w14:val="none"/>
              </w:rPr>
              <w:t>Aug.</w:t>
            </w:r>
            <w:r w:rsidRPr="00061EE7">
              <w:rPr>
                <w:rFonts w:eastAsia="Times New Roman" w:cs="Times New Roman"/>
                <w:color w:val="000000" w:themeColor="text1"/>
                <w:sz w:val="24"/>
                <w:szCs w:val="24"/>
                <w:lang w:eastAsia="en-CA"/>
                <w14:ligatures w14:val="none"/>
              </w:rPr>
              <w:t>-16</w:t>
            </w:r>
          </w:p>
        </w:tc>
        <w:tc>
          <w:tcPr>
            <w:tcW w:w="1843" w:type="dxa"/>
            <w:vAlign w:val="center"/>
            <w:hideMark/>
          </w:tcPr>
          <w:p w14:paraId="36A1A801" w14:textId="77777777" w:rsidR="00280B89" w:rsidRPr="00061EE7" w:rsidRDefault="00280B89" w:rsidP="00FF01A6">
            <w:pPr>
              <w:spacing w:after="0" w:line="240" w:lineRule="auto"/>
              <w:jc w:val="center"/>
              <w:rPr>
                <w:rFonts w:eastAsia="Times New Roman" w:cs="Times New Roman"/>
                <w:color w:val="000000" w:themeColor="text1"/>
                <w:sz w:val="24"/>
                <w:szCs w:val="24"/>
                <w:lang w:eastAsia="en-CA"/>
                <w14:ligatures w14:val="none"/>
              </w:rPr>
            </w:pPr>
            <w:r w:rsidRPr="00061EE7">
              <w:rPr>
                <w:rFonts w:eastAsia="Times New Roman" w:cs="Times New Roman"/>
                <w:color w:val="000000" w:themeColor="text1"/>
                <w:sz w:val="24"/>
                <w:szCs w:val="24"/>
                <w:lang w:eastAsia="en-CA"/>
                <w14:ligatures w14:val="none"/>
              </w:rPr>
              <w:t>Not Started</w:t>
            </w:r>
          </w:p>
        </w:tc>
      </w:tr>
    </w:tbl>
    <w:p w14:paraId="6F6D6931" w14:textId="1943EBFF" w:rsidR="00280B89" w:rsidRDefault="00D36028" w:rsidP="00FC219B">
      <w:pPr>
        <w:pStyle w:val="af8"/>
      </w:pPr>
      <w:bookmarkStart w:id="4" w:name="_Toc169900786"/>
      <w:r>
        <w:t xml:space="preserve">Table </w:t>
      </w:r>
      <w:fldSimple w:instr=" SEQ Table \* ARABIC ">
        <w:r w:rsidR="00FE2AED">
          <w:rPr>
            <w:noProof/>
          </w:rPr>
          <w:t>1</w:t>
        </w:r>
      </w:fldSimple>
      <w:r>
        <w:t xml:space="preserve">: </w:t>
      </w:r>
      <w:r w:rsidR="00EB623A">
        <w:t xml:space="preserve">Milestone </w:t>
      </w:r>
      <w:r w:rsidR="001E40BE">
        <w:t>summary and status</w:t>
      </w:r>
      <w:bookmarkEnd w:id="4"/>
    </w:p>
    <w:p w14:paraId="7E007984" w14:textId="3A76D073" w:rsidR="00F50BD9" w:rsidRDefault="00F50BD9" w:rsidP="00FF01A6">
      <w:pPr>
        <w:spacing w:after="0" w:line="240" w:lineRule="auto"/>
        <w:rPr>
          <w:rFonts w:eastAsia="Times New Roman" w:cs="Times New Roman"/>
          <w:sz w:val="24"/>
          <w:szCs w:val="24"/>
          <w:lang w:eastAsia="en-CA"/>
          <w14:ligatures w14:val="none"/>
        </w:rPr>
      </w:pPr>
      <w:r w:rsidRPr="001319D6">
        <w:rPr>
          <w:rFonts w:eastAsia="Times New Roman" w:cs="Times New Roman"/>
          <w:sz w:val="24"/>
          <w:szCs w:val="24"/>
          <w:lang w:eastAsia="en-CA"/>
          <w14:ligatures w14:val="none"/>
        </w:rPr>
        <w:t xml:space="preserve">At this stage of the capstone project, all required steps for </w:t>
      </w:r>
      <w:r w:rsidR="001319D6" w:rsidRPr="001319D6">
        <w:rPr>
          <w:rFonts w:eastAsia="Times New Roman" w:cs="Times New Roman"/>
          <w:sz w:val="24"/>
          <w:szCs w:val="24"/>
          <w:lang w:eastAsia="en-CA"/>
          <w14:ligatures w14:val="none"/>
        </w:rPr>
        <w:t>Milestone 2</w:t>
      </w:r>
      <w:r w:rsidRPr="001319D6">
        <w:rPr>
          <w:rFonts w:eastAsia="Times New Roman" w:cs="Times New Roman"/>
          <w:sz w:val="24"/>
          <w:szCs w:val="24"/>
          <w:lang w:eastAsia="en-CA"/>
          <w14:ligatures w14:val="none"/>
        </w:rPr>
        <w:t xml:space="preserve"> completion have been</w:t>
      </w:r>
      <w:r w:rsidR="001319D6" w:rsidRPr="001319D6">
        <w:rPr>
          <w:rFonts w:eastAsia="Times New Roman" w:cs="Times New Roman"/>
          <w:sz w:val="24"/>
          <w:szCs w:val="24"/>
          <w:lang w:eastAsia="en-CA"/>
          <w14:ligatures w14:val="none"/>
        </w:rPr>
        <w:t xml:space="preserve"> </w:t>
      </w:r>
      <w:r w:rsidRPr="001319D6">
        <w:rPr>
          <w:rFonts w:eastAsia="Times New Roman" w:cs="Times New Roman"/>
          <w:sz w:val="24"/>
          <w:szCs w:val="24"/>
          <w:lang w:eastAsia="en-CA"/>
          <w14:ligatures w14:val="none"/>
        </w:rPr>
        <w:t>performed and documented, which are:</w:t>
      </w:r>
    </w:p>
    <w:p w14:paraId="4D3946FB" w14:textId="77777777" w:rsidR="00E711A1" w:rsidRPr="00E711A1" w:rsidRDefault="00E711A1" w:rsidP="006A2F60">
      <w:pPr>
        <w:pStyle w:val="a9"/>
        <w:numPr>
          <w:ilvl w:val="0"/>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Web Search</w:t>
      </w:r>
    </w:p>
    <w:p w14:paraId="2170494C" w14:textId="736C6740" w:rsidR="00E711A1" w:rsidRPr="0073698A" w:rsidRDefault="0073698A" w:rsidP="006A2F60">
      <w:pPr>
        <w:pStyle w:val="a9"/>
        <w:numPr>
          <w:ilvl w:val="0"/>
          <w:numId w:val="6"/>
        </w:numPr>
        <w:spacing w:after="0" w:line="240" w:lineRule="auto"/>
        <w:rPr>
          <w:rFonts w:eastAsia="Times New Roman" w:cs="Times New Roman"/>
          <w:sz w:val="24"/>
          <w:szCs w:val="24"/>
          <w:lang w:eastAsia="en-CA"/>
          <w14:ligatures w14:val="none"/>
        </w:rPr>
      </w:pPr>
      <w:r>
        <w:rPr>
          <w:rFonts w:eastAsia="Times New Roman" w:cs="Times New Roman"/>
          <w:sz w:val="24"/>
          <w:szCs w:val="24"/>
          <w:lang w:eastAsia="en-CA"/>
          <w14:ligatures w14:val="none"/>
        </w:rPr>
        <w:t>Detailed requirements documentation (</w:t>
      </w:r>
      <w:r w:rsidR="00E711A1" w:rsidRPr="00E711A1">
        <w:rPr>
          <w:rFonts w:eastAsia="Times New Roman" w:cs="Times New Roman"/>
          <w:sz w:val="24"/>
          <w:szCs w:val="24"/>
          <w:lang w:eastAsia="en-CA"/>
          <w14:ligatures w14:val="none"/>
        </w:rPr>
        <w:t>Use Case Diagram</w:t>
      </w:r>
      <w:r w:rsidR="006A3FF3">
        <w:rPr>
          <w:rFonts w:eastAsia="Times New Roman" w:cs="Times New Roman"/>
          <w:sz w:val="24"/>
          <w:szCs w:val="24"/>
          <w:lang w:eastAsia="en-CA"/>
          <w14:ligatures w14:val="none"/>
        </w:rPr>
        <w:t xml:space="preserve">, Use Case Descriptions, </w:t>
      </w:r>
      <w:r w:rsidR="00E711A1" w:rsidRPr="0073698A">
        <w:rPr>
          <w:rFonts w:eastAsia="Times New Roman" w:cs="Times New Roman"/>
          <w:sz w:val="24"/>
          <w:szCs w:val="24"/>
          <w:lang w:eastAsia="en-CA"/>
          <w14:ligatures w14:val="none"/>
        </w:rPr>
        <w:t>Sequence Diagrams</w:t>
      </w:r>
      <w:r>
        <w:rPr>
          <w:rFonts w:eastAsia="Times New Roman" w:cs="Times New Roman"/>
          <w:sz w:val="24"/>
          <w:szCs w:val="24"/>
          <w:lang w:eastAsia="en-CA"/>
          <w14:ligatures w14:val="none"/>
        </w:rPr>
        <w:t>)</w:t>
      </w:r>
    </w:p>
    <w:p w14:paraId="4FD5D87B" w14:textId="77777777" w:rsidR="007C741B" w:rsidRDefault="00E711A1" w:rsidP="006A2F60">
      <w:pPr>
        <w:pStyle w:val="a9"/>
        <w:numPr>
          <w:ilvl w:val="0"/>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Draft of</w:t>
      </w:r>
      <w:r w:rsidR="007C741B">
        <w:rPr>
          <w:rFonts w:eastAsia="Times New Roman" w:cs="Times New Roman"/>
          <w:sz w:val="24"/>
          <w:szCs w:val="24"/>
          <w:lang w:eastAsia="en-CA"/>
          <w14:ligatures w14:val="none"/>
        </w:rPr>
        <w:t>:</w:t>
      </w:r>
    </w:p>
    <w:p w14:paraId="6BB8B9E7" w14:textId="3BD0AEFC" w:rsidR="00E711A1" w:rsidRPr="00E711A1" w:rsidRDefault="00E711A1" w:rsidP="006A2F60">
      <w:pPr>
        <w:pStyle w:val="a9"/>
        <w:numPr>
          <w:ilvl w:val="1"/>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System Architecture</w:t>
      </w:r>
    </w:p>
    <w:p w14:paraId="6A28781F" w14:textId="1ADAE31C" w:rsidR="00E15343" w:rsidRDefault="00E711A1" w:rsidP="006A2F60">
      <w:pPr>
        <w:pStyle w:val="a9"/>
        <w:numPr>
          <w:ilvl w:val="1"/>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E</w:t>
      </w:r>
      <w:r w:rsidR="00414530">
        <w:rPr>
          <w:rFonts w:eastAsia="Times New Roman" w:cs="Times New Roman"/>
          <w:sz w:val="24"/>
          <w:szCs w:val="24"/>
          <w:lang w:eastAsia="en-CA"/>
          <w14:ligatures w14:val="none"/>
        </w:rPr>
        <w:t>ntity-</w:t>
      </w:r>
      <w:r w:rsidRPr="00E711A1">
        <w:rPr>
          <w:rFonts w:eastAsia="Times New Roman" w:cs="Times New Roman"/>
          <w:sz w:val="24"/>
          <w:szCs w:val="24"/>
          <w:lang w:eastAsia="en-CA"/>
          <w14:ligatures w14:val="none"/>
        </w:rPr>
        <w:t>R</w:t>
      </w:r>
      <w:r w:rsidR="00414530">
        <w:rPr>
          <w:rFonts w:eastAsia="Times New Roman" w:cs="Times New Roman"/>
          <w:sz w:val="24"/>
          <w:szCs w:val="24"/>
          <w:lang w:eastAsia="en-CA"/>
          <w14:ligatures w14:val="none"/>
        </w:rPr>
        <w:t>elationship</w:t>
      </w:r>
      <w:r w:rsidRPr="00E711A1">
        <w:rPr>
          <w:rFonts w:eastAsia="Times New Roman" w:cs="Times New Roman"/>
          <w:sz w:val="24"/>
          <w:szCs w:val="24"/>
          <w:lang w:eastAsia="en-CA"/>
          <w14:ligatures w14:val="none"/>
        </w:rPr>
        <w:t xml:space="preserve"> Diagram (</w:t>
      </w:r>
      <w:r w:rsidR="00414530">
        <w:rPr>
          <w:rFonts w:eastAsia="Times New Roman" w:cs="Times New Roman"/>
          <w:sz w:val="24"/>
          <w:szCs w:val="24"/>
          <w:lang w:eastAsia="en-CA"/>
          <w14:ligatures w14:val="none"/>
        </w:rPr>
        <w:t>P</w:t>
      </w:r>
      <w:r w:rsidRPr="00E711A1">
        <w:rPr>
          <w:rFonts w:eastAsia="Times New Roman" w:cs="Times New Roman"/>
          <w:sz w:val="24"/>
          <w:szCs w:val="24"/>
          <w:lang w:eastAsia="en-CA"/>
          <w14:ligatures w14:val="none"/>
        </w:rPr>
        <w:t xml:space="preserve">hysical </w:t>
      </w:r>
      <w:r w:rsidR="00414530">
        <w:rPr>
          <w:rFonts w:eastAsia="Times New Roman" w:cs="Times New Roman"/>
          <w:sz w:val="24"/>
          <w:szCs w:val="24"/>
          <w:lang w:eastAsia="en-CA"/>
          <w14:ligatures w14:val="none"/>
        </w:rPr>
        <w:t>D</w:t>
      </w:r>
      <w:r w:rsidRPr="00E711A1">
        <w:rPr>
          <w:rFonts w:eastAsia="Times New Roman" w:cs="Times New Roman"/>
          <w:sz w:val="24"/>
          <w:szCs w:val="24"/>
          <w:lang w:eastAsia="en-CA"/>
          <w14:ligatures w14:val="none"/>
        </w:rPr>
        <w:t xml:space="preserve">ata </w:t>
      </w:r>
      <w:r w:rsidR="00414530">
        <w:rPr>
          <w:rFonts w:eastAsia="Times New Roman" w:cs="Times New Roman"/>
          <w:sz w:val="24"/>
          <w:szCs w:val="24"/>
          <w:lang w:eastAsia="en-CA"/>
          <w14:ligatures w14:val="none"/>
        </w:rPr>
        <w:t>M</w:t>
      </w:r>
      <w:r w:rsidRPr="00E711A1">
        <w:rPr>
          <w:rFonts w:eastAsia="Times New Roman" w:cs="Times New Roman"/>
          <w:sz w:val="24"/>
          <w:szCs w:val="24"/>
          <w:lang w:eastAsia="en-CA"/>
          <w14:ligatures w14:val="none"/>
        </w:rPr>
        <w:t>odel)</w:t>
      </w:r>
    </w:p>
    <w:p w14:paraId="63E4A722" w14:textId="77777777" w:rsidR="00E15343" w:rsidRDefault="00E711A1" w:rsidP="006A2F60">
      <w:pPr>
        <w:pStyle w:val="a9"/>
        <w:numPr>
          <w:ilvl w:val="1"/>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Data Dictionary</w:t>
      </w:r>
    </w:p>
    <w:p w14:paraId="6848A218" w14:textId="5AD02A63" w:rsidR="00E711A1" w:rsidRDefault="00E711A1" w:rsidP="006A2F60">
      <w:pPr>
        <w:pStyle w:val="a9"/>
        <w:numPr>
          <w:ilvl w:val="1"/>
          <w:numId w:val="6"/>
        </w:numPr>
        <w:spacing w:after="0" w:line="240" w:lineRule="auto"/>
        <w:rPr>
          <w:rFonts w:eastAsia="Times New Roman" w:cs="Times New Roman"/>
          <w:sz w:val="24"/>
          <w:szCs w:val="24"/>
          <w:lang w:eastAsia="en-CA"/>
          <w14:ligatures w14:val="none"/>
        </w:rPr>
      </w:pPr>
      <w:r w:rsidRPr="00E711A1">
        <w:rPr>
          <w:rFonts w:eastAsia="Times New Roman" w:cs="Times New Roman"/>
          <w:sz w:val="24"/>
          <w:szCs w:val="24"/>
          <w:lang w:eastAsia="en-CA"/>
          <w14:ligatures w14:val="none"/>
        </w:rPr>
        <w:t>UI/UX Prototypes</w:t>
      </w:r>
    </w:p>
    <w:p w14:paraId="6589FC45" w14:textId="4ADCE4F3" w:rsidR="000116C4" w:rsidRPr="000116C4" w:rsidRDefault="000116C4" w:rsidP="000116C4">
      <w:pPr>
        <w:spacing w:after="0" w:line="240" w:lineRule="auto"/>
        <w:rPr>
          <w:rFonts w:eastAsia="Times New Roman" w:cs="Times New Roman"/>
          <w:sz w:val="24"/>
          <w:szCs w:val="24"/>
          <w:lang w:eastAsia="en-CA"/>
          <w14:ligatures w14:val="none"/>
        </w:rPr>
      </w:pPr>
    </w:p>
    <w:p w14:paraId="40D77F68" w14:textId="4915446D" w:rsidR="006D4366" w:rsidRPr="006628F8" w:rsidRDefault="004153CC" w:rsidP="006A2F60">
      <w:pPr>
        <w:pStyle w:val="2"/>
        <w:numPr>
          <w:ilvl w:val="0"/>
          <w:numId w:val="5"/>
        </w:numPr>
        <w:spacing w:before="0" w:line="240" w:lineRule="auto"/>
        <w:rPr>
          <w:rFonts w:cs="Times New Roman"/>
        </w:rPr>
      </w:pPr>
      <w:bookmarkStart w:id="5" w:name="_Toc169900744"/>
      <w:bookmarkStart w:id="6" w:name="_Toc167997841"/>
      <w:r>
        <w:rPr>
          <w:rFonts w:cs="Times New Roman"/>
        </w:rPr>
        <w:t>Web Search</w:t>
      </w:r>
      <w:bookmarkEnd w:id="5"/>
    </w:p>
    <w:p w14:paraId="026AE6E0" w14:textId="54CB2992" w:rsidR="00140053" w:rsidRDefault="00B525B3" w:rsidP="00FF01A6">
      <w:pPr>
        <w:pStyle w:val="ae"/>
      </w:pPr>
      <w:r>
        <w:t>Following an extensive web search, our team has identified a</w:t>
      </w:r>
      <w:r w:rsidR="00CB5E7F">
        <w:t xml:space="preserve"> wide range</w:t>
      </w:r>
      <w:r>
        <w:t xml:space="preserve"> of technologies and methodologies to build the new </w:t>
      </w:r>
      <w:r w:rsidR="001D40DA">
        <w:t>XYZ</w:t>
      </w:r>
      <w:r>
        <w:t xml:space="preserve"> website. Our goal is to ensure the site is not only stable and efficient but also user-friendly</w:t>
      </w:r>
      <w:r w:rsidR="00952AC3">
        <w:t xml:space="preserve"> and cost-effective.</w:t>
      </w:r>
      <w:r>
        <w:t xml:space="preserve"> The selected approaches </w:t>
      </w:r>
      <w:r w:rsidR="00B82913">
        <w:t>would</w:t>
      </w:r>
      <w:r>
        <w:t xml:space="preserve"> enhance the website's performance, security, and overall user experience.</w:t>
      </w:r>
    </w:p>
    <w:p w14:paraId="5A27D7DF" w14:textId="77777777" w:rsidR="00B525B3" w:rsidRPr="00140053" w:rsidRDefault="00B525B3" w:rsidP="00FF01A6">
      <w:pPr>
        <w:pStyle w:val="ae"/>
        <w:rPr>
          <w:lang w:val="en-US"/>
        </w:rPr>
      </w:pPr>
    </w:p>
    <w:p w14:paraId="45915E34" w14:textId="0A459EA9" w:rsidR="00140053" w:rsidRPr="00D23247" w:rsidRDefault="0096539B" w:rsidP="006A2F60">
      <w:pPr>
        <w:pStyle w:val="3"/>
        <w:numPr>
          <w:ilvl w:val="1"/>
          <w:numId w:val="5"/>
        </w:numPr>
        <w:spacing w:before="0" w:line="240" w:lineRule="auto"/>
        <w:rPr>
          <w:lang w:val="en-US"/>
        </w:rPr>
      </w:pPr>
      <w:bookmarkStart w:id="7" w:name="_Toc169900745"/>
      <w:r>
        <w:rPr>
          <w:rFonts w:ascii="等线" w:eastAsia="等线" w:hAnsi="等线" w:hint="eastAsia"/>
          <w:lang w:val="en-US" w:eastAsia="zh-CN"/>
        </w:rPr>
        <w:t>Hard</w:t>
      </w:r>
      <w:r>
        <w:rPr>
          <w:lang w:val="en-US"/>
        </w:rPr>
        <w:t>ware</w:t>
      </w:r>
      <w:r w:rsidR="00140053" w:rsidRPr="00D23247">
        <w:rPr>
          <w:lang w:val="en-US"/>
        </w:rPr>
        <w:t xml:space="preserve"> Development Technologies and Frameworks</w:t>
      </w:r>
      <w:bookmarkEnd w:id="7"/>
    </w:p>
    <w:p w14:paraId="74D7D9B6" w14:textId="17FB0312" w:rsidR="00DB5399" w:rsidRDefault="00761376" w:rsidP="00795568">
      <w:pPr>
        <w:pStyle w:val="ae"/>
        <w:rPr>
          <w:lang w:val="en-US"/>
        </w:rPr>
      </w:pPr>
      <w:r w:rsidRPr="00761376">
        <w:rPr>
          <w:lang w:val="en-US"/>
        </w:rPr>
        <w:t>Our project relies on the ESP32 microcontroller and the MAX30102 pulse oximeter/heart rate sensor. Together, they form the core hardware layer for real-time physiological data acquisition, processing, and communication. The hardware development is supported by microcontroller programming frameworks, peripheral libraries, and testing tools to ensure accurate data collection and efficient device operation</w:t>
      </w:r>
      <w:r w:rsidR="005450DB" w:rsidRPr="005450DB">
        <w:rPr>
          <w:lang w:val="en-US"/>
        </w:rPr>
        <w:t>.</w:t>
      </w:r>
    </w:p>
    <w:p w14:paraId="17C81FBE" w14:textId="77777777" w:rsidR="00952AC3" w:rsidRDefault="00952AC3" w:rsidP="00952AC3">
      <w:pPr>
        <w:pStyle w:val="ae"/>
        <w:rPr>
          <w:lang w:val="en-US"/>
        </w:rPr>
      </w:pPr>
    </w:p>
    <w:p w14:paraId="737682FA" w14:textId="0F897DFF" w:rsidR="00952AC3" w:rsidRPr="00C56D75" w:rsidRDefault="00761376" w:rsidP="006A2F60">
      <w:pPr>
        <w:pStyle w:val="4"/>
        <w:numPr>
          <w:ilvl w:val="2"/>
          <w:numId w:val="5"/>
        </w:numPr>
        <w:spacing w:before="0" w:after="0" w:line="240" w:lineRule="auto"/>
        <w:ind w:left="1080"/>
        <w:rPr>
          <w:rFonts w:cs="Times New Roman"/>
          <w:b/>
          <w:bCs/>
          <w:color w:val="auto"/>
          <w:sz w:val="24"/>
          <w:szCs w:val="24"/>
          <w:lang w:val="en-US"/>
        </w:rPr>
      </w:pPr>
      <w:r w:rsidRPr="00761376">
        <w:rPr>
          <w:rFonts w:cs="Times New Roman"/>
          <w:b/>
          <w:bCs/>
          <w:color w:val="auto"/>
          <w:sz w:val="24"/>
          <w:szCs w:val="24"/>
          <w:lang w:val="en-US"/>
        </w:rPr>
        <w:t>Microcontroller Framework</w:t>
      </w:r>
      <w:r w:rsidR="00952AC3" w:rsidRPr="00C56D75">
        <w:rPr>
          <w:rFonts w:cs="Times New Roman"/>
          <w:b/>
          <w:bCs/>
          <w:color w:val="auto"/>
          <w:sz w:val="24"/>
          <w:szCs w:val="24"/>
          <w:lang w:val="en-US"/>
        </w:rPr>
        <w:t>s</w:t>
      </w:r>
    </w:p>
    <w:p w14:paraId="248BB18D" w14:textId="62451BF9" w:rsidR="00835980" w:rsidRPr="00A7565A" w:rsidRDefault="00761376" w:rsidP="006A2F60">
      <w:pPr>
        <w:pStyle w:val="ae"/>
        <w:numPr>
          <w:ilvl w:val="0"/>
          <w:numId w:val="33"/>
        </w:numPr>
        <w:ind w:left="1080"/>
        <w:rPr>
          <w:lang w:val="en-US"/>
        </w:rPr>
      </w:pPr>
      <w:r w:rsidRPr="00761376">
        <w:rPr>
          <w:b/>
          <w:lang w:val="en-US"/>
        </w:rPr>
        <w:t>Arduino Core for ESP32</w:t>
      </w:r>
      <w:r w:rsidR="00DD0865">
        <w:rPr>
          <w:lang w:val="en-US"/>
        </w:rPr>
        <w:t xml:space="preserve">: </w:t>
      </w:r>
      <w:r w:rsidRPr="00761376">
        <w:rPr>
          <w:lang w:val="en-US"/>
        </w:rPr>
        <w:t xml:space="preserve">The Arduino Core provides a simplified development environment for programming the ESP32. It offers high-level APIs for GPIO, I²C, SPI, WiFi, and sensor integration. We chose Arduino Core because it speeds up development through pre-built libraries, including support for the MAX30102 sensor, and integrates easily with the Arduino IDE or PlatformIO. In our project, Arduino </w:t>
      </w:r>
      <w:r w:rsidRPr="00761376">
        <w:rPr>
          <w:lang w:val="en-US"/>
        </w:rPr>
        <w:lastRenderedPageBreak/>
        <w:t>Core is used for rapid prototyping, handling sensor data acquisition, and transmitting results via WiFi or Bluetooth</w:t>
      </w:r>
      <w:r w:rsidR="009C3B95" w:rsidRPr="009C3B95">
        <w:rPr>
          <w:lang w:val="en-US"/>
        </w:rPr>
        <w:t>.</w:t>
      </w:r>
    </w:p>
    <w:p w14:paraId="5EA09D8F" w14:textId="27B505BF" w:rsidR="00952AC3" w:rsidRPr="00713142" w:rsidRDefault="00713142" w:rsidP="00713142">
      <w:pPr>
        <w:pStyle w:val="ae"/>
        <w:numPr>
          <w:ilvl w:val="0"/>
          <w:numId w:val="33"/>
        </w:numPr>
        <w:ind w:left="1080"/>
        <w:rPr>
          <w:lang w:val="en-US"/>
        </w:rPr>
      </w:pPr>
      <w:r w:rsidRPr="00713142">
        <w:rPr>
          <w:b/>
          <w:lang w:val="en-US"/>
        </w:rPr>
        <w:t>ESP-IDF (Espressif IoT Development Framework)</w:t>
      </w:r>
      <w:r w:rsidR="00DD0865">
        <w:rPr>
          <w:lang w:val="en-US"/>
        </w:rPr>
        <w:t xml:space="preserve">: </w:t>
      </w:r>
      <w:r w:rsidRPr="00713142">
        <w:rPr>
          <w:lang w:val="en-US"/>
        </w:rPr>
        <w:t>ESP-IDF is the official framework from Espressif, offering low-level hardware control, multitasking via FreeRTOS, and optimized networking stacks. While it is more complex than Arduino Core, ESP-IDF provides greater flexibility and fine-grained resource management. In the current phase, we will not rely on ESP-IDF to avoid overcomplicating development. However, if additional time is available in later project stages, we will consider migrating selected modules (e.g., real-time multitasking or advanced power optimization) to ESP-IDF to enhance system robustness</w:t>
      </w:r>
      <w:r w:rsidR="00952AC3" w:rsidRPr="0065141F">
        <w:rPr>
          <w:lang w:val="en-US"/>
        </w:rPr>
        <w:t>.</w:t>
      </w:r>
    </w:p>
    <w:p w14:paraId="2DC6B60D" w14:textId="77777777" w:rsidR="0042511E" w:rsidRPr="0042511E" w:rsidRDefault="0042511E" w:rsidP="0042511E">
      <w:pPr>
        <w:pStyle w:val="ae"/>
        <w:rPr>
          <w:lang w:val="en-US"/>
        </w:rPr>
      </w:pPr>
    </w:p>
    <w:p w14:paraId="28D0C2A5" w14:textId="1ED8215A" w:rsidR="00952AC3" w:rsidRPr="00C56D75" w:rsidRDefault="00713142" w:rsidP="006A2F60">
      <w:pPr>
        <w:pStyle w:val="4"/>
        <w:numPr>
          <w:ilvl w:val="2"/>
          <w:numId w:val="5"/>
        </w:numPr>
        <w:spacing w:before="0" w:after="0" w:line="240" w:lineRule="auto"/>
        <w:ind w:left="1080"/>
        <w:rPr>
          <w:rFonts w:cs="Times New Roman"/>
          <w:b/>
          <w:bCs/>
          <w:color w:val="auto"/>
          <w:sz w:val="24"/>
          <w:szCs w:val="24"/>
          <w:lang w:val="en-US"/>
        </w:rPr>
      </w:pPr>
      <w:r w:rsidRPr="00713142">
        <w:rPr>
          <w:rFonts w:cs="Times New Roman"/>
          <w:b/>
          <w:bCs/>
          <w:color w:val="auto"/>
          <w:sz w:val="24"/>
          <w:szCs w:val="24"/>
          <w:lang w:val="en-US"/>
        </w:rPr>
        <w:t>Sensor Integration Technologie</w:t>
      </w:r>
      <w:r w:rsidR="00952AC3" w:rsidRPr="00C56D75">
        <w:rPr>
          <w:rFonts w:cs="Times New Roman"/>
          <w:b/>
          <w:bCs/>
          <w:color w:val="auto"/>
          <w:sz w:val="24"/>
          <w:szCs w:val="24"/>
          <w:lang w:val="en-US"/>
        </w:rPr>
        <w:t>s</w:t>
      </w:r>
    </w:p>
    <w:p w14:paraId="6BC7F8B9" w14:textId="02FD64E2" w:rsidR="00A546F9" w:rsidRDefault="00713142" w:rsidP="006A2F60">
      <w:pPr>
        <w:pStyle w:val="ae"/>
        <w:numPr>
          <w:ilvl w:val="0"/>
          <w:numId w:val="33"/>
        </w:numPr>
        <w:ind w:left="1080"/>
        <w:rPr>
          <w:lang w:val="en-US"/>
        </w:rPr>
      </w:pPr>
      <w:r w:rsidRPr="00713142">
        <w:rPr>
          <w:b/>
          <w:lang w:val="en-US"/>
        </w:rPr>
        <w:t>I²C Communication Protocol</w:t>
      </w:r>
      <w:r w:rsidR="00DD0865">
        <w:rPr>
          <w:lang w:val="en-US"/>
        </w:rPr>
        <w:t xml:space="preserve">: </w:t>
      </w:r>
      <w:r w:rsidRPr="00713142">
        <w:rPr>
          <w:lang w:val="en-US"/>
        </w:rPr>
        <w:t xml:space="preserve">The MAX30102 communicates with the ESP32 through the I²C protocol. We chose I²C because it is efficient, requires only two data lines (SDA and SCL), and supports reliable communication between microcontrollers and low-power sensors. In our project, I²C is used to transmit raw infrared and </w:t>
      </w:r>
      <w:r w:rsidR="00902CB7" w:rsidRPr="00713142">
        <w:rPr>
          <w:lang w:val="en-US"/>
        </w:rPr>
        <w:t>red-light</w:t>
      </w:r>
      <w:r w:rsidRPr="00713142">
        <w:rPr>
          <w:lang w:val="en-US"/>
        </w:rPr>
        <w:t xml:space="preserve"> readings from the MAX30102 to the ESP32 for further processing</w:t>
      </w:r>
      <w:r w:rsidR="00A546F9" w:rsidRPr="00A546F9">
        <w:rPr>
          <w:lang w:val="en-US"/>
        </w:rPr>
        <w:t>.</w:t>
      </w:r>
    </w:p>
    <w:p w14:paraId="719DC7AA" w14:textId="77777777" w:rsidR="00140053" w:rsidRPr="00140053" w:rsidRDefault="00140053" w:rsidP="006740CD">
      <w:pPr>
        <w:pStyle w:val="ae"/>
        <w:ind w:left="1080"/>
        <w:rPr>
          <w:lang w:val="en-US"/>
        </w:rPr>
      </w:pPr>
    </w:p>
    <w:p w14:paraId="4D01CBB4" w14:textId="6A246547" w:rsidR="001B1D10" w:rsidRDefault="00902CB7" w:rsidP="006A2F60">
      <w:pPr>
        <w:pStyle w:val="ae"/>
        <w:numPr>
          <w:ilvl w:val="0"/>
          <w:numId w:val="33"/>
        </w:numPr>
        <w:ind w:left="1080"/>
        <w:rPr>
          <w:lang w:val="en-US"/>
        </w:rPr>
      </w:pPr>
      <w:r w:rsidRPr="00902CB7">
        <w:rPr>
          <w:b/>
          <w:lang w:val="en-US"/>
        </w:rPr>
        <w:t>MAX30102 Sensor Library</w:t>
      </w:r>
      <w:r w:rsidR="00952AC3">
        <w:rPr>
          <w:lang w:val="en-US"/>
        </w:rPr>
        <w:t xml:space="preserve">: </w:t>
      </w:r>
      <w:r w:rsidRPr="00902CB7">
        <w:rPr>
          <w:lang w:val="en-US"/>
        </w:rPr>
        <w:t>Open-source MAX30102 libraries are used to simplify the interaction with the sensor. These libraries provide functions for initializing the sensor, reading raw photoplethysmography (PPG) signals, and calculating heart rate and SpO₂ levels. Using these libraries allows us to focus on algorithm implementation instead of low-level sensor configuration</w:t>
      </w:r>
      <w:r>
        <w:rPr>
          <w:lang w:val="en-US"/>
        </w:rPr>
        <w:t>.</w:t>
      </w:r>
    </w:p>
    <w:p w14:paraId="58F09779" w14:textId="77777777" w:rsidR="00952AC3" w:rsidRPr="001C0DE5" w:rsidRDefault="00952AC3" w:rsidP="00E042A1">
      <w:pPr>
        <w:pStyle w:val="ae"/>
        <w:rPr>
          <w:lang w:val="en-US"/>
        </w:rPr>
      </w:pPr>
    </w:p>
    <w:p w14:paraId="259108C0" w14:textId="51A410C5" w:rsidR="00140053" w:rsidRPr="00C56D75" w:rsidRDefault="00797D23" w:rsidP="006A2F60">
      <w:pPr>
        <w:pStyle w:val="4"/>
        <w:numPr>
          <w:ilvl w:val="2"/>
          <w:numId w:val="5"/>
        </w:numPr>
        <w:spacing w:before="0" w:after="0" w:line="240" w:lineRule="auto"/>
        <w:ind w:left="1080"/>
        <w:rPr>
          <w:rFonts w:cs="Times New Roman"/>
          <w:b/>
          <w:bCs/>
          <w:color w:val="auto"/>
          <w:sz w:val="24"/>
          <w:szCs w:val="24"/>
          <w:lang w:val="en-US"/>
        </w:rPr>
      </w:pPr>
      <w:r w:rsidRPr="00797D23">
        <w:rPr>
          <w:rFonts w:cs="Times New Roman"/>
          <w:b/>
          <w:bCs/>
          <w:color w:val="auto"/>
          <w:sz w:val="24"/>
          <w:szCs w:val="24"/>
          <w:lang w:val="en-US"/>
        </w:rPr>
        <w:t>Development Tools</w:t>
      </w:r>
    </w:p>
    <w:p w14:paraId="21A37057" w14:textId="6C8F6744" w:rsidR="00C70EAE" w:rsidRPr="006410F7" w:rsidRDefault="002B7E2F" w:rsidP="006A2F60">
      <w:pPr>
        <w:pStyle w:val="ae"/>
        <w:numPr>
          <w:ilvl w:val="0"/>
          <w:numId w:val="47"/>
        </w:numPr>
        <w:ind w:left="1080"/>
        <w:rPr>
          <w:szCs w:val="24"/>
          <w:lang w:val="en-US"/>
        </w:rPr>
      </w:pPr>
      <w:r w:rsidRPr="002B7E2F">
        <w:rPr>
          <w:b/>
          <w:szCs w:val="24"/>
          <w:lang w:val="en-US"/>
        </w:rPr>
        <w:t>Arduino IDE / PlatformIO</w:t>
      </w:r>
      <w:r w:rsidR="00C20E56" w:rsidRPr="006410F7">
        <w:rPr>
          <w:b/>
          <w:szCs w:val="24"/>
          <w:lang w:val="en-US"/>
        </w:rPr>
        <w:t xml:space="preserve">: </w:t>
      </w:r>
      <w:r w:rsidRPr="002B7E2F">
        <w:rPr>
          <w:szCs w:val="24"/>
          <w:lang w:val="en-US"/>
        </w:rPr>
        <w:t>Arduino IDE is used for quick development and deployment, while PlatformIO (inside Visual Studio Code) is used for more advanced debugging and dependency management. Both tools allow uploading code to the ESP32, monitoring serial output, and testing sensor data in real time</w:t>
      </w:r>
      <w:r w:rsidR="1625C31F" w:rsidRPr="006410F7">
        <w:rPr>
          <w:szCs w:val="24"/>
          <w:lang w:val="en-US"/>
        </w:rPr>
        <w:t>.</w:t>
      </w:r>
    </w:p>
    <w:p w14:paraId="1BDA588C" w14:textId="77777777" w:rsidR="00FF0241" w:rsidRPr="006410F7" w:rsidRDefault="00FF0241" w:rsidP="00FF0241">
      <w:pPr>
        <w:pStyle w:val="ae"/>
        <w:ind w:left="1080"/>
        <w:rPr>
          <w:szCs w:val="24"/>
          <w:lang w:val="en-US"/>
        </w:rPr>
      </w:pPr>
    </w:p>
    <w:p w14:paraId="08F9DF35" w14:textId="644E6692" w:rsidR="000B5571" w:rsidRDefault="002B7E2F" w:rsidP="00A12842">
      <w:pPr>
        <w:pStyle w:val="ae"/>
        <w:numPr>
          <w:ilvl w:val="0"/>
          <w:numId w:val="47"/>
        </w:numPr>
        <w:ind w:left="1080"/>
        <w:rPr>
          <w:szCs w:val="24"/>
          <w:lang w:val="en-US"/>
        </w:rPr>
      </w:pPr>
      <w:r w:rsidRPr="002B7E2F">
        <w:rPr>
          <w:b/>
          <w:szCs w:val="24"/>
          <w:lang w:val="en-US"/>
        </w:rPr>
        <w:t>Serial Monitor</w:t>
      </w:r>
      <w:r w:rsidR="00C70EAE" w:rsidRPr="006410F7">
        <w:rPr>
          <w:b/>
          <w:szCs w:val="24"/>
          <w:lang w:val="en-US"/>
        </w:rPr>
        <w:t xml:space="preserve">: </w:t>
      </w:r>
      <w:r w:rsidRPr="002B7E2F">
        <w:rPr>
          <w:szCs w:val="24"/>
          <w:lang w:val="en-US"/>
        </w:rPr>
        <w:t>For debugging I²C signals and verifying communication between ESP32 and MAX30102, the built-in Arduino Serial Monitor is used. This helps ensure the reliability of data transfer and validates sensor initialization.</w:t>
      </w:r>
    </w:p>
    <w:p w14:paraId="37F873C9" w14:textId="77777777" w:rsidR="00A12842" w:rsidRDefault="00A12842" w:rsidP="00A12842">
      <w:pPr>
        <w:pStyle w:val="ae"/>
        <w:rPr>
          <w:szCs w:val="24"/>
          <w:lang w:val="en-US"/>
        </w:rPr>
      </w:pPr>
    </w:p>
    <w:p w14:paraId="0E49B501" w14:textId="026A1A7D" w:rsidR="002B7E2F" w:rsidRPr="00C56D75" w:rsidRDefault="002B7E2F" w:rsidP="002B7E2F">
      <w:pPr>
        <w:pStyle w:val="4"/>
        <w:numPr>
          <w:ilvl w:val="2"/>
          <w:numId w:val="5"/>
        </w:numPr>
        <w:spacing w:before="0" w:after="0" w:line="240" w:lineRule="auto"/>
        <w:ind w:left="1080"/>
        <w:rPr>
          <w:rFonts w:cs="Times New Roman"/>
          <w:b/>
          <w:bCs/>
          <w:color w:val="auto"/>
          <w:sz w:val="24"/>
          <w:szCs w:val="24"/>
          <w:lang w:val="en-US"/>
        </w:rPr>
      </w:pPr>
      <w:r w:rsidRPr="002B7E2F">
        <w:rPr>
          <w:rFonts w:cs="Times New Roman"/>
          <w:b/>
          <w:bCs/>
          <w:color w:val="auto"/>
          <w:sz w:val="24"/>
          <w:szCs w:val="24"/>
          <w:lang w:val="en-US"/>
        </w:rPr>
        <w:t>Wireless Communication Framework</w:t>
      </w:r>
      <w:r w:rsidRPr="00797D23">
        <w:rPr>
          <w:rFonts w:cs="Times New Roman"/>
          <w:b/>
          <w:bCs/>
          <w:color w:val="auto"/>
          <w:sz w:val="24"/>
          <w:szCs w:val="24"/>
          <w:lang w:val="en-US"/>
        </w:rPr>
        <w:t>s</w:t>
      </w:r>
    </w:p>
    <w:p w14:paraId="3CB1AD6C" w14:textId="176198BE" w:rsidR="002B7E2F" w:rsidRPr="006410F7" w:rsidRDefault="002B7E2F" w:rsidP="002B7E2F">
      <w:pPr>
        <w:pStyle w:val="ae"/>
        <w:numPr>
          <w:ilvl w:val="0"/>
          <w:numId w:val="47"/>
        </w:numPr>
        <w:ind w:left="1080"/>
        <w:rPr>
          <w:szCs w:val="24"/>
          <w:lang w:val="en-US"/>
        </w:rPr>
      </w:pPr>
      <w:r w:rsidRPr="002B7E2F">
        <w:rPr>
          <w:b/>
          <w:szCs w:val="24"/>
          <w:lang w:val="en-US"/>
        </w:rPr>
        <w:t>WiFi (IEEE 802.11 b/g/n)</w:t>
      </w:r>
      <w:r w:rsidRPr="006410F7">
        <w:rPr>
          <w:b/>
          <w:szCs w:val="24"/>
          <w:lang w:val="en-US"/>
        </w:rPr>
        <w:t xml:space="preserve">: </w:t>
      </w:r>
      <w:r w:rsidRPr="002B7E2F">
        <w:rPr>
          <w:szCs w:val="24"/>
          <w:lang w:val="en-US"/>
        </w:rPr>
        <w:t>WiFi is integrated into the ESP32 and is used to transmit health data to a remote server or web application. We selected WiFi because it provides high data throughput and supports direct integration with cloud platforms for real-time monitoring.</w:t>
      </w:r>
    </w:p>
    <w:p w14:paraId="0756DBB5" w14:textId="77777777" w:rsidR="002B7E2F" w:rsidRPr="006410F7" w:rsidRDefault="002B7E2F" w:rsidP="002B7E2F">
      <w:pPr>
        <w:pStyle w:val="ae"/>
        <w:ind w:left="1080"/>
        <w:rPr>
          <w:szCs w:val="24"/>
          <w:lang w:val="en-US"/>
        </w:rPr>
      </w:pPr>
    </w:p>
    <w:p w14:paraId="2A376F92" w14:textId="77777777" w:rsidR="002B7E2F" w:rsidRDefault="002B7E2F" w:rsidP="002B7E2F">
      <w:pPr>
        <w:pStyle w:val="ae"/>
        <w:numPr>
          <w:ilvl w:val="0"/>
          <w:numId w:val="47"/>
        </w:numPr>
        <w:ind w:left="1080"/>
        <w:rPr>
          <w:szCs w:val="24"/>
          <w:lang w:val="en-US"/>
        </w:rPr>
      </w:pPr>
      <w:r w:rsidRPr="002B7E2F">
        <w:rPr>
          <w:b/>
          <w:szCs w:val="24"/>
          <w:lang w:val="en-US"/>
        </w:rPr>
        <w:t>Serial Monitor</w:t>
      </w:r>
      <w:r w:rsidRPr="006410F7">
        <w:rPr>
          <w:b/>
          <w:szCs w:val="24"/>
          <w:lang w:val="en-US"/>
        </w:rPr>
        <w:t xml:space="preserve">: </w:t>
      </w:r>
      <w:r w:rsidRPr="002B7E2F">
        <w:rPr>
          <w:szCs w:val="24"/>
          <w:lang w:val="en-US"/>
        </w:rPr>
        <w:t>For debugging I²C signals and verifying communication between ESP32 and MAX30102, the built-in Arduino Serial Monitor is used. This helps ensure the reliability of data transfer and validates sensor initialization.</w:t>
      </w:r>
    </w:p>
    <w:p w14:paraId="45F62080" w14:textId="77777777" w:rsidR="002B7E2F" w:rsidRDefault="002B7E2F" w:rsidP="00A12842">
      <w:pPr>
        <w:pStyle w:val="ae"/>
        <w:rPr>
          <w:szCs w:val="24"/>
          <w:lang w:val="en-US"/>
        </w:rPr>
      </w:pPr>
    </w:p>
    <w:p w14:paraId="4159A5C2" w14:textId="1114D585" w:rsidR="002B7E2F" w:rsidRPr="00C56D75" w:rsidRDefault="002B7E2F" w:rsidP="002B7E2F">
      <w:pPr>
        <w:pStyle w:val="4"/>
        <w:numPr>
          <w:ilvl w:val="2"/>
          <w:numId w:val="5"/>
        </w:numPr>
        <w:spacing w:before="0" w:after="0" w:line="240" w:lineRule="auto"/>
        <w:ind w:left="1080"/>
        <w:rPr>
          <w:rFonts w:cs="Times New Roman"/>
          <w:b/>
          <w:bCs/>
          <w:color w:val="auto"/>
          <w:sz w:val="24"/>
          <w:szCs w:val="24"/>
          <w:lang w:val="en-US"/>
        </w:rPr>
      </w:pPr>
      <w:r w:rsidRPr="002B7E2F">
        <w:rPr>
          <w:rFonts w:cs="Times New Roman"/>
          <w:b/>
          <w:bCs/>
          <w:color w:val="auto"/>
          <w:sz w:val="24"/>
          <w:szCs w:val="24"/>
          <w:lang w:val="en-US"/>
        </w:rPr>
        <w:lastRenderedPageBreak/>
        <w:t>Algorithmic Processing</w:t>
      </w:r>
    </w:p>
    <w:p w14:paraId="2738CCFC" w14:textId="6C8EE08B" w:rsidR="002B7E2F" w:rsidRPr="006410F7" w:rsidRDefault="002B7E2F" w:rsidP="002B7E2F">
      <w:pPr>
        <w:pStyle w:val="ae"/>
        <w:numPr>
          <w:ilvl w:val="0"/>
          <w:numId w:val="47"/>
        </w:numPr>
        <w:ind w:left="1080"/>
        <w:rPr>
          <w:szCs w:val="24"/>
          <w:lang w:val="en-US"/>
        </w:rPr>
      </w:pPr>
      <w:r w:rsidRPr="002B7E2F">
        <w:rPr>
          <w:b/>
          <w:szCs w:val="24"/>
          <w:lang w:val="en-US"/>
        </w:rPr>
        <w:t>Signal Processing Libraries (C/C++)</w:t>
      </w:r>
      <w:r w:rsidRPr="006410F7">
        <w:rPr>
          <w:b/>
          <w:szCs w:val="24"/>
          <w:lang w:val="en-US"/>
        </w:rPr>
        <w:t xml:space="preserve">: </w:t>
      </w:r>
      <w:r w:rsidR="008A2EAB" w:rsidRPr="008A2EAB">
        <w:rPr>
          <w:szCs w:val="24"/>
          <w:lang w:val="en-US"/>
        </w:rPr>
        <w:t>The raw data from the MAX30102 requires filtering (e.g., moving average or FIR filters) and peak detection algorithms to calculate accurate heart rate and SpO₂. C/C++ libraries for digital signal processing are integrated within the ESP32 codebase to ensure real-time performance.</w:t>
      </w:r>
    </w:p>
    <w:p w14:paraId="65387126" w14:textId="77777777" w:rsidR="002B7E2F" w:rsidRPr="00C56D75" w:rsidRDefault="002B7E2F" w:rsidP="00A12842">
      <w:pPr>
        <w:pStyle w:val="ae"/>
        <w:rPr>
          <w:szCs w:val="24"/>
          <w:lang w:val="en-US"/>
        </w:rPr>
      </w:pPr>
    </w:p>
    <w:p w14:paraId="170574E9" w14:textId="0A520E43" w:rsidR="00D41BBD" w:rsidRPr="009829CB" w:rsidRDefault="00952AC3" w:rsidP="006A2F60">
      <w:pPr>
        <w:pStyle w:val="3"/>
        <w:numPr>
          <w:ilvl w:val="1"/>
          <w:numId w:val="5"/>
        </w:numPr>
        <w:spacing w:before="0" w:line="240" w:lineRule="auto"/>
        <w:rPr>
          <w:lang w:val="en-US"/>
        </w:rPr>
      </w:pPr>
      <w:bookmarkStart w:id="8" w:name="_Toc169900746"/>
      <w:r w:rsidRPr="00AE09B7">
        <w:rPr>
          <w:lang w:val="en-US"/>
        </w:rPr>
        <w:t>Security Considerations</w:t>
      </w:r>
      <w:bookmarkEnd w:id="8"/>
    </w:p>
    <w:p w14:paraId="3AE05F91" w14:textId="24CB100A" w:rsidR="00D41BBD" w:rsidRPr="00C56D75" w:rsidRDefault="006123FA" w:rsidP="002C20E7">
      <w:pPr>
        <w:pStyle w:val="4"/>
        <w:numPr>
          <w:ilvl w:val="2"/>
          <w:numId w:val="5"/>
        </w:numPr>
        <w:spacing w:before="0" w:after="0" w:line="240" w:lineRule="auto"/>
        <w:ind w:left="1080"/>
        <w:rPr>
          <w:rFonts w:cs="Times New Roman"/>
          <w:b/>
          <w:bCs/>
          <w:color w:val="auto"/>
          <w:sz w:val="24"/>
          <w:szCs w:val="24"/>
        </w:rPr>
      </w:pPr>
      <w:r w:rsidRPr="00C56D75">
        <w:rPr>
          <w:rFonts w:cs="Times New Roman"/>
          <w:b/>
          <w:bCs/>
          <w:color w:val="auto"/>
          <w:sz w:val="24"/>
          <w:szCs w:val="24"/>
        </w:rPr>
        <w:t>Secure Data Management</w:t>
      </w:r>
    </w:p>
    <w:p w14:paraId="592ED1ED" w14:textId="35380181" w:rsidR="00C91A22" w:rsidRPr="00C56D75" w:rsidRDefault="00C91A22" w:rsidP="00FF0241">
      <w:pPr>
        <w:pStyle w:val="a9"/>
        <w:numPr>
          <w:ilvl w:val="0"/>
          <w:numId w:val="48"/>
        </w:numPr>
        <w:spacing w:after="0" w:line="240" w:lineRule="auto"/>
        <w:ind w:left="1080"/>
        <w:rPr>
          <w:sz w:val="24"/>
          <w:szCs w:val="24"/>
        </w:rPr>
      </w:pPr>
      <w:r w:rsidRPr="00C56D75">
        <w:rPr>
          <w:b/>
          <w:bCs/>
          <w:sz w:val="24"/>
          <w:szCs w:val="24"/>
        </w:rPr>
        <w:t>Data Encryption</w:t>
      </w:r>
      <w:r w:rsidR="00AF2C70" w:rsidRPr="00C56D75">
        <w:rPr>
          <w:b/>
          <w:bCs/>
          <w:sz w:val="24"/>
          <w:szCs w:val="24"/>
        </w:rPr>
        <w:t xml:space="preserve">: </w:t>
      </w:r>
      <w:r w:rsidR="00AF2C70" w:rsidRPr="00C56D75">
        <w:rPr>
          <w:sz w:val="24"/>
          <w:szCs w:val="24"/>
        </w:rPr>
        <w:t>Implementing data encryption and strict access control measures is crucial for safeguarding data integrity and privacy. Sensitive information must be protected through comprehensive error handling protocols, ensuring error messages do not expose vulnerabilities.</w:t>
      </w:r>
      <w:r w:rsidR="006D13ED" w:rsidRPr="00C56D75">
        <w:rPr>
          <w:sz w:val="24"/>
          <w:szCs w:val="24"/>
        </w:rPr>
        <w:t xml:space="preserve"> We will utilize PHP libraries like OpenSSL for encrypting sensitive data</w:t>
      </w:r>
      <w:r w:rsidR="004A4FA3" w:rsidRPr="00C56D75">
        <w:rPr>
          <w:sz w:val="24"/>
          <w:szCs w:val="24"/>
        </w:rPr>
        <w:t xml:space="preserve"> </w:t>
      </w:r>
      <w:sdt>
        <w:sdtPr>
          <w:rPr>
            <w:sz w:val="24"/>
            <w:szCs w:val="24"/>
          </w:rPr>
          <w:id w:val="1291482615"/>
          <w:citation/>
        </w:sdtPr>
        <w:sdtContent>
          <w:r w:rsidR="003609F3" w:rsidRPr="00C56D75">
            <w:rPr>
              <w:sz w:val="24"/>
              <w:szCs w:val="24"/>
            </w:rPr>
            <w:fldChar w:fldCharType="begin"/>
          </w:r>
          <w:r w:rsidR="003609F3" w:rsidRPr="00C56D75">
            <w:rPr>
              <w:sz w:val="24"/>
              <w:szCs w:val="24"/>
            </w:rPr>
            <w:instrText xml:space="preserve"> CITATION php242 \l 4105 </w:instrText>
          </w:r>
          <w:r w:rsidR="003609F3" w:rsidRPr="00C56D75">
            <w:rPr>
              <w:sz w:val="24"/>
              <w:szCs w:val="24"/>
            </w:rPr>
            <w:fldChar w:fldCharType="separate"/>
          </w:r>
          <w:r w:rsidR="0053351D" w:rsidRPr="0053351D">
            <w:rPr>
              <w:noProof/>
              <w:sz w:val="24"/>
              <w:szCs w:val="24"/>
            </w:rPr>
            <w:t>(php, n.d.)</w:t>
          </w:r>
          <w:r w:rsidR="003609F3" w:rsidRPr="00C56D75">
            <w:rPr>
              <w:sz w:val="24"/>
              <w:szCs w:val="24"/>
            </w:rPr>
            <w:fldChar w:fldCharType="end"/>
          </w:r>
        </w:sdtContent>
      </w:sdt>
      <w:r w:rsidR="003609F3" w:rsidRPr="00C56D75">
        <w:rPr>
          <w:sz w:val="24"/>
          <w:szCs w:val="24"/>
        </w:rPr>
        <w:t xml:space="preserve"> </w:t>
      </w:r>
      <w:r w:rsidR="004A4FA3" w:rsidRPr="00C56D75">
        <w:rPr>
          <w:sz w:val="24"/>
          <w:szCs w:val="24"/>
        </w:rPr>
        <w:t>and s</w:t>
      </w:r>
      <w:r w:rsidR="006D13ED" w:rsidRPr="00C56D75">
        <w:rPr>
          <w:sz w:val="24"/>
          <w:szCs w:val="24"/>
        </w:rPr>
        <w:t xml:space="preserve">tore passwords using PHP’s </w:t>
      </w:r>
      <w:r w:rsidR="006D13ED" w:rsidRPr="00C56D75">
        <w:rPr>
          <w:i/>
          <w:iCs/>
          <w:sz w:val="24"/>
          <w:szCs w:val="24"/>
        </w:rPr>
        <w:t>password_hash()</w:t>
      </w:r>
      <w:r w:rsidR="006D13ED" w:rsidRPr="00C56D75">
        <w:rPr>
          <w:sz w:val="24"/>
          <w:szCs w:val="24"/>
        </w:rPr>
        <w:t xml:space="preserve"> function</w:t>
      </w:r>
      <w:r w:rsidR="00F27CC1" w:rsidRPr="00C56D75">
        <w:rPr>
          <w:sz w:val="24"/>
          <w:szCs w:val="24"/>
        </w:rPr>
        <w:t xml:space="preserve"> with strong hashing algorithm</w:t>
      </w:r>
      <w:sdt>
        <w:sdtPr>
          <w:rPr>
            <w:sz w:val="24"/>
            <w:szCs w:val="24"/>
          </w:rPr>
          <w:id w:val="-1778863108"/>
          <w:citation/>
        </w:sdtPr>
        <w:sdtContent>
          <w:r w:rsidR="008C79DD" w:rsidRPr="00C56D75">
            <w:rPr>
              <w:sz w:val="24"/>
              <w:szCs w:val="24"/>
            </w:rPr>
            <w:fldChar w:fldCharType="begin"/>
          </w:r>
          <w:r w:rsidR="008C79DD" w:rsidRPr="00C56D75">
            <w:rPr>
              <w:sz w:val="24"/>
              <w:szCs w:val="24"/>
            </w:rPr>
            <w:instrText xml:space="preserve"> CITATION php241 \l 4105 </w:instrText>
          </w:r>
          <w:r w:rsidR="008C79DD" w:rsidRPr="00C56D75">
            <w:rPr>
              <w:sz w:val="24"/>
              <w:szCs w:val="24"/>
            </w:rPr>
            <w:fldChar w:fldCharType="separate"/>
          </w:r>
          <w:r w:rsidR="0053351D">
            <w:rPr>
              <w:noProof/>
              <w:sz w:val="24"/>
              <w:szCs w:val="24"/>
            </w:rPr>
            <w:t xml:space="preserve"> </w:t>
          </w:r>
          <w:r w:rsidR="0053351D" w:rsidRPr="0053351D">
            <w:rPr>
              <w:noProof/>
              <w:sz w:val="24"/>
              <w:szCs w:val="24"/>
            </w:rPr>
            <w:t>(php, n.d.)</w:t>
          </w:r>
          <w:r w:rsidR="008C79DD" w:rsidRPr="00C56D75">
            <w:rPr>
              <w:sz w:val="24"/>
              <w:szCs w:val="24"/>
            </w:rPr>
            <w:fldChar w:fldCharType="end"/>
          </w:r>
        </w:sdtContent>
      </w:sdt>
      <w:r w:rsidR="006D13ED" w:rsidRPr="00C56D75">
        <w:rPr>
          <w:sz w:val="24"/>
          <w:szCs w:val="24"/>
        </w:rPr>
        <w:t>.</w:t>
      </w:r>
    </w:p>
    <w:p w14:paraId="329EDFBD" w14:textId="77777777" w:rsidR="00FF0241" w:rsidRPr="00C56D75" w:rsidRDefault="00FF0241" w:rsidP="00FF0241">
      <w:pPr>
        <w:pStyle w:val="a9"/>
        <w:spacing w:after="0" w:line="240" w:lineRule="auto"/>
        <w:ind w:left="1080"/>
        <w:rPr>
          <w:sz w:val="24"/>
          <w:szCs w:val="24"/>
        </w:rPr>
      </w:pPr>
    </w:p>
    <w:p w14:paraId="7EA9E26E" w14:textId="4EAEA1D3" w:rsidR="00FF0241" w:rsidRPr="00C56D75" w:rsidRDefault="00C91A22" w:rsidP="00FF0241">
      <w:pPr>
        <w:pStyle w:val="a9"/>
        <w:numPr>
          <w:ilvl w:val="0"/>
          <w:numId w:val="48"/>
        </w:numPr>
        <w:spacing w:after="0" w:line="240" w:lineRule="auto"/>
        <w:ind w:left="1080"/>
        <w:rPr>
          <w:sz w:val="24"/>
          <w:szCs w:val="24"/>
        </w:rPr>
      </w:pPr>
      <w:r w:rsidRPr="00C56D75">
        <w:rPr>
          <w:b/>
          <w:bCs/>
          <w:sz w:val="24"/>
          <w:szCs w:val="24"/>
        </w:rPr>
        <w:t>Secure Session Management:</w:t>
      </w:r>
      <w:r w:rsidR="00AF2C70" w:rsidRPr="00C56D75">
        <w:rPr>
          <w:sz w:val="24"/>
          <w:szCs w:val="24"/>
        </w:rPr>
        <w:t xml:space="preserve"> Utilizing secure session management practices is essential for maintaining security. This includes using secure cookies, setting appropriate session timeouts, and regenerating session IDs after each login to mitigate potential session hijacking risks.</w:t>
      </w:r>
      <w:r w:rsidR="0069566C" w:rsidRPr="00C56D75">
        <w:rPr>
          <w:sz w:val="24"/>
          <w:szCs w:val="24"/>
        </w:rPr>
        <w:t xml:space="preserve"> We can set cookies with </w:t>
      </w:r>
      <w:r w:rsidR="0069566C" w:rsidRPr="00C56D75">
        <w:rPr>
          <w:i/>
          <w:iCs/>
          <w:sz w:val="24"/>
          <w:szCs w:val="24"/>
        </w:rPr>
        <w:t>HttpOnly</w:t>
      </w:r>
      <w:r w:rsidR="0069566C" w:rsidRPr="00C56D75">
        <w:rPr>
          <w:sz w:val="24"/>
          <w:szCs w:val="24"/>
        </w:rPr>
        <w:t xml:space="preserve"> and Secure flags to prevent XSS and man-in-the-middle attacks</w:t>
      </w:r>
      <w:sdt>
        <w:sdtPr>
          <w:rPr>
            <w:sz w:val="24"/>
            <w:szCs w:val="24"/>
          </w:rPr>
          <w:id w:val="-813094142"/>
          <w:citation/>
        </w:sdtPr>
        <w:sdtContent>
          <w:r w:rsidR="00173C85" w:rsidRPr="00C56D75">
            <w:rPr>
              <w:sz w:val="24"/>
              <w:szCs w:val="24"/>
            </w:rPr>
            <w:fldChar w:fldCharType="begin"/>
          </w:r>
          <w:r w:rsidR="00173C85" w:rsidRPr="00C56D75">
            <w:rPr>
              <w:sz w:val="24"/>
              <w:szCs w:val="24"/>
            </w:rPr>
            <w:instrText xml:space="preserve"> CITATION php243 \l 4105 </w:instrText>
          </w:r>
          <w:r w:rsidR="00173C85" w:rsidRPr="00C56D75">
            <w:rPr>
              <w:sz w:val="24"/>
              <w:szCs w:val="24"/>
            </w:rPr>
            <w:fldChar w:fldCharType="separate"/>
          </w:r>
          <w:r w:rsidR="0053351D">
            <w:rPr>
              <w:noProof/>
              <w:sz w:val="24"/>
              <w:szCs w:val="24"/>
            </w:rPr>
            <w:t xml:space="preserve"> </w:t>
          </w:r>
          <w:r w:rsidR="0053351D" w:rsidRPr="0053351D">
            <w:rPr>
              <w:noProof/>
              <w:sz w:val="24"/>
              <w:szCs w:val="24"/>
            </w:rPr>
            <w:t>(php, n.d.)</w:t>
          </w:r>
          <w:r w:rsidR="00173C85" w:rsidRPr="00C56D75">
            <w:rPr>
              <w:sz w:val="24"/>
              <w:szCs w:val="24"/>
            </w:rPr>
            <w:fldChar w:fldCharType="end"/>
          </w:r>
        </w:sdtContent>
      </w:sdt>
      <w:r w:rsidR="0069566C" w:rsidRPr="00C56D75">
        <w:rPr>
          <w:sz w:val="24"/>
          <w:szCs w:val="24"/>
        </w:rPr>
        <w:t>.</w:t>
      </w:r>
      <w:r w:rsidR="00370661" w:rsidRPr="00C56D75">
        <w:rPr>
          <w:sz w:val="24"/>
          <w:szCs w:val="24"/>
        </w:rPr>
        <w:t xml:space="preserve"> </w:t>
      </w:r>
      <w:r w:rsidR="00B1369D" w:rsidRPr="00C56D75">
        <w:rPr>
          <w:sz w:val="24"/>
          <w:szCs w:val="24"/>
        </w:rPr>
        <w:t xml:space="preserve">We’ll also implement </w:t>
      </w:r>
      <w:r w:rsidR="00370661" w:rsidRPr="00C56D75">
        <w:rPr>
          <w:i/>
          <w:iCs/>
          <w:sz w:val="24"/>
          <w:szCs w:val="24"/>
        </w:rPr>
        <w:t>ini_set()</w:t>
      </w:r>
      <w:r w:rsidR="00370661" w:rsidRPr="00C56D75">
        <w:rPr>
          <w:sz w:val="24"/>
          <w:szCs w:val="24"/>
        </w:rPr>
        <w:t xml:space="preserve"> to set session timeouts and regenerate session IDs periodically</w:t>
      </w:r>
      <w:sdt>
        <w:sdtPr>
          <w:rPr>
            <w:sz w:val="24"/>
            <w:szCs w:val="24"/>
          </w:rPr>
          <w:id w:val="-839547515"/>
          <w:citation/>
        </w:sdtPr>
        <w:sdtContent>
          <w:r w:rsidR="00283063" w:rsidRPr="00C56D75">
            <w:rPr>
              <w:sz w:val="24"/>
              <w:szCs w:val="24"/>
            </w:rPr>
            <w:fldChar w:fldCharType="begin"/>
          </w:r>
          <w:r w:rsidR="00283063" w:rsidRPr="00C56D75">
            <w:rPr>
              <w:sz w:val="24"/>
              <w:szCs w:val="24"/>
            </w:rPr>
            <w:instrText xml:space="preserve"> CITATION php244 \l 4105 </w:instrText>
          </w:r>
          <w:r w:rsidR="00283063" w:rsidRPr="00C56D75">
            <w:rPr>
              <w:sz w:val="24"/>
              <w:szCs w:val="24"/>
            </w:rPr>
            <w:fldChar w:fldCharType="separate"/>
          </w:r>
          <w:r w:rsidR="0053351D">
            <w:rPr>
              <w:noProof/>
              <w:sz w:val="24"/>
              <w:szCs w:val="24"/>
            </w:rPr>
            <w:t xml:space="preserve"> </w:t>
          </w:r>
          <w:r w:rsidR="0053351D" w:rsidRPr="0053351D">
            <w:rPr>
              <w:noProof/>
              <w:sz w:val="24"/>
              <w:szCs w:val="24"/>
            </w:rPr>
            <w:t>(php, n.d.)</w:t>
          </w:r>
          <w:r w:rsidR="00283063" w:rsidRPr="00C56D75">
            <w:rPr>
              <w:sz w:val="24"/>
              <w:szCs w:val="24"/>
            </w:rPr>
            <w:fldChar w:fldCharType="end"/>
          </w:r>
        </w:sdtContent>
      </w:sdt>
      <w:r w:rsidR="00370661" w:rsidRPr="00C56D75">
        <w:rPr>
          <w:sz w:val="24"/>
          <w:szCs w:val="24"/>
        </w:rPr>
        <w:t>.</w:t>
      </w:r>
    </w:p>
    <w:p w14:paraId="6D5A3161" w14:textId="77777777" w:rsidR="00FF0241" w:rsidRPr="00C56D75" w:rsidRDefault="00FF0241" w:rsidP="00FF0241">
      <w:pPr>
        <w:pStyle w:val="a9"/>
        <w:spacing w:line="240" w:lineRule="auto"/>
        <w:ind w:left="1080"/>
        <w:rPr>
          <w:sz w:val="24"/>
          <w:szCs w:val="24"/>
        </w:rPr>
      </w:pPr>
    </w:p>
    <w:p w14:paraId="16F663C1" w14:textId="4499AC83" w:rsidR="00C43E08" w:rsidRPr="00C56D75" w:rsidRDefault="00C43E08" w:rsidP="002C20E7">
      <w:pPr>
        <w:pStyle w:val="a9"/>
        <w:numPr>
          <w:ilvl w:val="0"/>
          <w:numId w:val="48"/>
        </w:numPr>
        <w:spacing w:line="240" w:lineRule="auto"/>
        <w:ind w:left="1080"/>
        <w:rPr>
          <w:sz w:val="24"/>
          <w:szCs w:val="24"/>
        </w:rPr>
      </w:pPr>
      <w:r w:rsidRPr="00C56D75">
        <w:rPr>
          <w:b/>
          <w:bCs/>
          <w:sz w:val="24"/>
          <w:szCs w:val="24"/>
        </w:rPr>
        <w:t>Regular Backups and Integrity Checks</w:t>
      </w:r>
      <w:r w:rsidRPr="00C56D75">
        <w:rPr>
          <w:sz w:val="24"/>
          <w:szCs w:val="24"/>
        </w:rPr>
        <w:t>: Conducting regular backups and ensuring their secure storage is critical. Backups should be encrypted to prevent unauthorized access, and regular validation is necessary to confirm they can be restored successfully in case of data loss or corruption</w:t>
      </w:r>
      <w:sdt>
        <w:sdtPr>
          <w:rPr>
            <w:sz w:val="24"/>
            <w:szCs w:val="24"/>
          </w:rPr>
          <w:id w:val="739831851"/>
          <w:citation/>
        </w:sdtPr>
        <w:sdtContent>
          <w:r w:rsidR="00F51F7C" w:rsidRPr="00C56D75">
            <w:rPr>
              <w:sz w:val="24"/>
              <w:szCs w:val="24"/>
            </w:rPr>
            <w:fldChar w:fldCharType="begin"/>
          </w:r>
          <w:r w:rsidR="00F51F7C" w:rsidRPr="00C56D75">
            <w:rPr>
              <w:sz w:val="24"/>
              <w:szCs w:val="24"/>
            </w:rPr>
            <w:instrText xml:space="preserve"> CITATION Qui24 \l 4105 </w:instrText>
          </w:r>
          <w:r w:rsidR="00F51F7C" w:rsidRPr="00C56D75">
            <w:rPr>
              <w:sz w:val="24"/>
              <w:szCs w:val="24"/>
            </w:rPr>
            <w:fldChar w:fldCharType="separate"/>
          </w:r>
          <w:r w:rsidR="0053351D">
            <w:rPr>
              <w:noProof/>
              <w:sz w:val="24"/>
              <w:szCs w:val="24"/>
            </w:rPr>
            <w:t xml:space="preserve"> </w:t>
          </w:r>
          <w:r w:rsidR="0053351D" w:rsidRPr="0053351D">
            <w:rPr>
              <w:noProof/>
              <w:sz w:val="24"/>
              <w:szCs w:val="24"/>
            </w:rPr>
            <w:t>(Quilty, 2024)</w:t>
          </w:r>
          <w:r w:rsidR="00F51F7C" w:rsidRPr="00C56D75">
            <w:rPr>
              <w:sz w:val="24"/>
              <w:szCs w:val="24"/>
            </w:rPr>
            <w:fldChar w:fldCharType="end"/>
          </w:r>
        </w:sdtContent>
      </w:sdt>
      <w:r w:rsidR="00071ABF" w:rsidRPr="00C56D75">
        <w:rPr>
          <w:sz w:val="24"/>
          <w:szCs w:val="24"/>
        </w:rPr>
        <w:t xml:space="preserve">. </w:t>
      </w:r>
      <w:r w:rsidR="00E523E1" w:rsidRPr="00C56D75">
        <w:rPr>
          <w:sz w:val="24"/>
          <w:szCs w:val="24"/>
        </w:rPr>
        <w:t xml:space="preserve">This process can be automated using tools like </w:t>
      </w:r>
      <w:r w:rsidR="00E523E1" w:rsidRPr="00C56D75">
        <w:rPr>
          <w:i/>
          <w:iCs/>
          <w:sz w:val="24"/>
          <w:szCs w:val="24"/>
        </w:rPr>
        <w:t>mysqldump</w:t>
      </w:r>
      <w:r w:rsidR="00E523E1" w:rsidRPr="00C56D75">
        <w:rPr>
          <w:sz w:val="24"/>
          <w:szCs w:val="24"/>
        </w:rPr>
        <w:t xml:space="preserve"> and </w:t>
      </w:r>
      <w:r w:rsidR="00E523E1" w:rsidRPr="00C56D75">
        <w:rPr>
          <w:i/>
          <w:iCs/>
          <w:sz w:val="24"/>
          <w:szCs w:val="24"/>
        </w:rPr>
        <w:t>cron</w:t>
      </w:r>
      <w:r w:rsidR="00E523E1" w:rsidRPr="00C56D75">
        <w:rPr>
          <w:sz w:val="24"/>
          <w:szCs w:val="24"/>
        </w:rPr>
        <w:t xml:space="preserve"> jobs for regular backup schedules. However, these tasks will be managed by the hosting provider to ensure consistent execution and verification of backup integrity.</w:t>
      </w:r>
    </w:p>
    <w:p w14:paraId="5E603692" w14:textId="77777777" w:rsidR="00683F14" w:rsidRPr="00C56D75" w:rsidRDefault="00683F14" w:rsidP="002C20E7">
      <w:pPr>
        <w:pStyle w:val="4"/>
        <w:numPr>
          <w:ilvl w:val="2"/>
          <w:numId w:val="5"/>
        </w:numPr>
        <w:spacing w:before="0" w:after="0" w:line="240" w:lineRule="auto"/>
        <w:ind w:left="1080"/>
        <w:rPr>
          <w:rFonts w:cs="Times New Roman"/>
          <w:b/>
          <w:bCs/>
          <w:color w:val="auto"/>
          <w:sz w:val="24"/>
          <w:szCs w:val="24"/>
        </w:rPr>
      </w:pPr>
      <w:r w:rsidRPr="00C56D75">
        <w:rPr>
          <w:rFonts w:cs="Times New Roman"/>
          <w:b/>
          <w:bCs/>
          <w:color w:val="auto"/>
          <w:sz w:val="24"/>
          <w:szCs w:val="24"/>
        </w:rPr>
        <w:t>User Access Controls</w:t>
      </w:r>
    </w:p>
    <w:p w14:paraId="74FEFD6A" w14:textId="7233D485" w:rsidR="00683F14" w:rsidRPr="00C56D75" w:rsidRDefault="006D0356" w:rsidP="002C20E7">
      <w:pPr>
        <w:pStyle w:val="a9"/>
        <w:numPr>
          <w:ilvl w:val="0"/>
          <w:numId w:val="49"/>
        </w:numPr>
        <w:spacing w:line="240" w:lineRule="auto"/>
        <w:ind w:left="1080"/>
        <w:rPr>
          <w:sz w:val="24"/>
          <w:szCs w:val="24"/>
        </w:rPr>
      </w:pPr>
      <w:r w:rsidRPr="00C56D75">
        <w:rPr>
          <w:b/>
          <w:bCs/>
          <w:sz w:val="24"/>
          <w:szCs w:val="24"/>
        </w:rPr>
        <w:t>Authentication and Authorization:</w:t>
      </w:r>
      <w:r w:rsidR="007F648F" w:rsidRPr="00C56D75">
        <w:rPr>
          <w:b/>
          <w:bCs/>
          <w:sz w:val="24"/>
          <w:szCs w:val="24"/>
        </w:rPr>
        <w:t xml:space="preserve"> </w:t>
      </w:r>
      <w:r w:rsidR="007F648F" w:rsidRPr="00C56D75">
        <w:rPr>
          <w:sz w:val="24"/>
          <w:szCs w:val="24"/>
        </w:rPr>
        <w:t xml:space="preserve">Securing the admin dashboard and other critical access points with </w:t>
      </w:r>
      <w:r w:rsidR="006363D6" w:rsidRPr="00C56D75">
        <w:rPr>
          <w:sz w:val="24"/>
          <w:szCs w:val="24"/>
        </w:rPr>
        <w:t>strong</w:t>
      </w:r>
      <w:r w:rsidR="007F648F" w:rsidRPr="00C56D75">
        <w:rPr>
          <w:sz w:val="24"/>
          <w:szCs w:val="24"/>
        </w:rPr>
        <w:t xml:space="preserve"> authentication mechanisms is imperative</w:t>
      </w:r>
      <w:r w:rsidR="00B7321B" w:rsidRPr="00C56D75">
        <w:rPr>
          <w:sz w:val="24"/>
          <w:szCs w:val="24"/>
        </w:rPr>
        <w:t xml:space="preserve"> to ensure </w:t>
      </w:r>
      <w:r w:rsidR="007F648F" w:rsidRPr="00C56D75">
        <w:rPr>
          <w:sz w:val="24"/>
          <w:szCs w:val="24"/>
        </w:rPr>
        <w:t xml:space="preserve">that only authorized personnel can access and modify sensitive content. For </w:t>
      </w:r>
      <w:r w:rsidR="00CB2D1E" w:rsidRPr="00C56D75">
        <w:rPr>
          <w:sz w:val="24"/>
          <w:szCs w:val="24"/>
        </w:rPr>
        <w:t xml:space="preserve">the admin dashboard and </w:t>
      </w:r>
      <w:r w:rsidR="007F648F" w:rsidRPr="00C56D75">
        <w:rPr>
          <w:sz w:val="24"/>
          <w:szCs w:val="24"/>
        </w:rPr>
        <w:t>phpMyAdmin</w:t>
      </w:r>
      <w:r w:rsidR="00E155E0" w:rsidRPr="00C56D75">
        <w:rPr>
          <w:sz w:val="24"/>
          <w:szCs w:val="24"/>
        </w:rPr>
        <w:t>,</w:t>
      </w:r>
      <w:r w:rsidR="00D518B0" w:rsidRPr="00C56D75">
        <w:rPr>
          <w:sz w:val="24"/>
          <w:szCs w:val="24"/>
        </w:rPr>
        <w:t xml:space="preserve"> we will </w:t>
      </w:r>
      <w:r w:rsidR="007F648F" w:rsidRPr="00C56D75">
        <w:rPr>
          <w:sz w:val="24"/>
          <w:szCs w:val="24"/>
        </w:rPr>
        <w:t>enforce strong password</w:t>
      </w:r>
      <w:r w:rsidR="00D518B0" w:rsidRPr="00C56D75">
        <w:rPr>
          <w:sz w:val="24"/>
          <w:szCs w:val="24"/>
        </w:rPr>
        <w:t xml:space="preserve"> policy</w:t>
      </w:r>
      <w:r w:rsidR="00CB2D1E" w:rsidRPr="00C56D75">
        <w:rPr>
          <w:sz w:val="24"/>
          <w:szCs w:val="24"/>
        </w:rPr>
        <w:t xml:space="preserve"> and</w:t>
      </w:r>
      <w:r w:rsidR="00D62024" w:rsidRPr="00C56D75">
        <w:rPr>
          <w:sz w:val="24"/>
          <w:szCs w:val="24"/>
        </w:rPr>
        <w:t xml:space="preserve"> explore implementing two-factor </w:t>
      </w:r>
      <w:r w:rsidR="00696A29" w:rsidRPr="00C56D75">
        <w:rPr>
          <w:sz w:val="24"/>
          <w:szCs w:val="24"/>
        </w:rPr>
        <w:t>authentication via external applications such as Google Authenticator</w:t>
      </w:r>
      <w:r w:rsidR="001A5146" w:rsidRPr="00C56D75">
        <w:rPr>
          <w:sz w:val="24"/>
          <w:szCs w:val="24"/>
        </w:rPr>
        <w:t xml:space="preserve"> </w:t>
      </w:r>
      <w:sdt>
        <w:sdtPr>
          <w:rPr>
            <w:sz w:val="24"/>
            <w:szCs w:val="24"/>
          </w:rPr>
          <w:id w:val="125203029"/>
          <w:citation/>
        </w:sdtPr>
        <w:sdtContent>
          <w:r w:rsidR="001A5146" w:rsidRPr="00C56D75">
            <w:rPr>
              <w:sz w:val="24"/>
              <w:szCs w:val="24"/>
            </w:rPr>
            <w:fldChar w:fldCharType="begin"/>
          </w:r>
          <w:r w:rsidR="001A5146" w:rsidRPr="00C56D75">
            <w:rPr>
              <w:sz w:val="24"/>
              <w:szCs w:val="24"/>
            </w:rPr>
            <w:instrText xml:space="preserve"> CITATION php24 \l 4105 </w:instrText>
          </w:r>
          <w:r w:rsidR="001A5146" w:rsidRPr="00C56D75">
            <w:rPr>
              <w:sz w:val="24"/>
              <w:szCs w:val="24"/>
            </w:rPr>
            <w:fldChar w:fldCharType="separate"/>
          </w:r>
          <w:r w:rsidR="0053351D" w:rsidRPr="0053351D">
            <w:rPr>
              <w:noProof/>
              <w:sz w:val="24"/>
              <w:szCs w:val="24"/>
            </w:rPr>
            <w:t>(phpMyAdmin, n.d.)</w:t>
          </w:r>
          <w:r w:rsidR="001A5146" w:rsidRPr="00C56D75">
            <w:rPr>
              <w:sz w:val="24"/>
              <w:szCs w:val="24"/>
            </w:rPr>
            <w:fldChar w:fldCharType="end"/>
          </w:r>
        </w:sdtContent>
      </w:sdt>
      <w:r w:rsidR="004D4FD3" w:rsidRPr="00C56D75">
        <w:rPr>
          <w:sz w:val="24"/>
          <w:szCs w:val="24"/>
        </w:rPr>
        <w:t>.</w:t>
      </w:r>
    </w:p>
    <w:p w14:paraId="32042B09" w14:textId="77777777" w:rsidR="000209C6" w:rsidRPr="00C56D75" w:rsidRDefault="000209C6" w:rsidP="000209C6">
      <w:pPr>
        <w:pStyle w:val="a9"/>
        <w:spacing w:line="240" w:lineRule="auto"/>
        <w:ind w:left="1080"/>
        <w:rPr>
          <w:sz w:val="24"/>
          <w:szCs w:val="24"/>
        </w:rPr>
      </w:pPr>
    </w:p>
    <w:p w14:paraId="783C4480" w14:textId="749FA5BE" w:rsidR="000209C6" w:rsidRPr="00C56D75" w:rsidRDefault="006D0356" w:rsidP="000209C6">
      <w:pPr>
        <w:pStyle w:val="a9"/>
        <w:numPr>
          <w:ilvl w:val="0"/>
          <w:numId w:val="49"/>
        </w:numPr>
        <w:spacing w:after="0" w:line="240" w:lineRule="auto"/>
        <w:ind w:left="1080"/>
        <w:rPr>
          <w:sz w:val="24"/>
          <w:szCs w:val="24"/>
        </w:rPr>
      </w:pPr>
      <w:r w:rsidRPr="00C56D75">
        <w:rPr>
          <w:b/>
          <w:bCs/>
          <w:sz w:val="24"/>
          <w:szCs w:val="24"/>
        </w:rPr>
        <w:t>User Management and Access Levels:</w:t>
      </w:r>
      <w:r w:rsidR="003675FB" w:rsidRPr="00C56D75">
        <w:rPr>
          <w:sz w:val="24"/>
          <w:szCs w:val="24"/>
        </w:rPr>
        <w:t xml:space="preserve"> We have two main user roles: </w:t>
      </w:r>
      <w:r w:rsidR="003675FB" w:rsidRPr="00C56D75">
        <w:rPr>
          <w:i/>
          <w:iCs/>
          <w:sz w:val="24"/>
          <w:szCs w:val="24"/>
        </w:rPr>
        <w:t xml:space="preserve">Marketing Staff </w:t>
      </w:r>
      <w:r w:rsidR="003675FB" w:rsidRPr="00C56D75">
        <w:rPr>
          <w:sz w:val="24"/>
          <w:szCs w:val="24"/>
        </w:rPr>
        <w:t xml:space="preserve">and </w:t>
      </w:r>
      <w:r w:rsidR="003675FB" w:rsidRPr="00C56D75">
        <w:rPr>
          <w:i/>
          <w:iCs/>
          <w:sz w:val="24"/>
          <w:szCs w:val="24"/>
        </w:rPr>
        <w:t>Admin</w:t>
      </w:r>
      <w:r w:rsidR="003675FB" w:rsidRPr="00C56D75">
        <w:rPr>
          <w:sz w:val="24"/>
          <w:szCs w:val="24"/>
        </w:rPr>
        <w:t xml:space="preserve">. The Marketing Staff can manage dynamic content in the News &amp; Events section, while Admins have full control over all content, including user management. The user table in the database records these roles under the </w:t>
      </w:r>
      <w:r w:rsidR="003675FB" w:rsidRPr="00C56D75">
        <w:rPr>
          <w:i/>
          <w:iCs/>
          <w:sz w:val="24"/>
          <w:szCs w:val="24"/>
        </w:rPr>
        <w:t>user_type</w:t>
      </w:r>
      <w:r w:rsidR="00C56D75">
        <w:rPr>
          <w:sz w:val="24"/>
          <w:szCs w:val="24"/>
        </w:rPr>
        <w:t xml:space="preserve"> </w:t>
      </w:r>
      <w:r w:rsidR="003675FB" w:rsidRPr="00C56D75">
        <w:rPr>
          <w:sz w:val="24"/>
          <w:szCs w:val="24"/>
        </w:rPr>
        <w:t>column to enforce access restrictions accordingly.</w:t>
      </w:r>
      <w:r w:rsidR="0050666B" w:rsidRPr="00C56D75">
        <w:rPr>
          <w:sz w:val="24"/>
          <w:szCs w:val="24"/>
        </w:rPr>
        <w:t xml:space="preserve"> We can implement role-based access control (RBAC) by defining roles and permissions in the MySQL database by restricting database access using MySQL’s </w:t>
      </w:r>
      <w:r w:rsidR="0050666B" w:rsidRPr="00C56D75">
        <w:rPr>
          <w:i/>
          <w:iCs/>
          <w:sz w:val="24"/>
          <w:szCs w:val="24"/>
        </w:rPr>
        <w:t>GRANT</w:t>
      </w:r>
      <w:r w:rsidR="0050666B" w:rsidRPr="00C56D75">
        <w:rPr>
          <w:sz w:val="24"/>
          <w:szCs w:val="24"/>
        </w:rPr>
        <w:t xml:space="preserve"> statement to specify user privileges</w:t>
      </w:r>
      <w:r w:rsidR="00A2591B" w:rsidRPr="00C56D75">
        <w:rPr>
          <w:sz w:val="24"/>
          <w:szCs w:val="24"/>
        </w:rPr>
        <w:t xml:space="preserve"> </w:t>
      </w:r>
      <w:sdt>
        <w:sdtPr>
          <w:rPr>
            <w:sz w:val="24"/>
            <w:szCs w:val="24"/>
          </w:rPr>
          <w:id w:val="1785004770"/>
          <w:citation/>
        </w:sdtPr>
        <w:sdtContent>
          <w:r w:rsidR="00A2591B" w:rsidRPr="00C56D75">
            <w:rPr>
              <w:sz w:val="24"/>
              <w:szCs w:val="24"/>
            </w:rPr>
            <w:fldChar w:fldCharType="begin"/>
          </w:r>
          <w:r w:rsidR="00A2591B" w:rsidRPr="00C56D75">
            <w:rPr>
              <w:sz w:val="24"/>
              <w:szCs w:val="24"/>
            </w:rPr>
            <w:instrText xml:space="preserve"> CITATION MyS24 \l 4105 </w:instrText>
          </w:r>
          <w:r w:rsidR="00A2591B" w:rsidRPr="00C56D75">
            <w:rPr>
              <w:sz w:val="24"/>
              <w:szCs w:val="24"/>
            </w:rPr>
            <w:fldChar w:fldCharType="separate"/>
          </w:r>
          <w:r w:rsidR="0053351D" w:rsidRPr="0053351D">
            <w:rPr>
              <w:noProof/>
              <w:sz w:val="24"/>
              <w:szCs w:val="24"/>
            </w:rPr>
            <w:t>(MySQL, n.d.)</w:t>
          </w:r>
          <w:r w:rsidR="00A2591B" w:rsidRPr="00C56D75">
            <w:rPr>
              <w:sz w:val="24"/>
              <w:szCs w:val="24"/>
            </w:rPr>
            <w:fldChar w:fldCharType="end"/>
          </w:r>
        </w:sdtContent>
      </w:sdt>
      <w:r w:rsidR="0050666B" w:rsidRPr="00C56D75">
        <w:rPr>
          <w:sz w:val="24"/>
          <w:szCs w:val="24"/>
        </w:rPr>
        <w:t>.</w:t>
      </w:r>
    </w:p>
    <w:p w14:paraId="72E2F67A" w14:textId="77777777" w:rsidR="000209C6" w:rsidRPr="00C56D75" w:rsidRDefault="000209C6" w:rsidP="000209C6">
      <w:pPr>
        <w:spacing w:after="0" w:line="240" w:lineRule="auto"/>
        <w:rPr>
          <w:sz w:val="24"/>
          <w:szCs w:val="24"/>
        </w:rPr>
      </w:pPr>
    </w:p>
    <w:p w14:paraId="5E747B10" w14:textId="345535B1" w:rsidR="00A66FD3" w:rsidRPr="00C56D75" w:rsidRDefault="00C45575" w:rsidP="000209C6">
      <w:pPr>
        <w:pStyle w:val="a9"/>
        <w:numPr>
          <w:ilvl w:val="0"/>
          <w:numId w:val="49"/>
        </w:numPr>
        <w:spacing w:after="0" w:line="240" w:lineRule="auto"/>
        <w:ind w:left="1080"/>
        <w:rPr>
          <w:sz w:val="24"/>
          <w:szCs w:val="24"/>
        </w:rPr>
      </w:pPr>
      <w:r w:rsidRPr="00C56D75">
        <w:rPr>
          <w:b/>
          <w:bCs/>
          <w:sz w:val="24"/>
          <w:szCs w:val="24"/>
        </w:rPr>
        <w:t>Controlled Access to Management Tools:</w:t>
      </w:r>
      <w:r w:rsidR="00FE24BA" w:rsidRPr="00C56D75">
        <w:rPr>
          <w:sz w:val="24"/>
          <w:szCs w:val="24"/>
        </w:rPr>
        <w:t xml:space="preserve"> Restricting access to critical management tools such as phpMyAdmin to trusted IP addresses helps mitigate the risk of unauthorized usage. Access to these tools should always be over HTTPS to ensure encrypted communication between the client and server.</w:t>
      </w:r>
      <w:r w:rsidR="00907F08" w:rsidRPr="00C56D75">
        <w:rPr>
          <w:sz w:val="24"/>
          <w:szCs w:val="24"/>
        </w:rPr>
        <w:t xml:space="preserve"> We will limit access to phpMyAdmin to trusted IP addresses using </w:t>
      </w:r>
      <w:r w:rsidR="00907F08" w:rsidRPr="00C56D75">
        <w:rPr>
          <w:i/>
          <w:iCs/>
          <w:sz w:val="24"/>
          <w:szCs w:val="24"/>
        </w:rPr>
        <w:t>.htaccess</w:t>
      </w:r>
      <w:r w:rsidR="00907F08" w:rsidRPr="00C56D75">
        <w:rPr>
          <w:sz w:val="24"/>
          <w:szCs w:val="24"/>
        </w:rPr>
        <w:t xml:space="preserve"> and enable HTTPS</w:t>
      </w:r>
      <w:r w:rsidR="008E46F7" w:rsidRPr="00C56D75">
        <w:rPr>
          <w:sz w:val="24"/>
          <w:szCs w:val="24"/>
        </w:rPr>
        <w:t xml:space="preserve"> and SSL for secure connections</w:t>
      </w:r>
      <w:r w:rsidR="00E721B1" w:rsidRPr="00C56D75">
        <w:rPr>
          <w:sz w:val="24"/>
          <w:szCs w:val="24"/>
        </w:rPr>
        <w:t xml:space="preserve"> </w:t>
      </w:r>
      <w:sdt>
        <w:sdtPr>
          <w:rPr>
            <w:sz w:val="24"/>
            <w:szCs w:val="24"/>
          </w:rPr>
          <w:id w:val="-477293710"/>
          <w:citation/>
        </w:sdtPr>
        <w:sdtContent>
          <w:r w:rsidR="00E721B1" w:rsidRPr="00C56D75">
            <w:rPr>
              <w:sz w:val="24"/>
              <w:szCs w:val="24"/>
            </w:rPr>
            <w:fldChar w:fldCharType="begin"/>
          </w:r>
          <w:r w:rsidR="00E721B1" w:rsidRPr="00C56D75">
            <w:rPr>
              <w:sz w:val="24"/>
              <w:szCs w:val="24"/>
            </w:rPr>
            <w:instrText xml:space="preserve"> CITATION php245 \l 4105 </w:instrText>
          </w:r>
          <w:r w:rsidR="00E721B1" w:rsidRPr="00C56D75">
            <w:rPr>
              <w:sz w:val="24"/>
              <w:szCs w:val="24"/>
            </w:rPr>
            <w:fldChar w:fldCharType="separate"/>
          </w:r>
          <w:r w:rsidR="0053351D" w:rsidRPr="0053351D">
            <w:rPr>
              <w:noProof/>
              <w:sz w:val="24"/>
              <w:szCs w:val="24"/>
            </w:rPr>
            <w:t>(phpMyAdmin, n.d.)</w:t>
          </w:r>
          <w:r w:rsidR="00E721B1" w:rsidRPr="00C56D75">
            <w:rPr>
              <w:sz w:val="24"/>
              <w:szCs w:val="24"/>
            </w:rPr>
            <w:fldChar w:fldCharType="end"/>
          </w:r>
        </w:sdtContent>
      </w:sdt>
      <w:r w:rsidR="00907F08" w:rsidRPr="00C56D75">
        <w:rPr>
          <w:sz w:val="24"/>
          <w:szCs w:val="24"/>
        </w:rPr>
        <w:t>.</w:t>
      </w:r>
    </w:p>
    <w:p w14:paraId="368DCA57" w14:textId="77777777" w:rsidR="000209C6" w:rsidRPr="00C56D75" w:rsidRDefault="000209C6" w:rsidP="000209C6">
      <w:pPr>
        <w:spacing w:after="0" w:line="240" w:lineRule="auto"/>
        <w:rPr>
          <w:sz w:val="24"/>
          <w:szCs w:val="24"/>
        </w:rPr>
      </w:pPr>
    </w:p>
    <w:p w14:paraId="4B814FD4" w14:textId="259CC42D" w:rsidR="00D41BBD" w:rsidRPr="00C56D75" w:rsidRDefault="00C45575" w:rsidP="002C20E7">
      <w:pPr>
        <w:pStyle w:val="4"/>
        <w:numPr>
          <w:ilvl w:val="2"/>
          <w:numId w:val="5"/>
        </w:numPr>
        <w:spacing w:before="0" w:after="0" w:line="240" w:lineRule="auto"/>
        <w:ind w:left="1080"/>
        <w:rPr>
          <w:rFonts w:cs="Times New Roman"/>
          <w:b/>
          <w:bCs/>
          <w:color w:val="auto"/>
          <w:sz w:val="24"/>
          <w:szCs w:val="24"/>
        </w:rPr>
      </w:pPr>
      <w:r w:rsidRPr="00C56D75">
        <w:rPr>
          <w:rFonts w:cs="Times New Roman"/>
          <w:b/>
          <w:bCs/>
          <w:color w:val="auto"/>
          <w:sz w:val="24"/>
          <w:szCs w:val="24"/>
        </w:rPr>
        <w:t>System Updates and Scalability</w:t>
      </w:r>
    </w:p>
    <w:p w14:paraId="5D5685AA" w14:textId="71773636" w:rsidR="00F32399" w:rsidRPr="00C56D75" w:rsidRDefault="00F32399" w:rsidP="002C20E7">
      <w:pPr>
        <w:pStyle w:val="a9"/>
        <w:numPr>
          <w:ilvl w:val="0"/>
          <w:numId w:val="50"/>
        </w:numPr>
        <w:spacing w:line="240" w:lineRule="auto"/>
        <w:ind w:left="1080"/>
        <w:rPr>
          <w:sz w:val="24"/>
          <w:szCs w:val="24"/>
        </w:rPr>
      </w:pPr>
      <w:r w:rsidRPr="00C56D75">
        <w:rPr>
          <w:b/>
          <w:bCs/>
          <w:sz w:val="24"/>
          <w:szCs w:val="24"/>
        </w:rPr>
        <w:t>Load Balancing and Traffic Management:</w:t>
      </w:r>
      <w:r w:rsidR="00E27EE7"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w:t>
      </w:r>
      <w:r w:rsidR="00771EED" w:rsidRPr="00C56D75">
        <w:rPr>
          <w:sz w:val="24"/>
          <w:szCs w:val="24"/>
        </w:rPr>
        <w:t xml:space="preserve"> It can be set up load balancing using Apache’s </w:t>
      </w:r>
      <w:r w:rsidR="00771EED" w:rsidRPr="00CB00E3">
        <w:rPr>
          <w:i/>
          <w:iCs/>
          <w:sz w:val="24"/>
          <w:szCs w:val="24"/>
        </w:rPr>
        <w:t>mod_proxy_balancer</w:t>
      </w:r>
      <w:r w:rsidR="00771EED" w:rsidRPr="00C56D75">
        <w:rPr>
          <w:sz w:val="24"/>
          <w:szCs w:val="24"/>
        </w:rPr>
        <w:t xml:space="preserve"> to distribute traffic evenly and prevent DoS attacks</w:t>
      </w:r>
      <w:r w:rsidR="00CF196E" w:rsidRPr="00C56D75">
        <w:rPr>
          <w:sz w:val="24"/>
          <w:szCs w:val="24"/>
        </w:rPr>
        <w:t xml:space="preserve"> </w:t>
      </w:r>
      <w:sdt>
        <w:sdtPr>
          <w:rPr>
            <w:sz w:val="24"/>
            <w:szCs w:val="24"/>
          </w:rPr>
          <w:id w:val="891611098"/>
          <w:citation/>
        </w:sdtPr>
        <w:sdtContent>
          <w:r w:rsidR="00CF196E" w:rsidRPr="00C56D75">
            <w:rPr>
              <w:sz w:val="24"/>
              <w:szCs w:val="24"/>
            </w:rPr>
            <w:fldChar w:fldCharType="begin"/>
          </w:r>
          <w:r w:rsidR="00CF196E" w:rsidRPr="00C56D75">
            <w:rPr>
              <w:sz w:val="24"/>
              <w:szCs w:val="24"/>
            </w:rPr>
            <w:instrText xml:space="preserve"> CITATION Apa24 \l 4105 </w:instrText>
          </w:r>
          <w:r w:rsidR="00CF196E" w:rsidRPr="00C56D75">
            <w:rPr>
              <w:sz w:val="24"/>
              <w:szCs w:val="24"/>
            </w:rPr>
            <w:fldChar w:fldCharType="separate"/>
          </w:r>
          <w:r w:rsidR="0053351D" w:rsidRPr="0053351D">
            <w:rPr>
              <w:noProof/>
              <w:sz w:val="24"/>
              <w:szCs w:val="24"/>
            </w:rPr>
            <w:t>(Apache, n.d.)</w:t>
          </w:r>
          <w:r w:rsidR="00CF196E" w:rsidRPr="00C56D75">
            <w:rPr>
              <w:sz w:val="24"/>
              <w:szCs w:val="24"/>
            </w:rPr>
            <w:fldChar w:fldCharType="end"/>
          </w:r>
        </w:sdtContent>
      </w:sdt>
      <w:r w:rsidR="00771EED" w:rsidRPr="00C56D75">
        <w:rPr>
          <w:sz w:val="24"/>
          <w:szCs w:val="24"/>
        </w:rPr>
        <w:t>.</w:t>
      </w:r>
    </w:p>
    <w:p w14:paraId="6A6142DF" w14:textId="77777777" w:rsidR="005A0439" w:rsidRPr="00C56D75" w:rsidRDefault="005A0439" w:rsidP="005A0439">
      <w:pPr>
        <w:pStyle w:val="a9"/>
        <w:spacing w:line="240" w:lineRule="auto"/>
        <w:ind w:left="1080"/>
        <w:rPr>
          <w:sz w:val="24"/>
          <w:szCs w:val="24"/>
        </w:rPr>
      </w:pPr>
    </w:p>
    <w:p w14:paraId="71215E31" w14:textId="3B17CF2F" w:rsidR="005A0439" w:rsidRPr="00C56D75" w:rsidRDefault="0064246E" w:rsidP="005A0439">
      <w:pPr>
        <w:pStyle w:val="a9"/>
        <w:numPr>
          <w:ilvl w:val="0"/>
          <w:numId w:val="50"/>
        </w:numPr>
        <w:spacing w:after="0" w:line="240" w:lineRule="auto"/>
        <w:ind w:left="1080"/>
        <w:rPr>
          <w:sz w:val="24"/>
          <w:szCs w:val="24"/>
        </w:rPr>
      </w:pPr>
      <w:r w:rsidRPr="00C56D75">
        <w:rPr>
          <w:b/>
          <w:bCs/>
          <w:sz w:val="24"/>
          <w:szCs w:val="24"/>
        </w:rPr>
        <w:t>Scalable Infrastructure Implementation:</w:t>
      </w:r>
      <w:r w:rsidR="00C23231" w:rsidRPr="00C56D75">
        <w:rPr>
          <w:b/>
          <w:bCs/>
          <w:sz w:val="24"/>
          <w:szCs w:val="24"/>
        </w:rPr>
        <w:t xml:space="preserve"> </w:t>
      </w:r>
      <w:r w:rsidR="00C23231" w:rsidRPr="00C56D75">
        <w:rPr>
          <w:sz w:val="24"/>
          <w:szCs w:val="24"/>
        </w:rPr>
        <w:t>Incorporating scalability techniques such as load balancing ensures that the system can handle increased user traffic and adapt to growing requirements seamlessly</w:t>
      </w:r>
      <w:sdt>
        <w:sdtPr>
          <w:rPr>
            <w:sz w:val="24"/>
            <w:szCs w:val="24"/>
          </w:rPr>
          <w:id w:val="-405069791"/>
          <w:citation/>
        </w:sdtPr>
        <w:sdtContent>
          <w:r w:rsidR="00F5118D" w:rsidRPr="00C56D75">
            <w:rPr>
              <w:sz w:val="24"/>
              <w:szCs w:val="24"/>
            </w:rPr>
            <w:fldChar w:fldCharType="begin"/>
          </w:r>
          <w:r w:rsidR="00F5118D" w:rsidRPr="00C56D75">
            <w:rPr>
              <w:sz w:val="24"/>
              <w:szCs w:val="24"/>
            </w:rPr>
            <w:instrText xml:space="preserve"> CITATION Apa24 \l 4105 </w:instrText>
          </w:r>
          <w:r w:rsidR="00F5118D" w:rsidRPr="00C56D75">
            <w:rPr>
              <w:sz w:val="24"/>
              <w:szCs w:val="24"/>
            </w:rPr>
            <w:fldChar w:fldCharType="separate"/>
          </w:r>
          <w:r w:rsidR="0053351D">
            <w:rPr>
              <w:noProof/>
              <w:sz w:val="24"/>
              <w:szCs w:val="24"/>
            </w:rPr>
            <w:t xml:space="preserve"> </w:t>
          </w:r>
          <w:r w:rsidR="0053351D" w:rsidRPr="0053351D">
            <w:rPr>
              <w:noProof/>
              <w:sz w:val="24"/>
              <w:szCs w:val="24"/>
            </w:rPr>
            <w:t>(Apache, n.d.)</w:t>
          </w:r>
          <w:r w:rsidR="00F5118D" w:rsidRPr="00C56D75">
            <w:rPr>
              <w:sz w:val="24"/>
              <w:szCs w:val="24"/>
            </w:rPr>
            <w:fldChar w:fldCharType="end"/>
          </w:r>
        </w:sdtContent>
      </w:sdt>
      <w:r w:rsidR="00C23231" w:rsidRPr="00C56D75">
        <w:rPr>
          <w:sz w:val="24"/>
          <w:szCs w:val="24"/>
        </w:rPr>
        <w:t>. This helps maintain performance and reliability, even under high-demand scenarios.</w:t>
      </w:r>
    </w:p>
    <w:p w14:paraId="7CC7D593" w14:textId="77777777" w:rsidR="005A0439" w:rsidRPr="00C56D75" w:rsidRDefault="005A0439" w:rsidP="005A0439">
      <w:pPr>
        <w:spacing w:after="0" w:line="240" w:lineRule="auto"/>
        <w:rPr>
          <w:sz w:val="24"/>
          <w:szCs w:val="24"/>
        </w:rPr>
      </w:pPr>
    </w:p>
    <w:p w14:paraId="044F222E" w14:textId="01B10F89" w:rsidR="00FC3BDF" w:rsidRPr="00C56D75" w:rsidRDefault="00540C8B" w:rsidP="00062F7C">
      <w:pPr>
        <w:pStyle w:val="a9"/>
        <w:numPr>
          <w:ilvl w:val="0"/>
          <w:numId w:val="50"/>
        </w:numPr>
        <w:spacing w:after="0" w:line="240" w:lineRule="auto"/>
        <w:ind w:left="1080"/>
        <w:rPr>
          <w:sz w:val="24"/>
          <w:szCs w:val="24"/>
        </w:rPr>
      </w:pPr>
      <w:r w:rsidRPr="00C56D75">
        <w:rPr>
          <w:b/>
          <w:bCs/>
          <w:sz w:val="24"/>
          <w:szCs w:val="24"/>
        </w:rPr>
        <w:t xml:space="preserve">Regular Software Updates: </w:t>
      </w:r>
      <w:r w:rsidRPr="00C56D75">
        <w:rPr>
          <w:sz w:val="24"/>
          <w:szCs w:val="24"/>
        </w:rPr>
        <w:t>Maintaining up-to-date software components is essential for reducing security vulnerabilities and ensuring optimal performance. Regular updates and maintenance are fundamental to keeping the system resilient against emerging threats.</w:t>
      </w:r>
    </w:p>
    <w:p w14:paraId="225B948E" w14:textId="77777777" w:rsidR="00062F7C" w:rsidRPr="00C56D75" w:rsidRDefault="00062F7C" w:rsidP="00062F7C">
      <w:pPr>
        <w:spacing w:after="0" w:line="240" w:lineRule="auto"/>
        <w:rPr>
          <w:sz w:val="24"/>
          <w:szCs w:val="24"/>
        </w:rPr>
      </w:pPr>
    </w:p>
    <w:p w14:paraId="7BB57839" w14:textId="35430BCE" w:rsidR="005C01F3" w:rsidRPr="00C56D75" w:rsidRDefault="005C01F3" w:rsidP="008F1B38">
      <w:pPr>
        <w:spacing w:line="240" w:lineRule="auto"/>
        <w:ind w:left="720"/>
        <w:rPr>
          <w:sz w:val="24"/>
          <w:szCs w:val="24"/>
        </w:rPr>
      </w:pPr>
      <w:r w:rsidRPr="00C56D75">
        <w:rPr>
          <w:sz w:val="24"/>
          <w:szCs w:val="24"/>
        </w:rPr>
        <w:t>The</w:t>
      </w:r>
      <w:r w:rsidR="005413E9" w:rsidRPr="00C56D75">
        <w:rPr>
          <w:sz w:val="24"/>
          <w:szCs w:val="24"/>
        </w:rPr>
        <w:t xml:space="preserve"> three </w:t>
      </w:r>
      <w:r w:rsidRPr="00C56D75">
        <w:rPr>
          <w:sz w:val="24"/>
          <w:szCs w:val="24"/>
        </w:rPr>
        <w:t>practices described should be implemented in the production environment to ensure availability, reliability, and scalability. In our project, the production environment will be managed by a third party, who will be responsible for implementing these practices.</w:t>
      </w:r>
    </w:p>
    <w:p w14:paraId="1D35F2A9" w14:textId="31521646" w:rsidR="00952AC3" w:rsidRPr="00AE09B7" w:rsidRDefault="00952AC3" w:rsidP="006A2F60">
      <w:pPr>
        <w:pStyle w:val="3"/>
        <w:numPr>
          <w:ilvl w:val="1"/>
          <w:numId w:val="5"/>
        </w:numPr>
        <w:spacing w:before="0" w:line="240" w:lineRule="auto"/>
        <w:rPr>
          <w:lang w:val="en-US"/>
        </w:rPr>
      </w:pPr>
      <w:bookmarkStart w:id="9" w:name="_Toc169900747"/>
      <w:r w:rsidRPr="00AE09B7">
        <w:rPr>
          <w:lang w:val="en-US"/>
        </w:rPr>
        <w:t xml:space="preserve">Maintenance and </w:t>
      </w:r>
      <w:r w:rsidR="007D2ED9">
        <w:rPr>
          <w:lang w:val="en-US"/>
        </w:rPr>
        <w:t xml:space="preserve">Version </w:t>
      </w:r>
      <w:bookmarkEnd w:id="9"/>
      <w:r w:rsidR="001647B2">
        <w:rPr>
          <w:lang w:val="en-US"/>
        </w:rPr>
        <w:t>Control</w:t>
      </w:r>
    </w:p>
    <w:p w14:paraId="39AAFC69" w14:textId="7A046906" w:rsidR="00952AC3" w:rsidRPr="00C01FDB" w:rsidRDefault="0031443A" w:rsidP="00952AC3">
      <w:pPr>
        <w:spacing w:line="240" w:lineRule="auto"/>
        <w:rPr>
          <w:rFonts w:eastAsia="Times New Roman" w:cs="Times New Roman"/>
          <w:sz w:val="24"/>
          <w:szCs w:val="24"/>
          <w:lang w:val="en-US"/>
        </w:rPr>
      </w:pPr>
      <w:r w:rsidRPr="0031443A">
        <w:rPr>
          <w:rFonts w:eastAsia="Times New Roman" w:cs="Times New Roman"/>
          <w:sz w:val="24"/>
          <w:szCs w:val="24"/>
          <w:lang w:val="en-US"/>
        </w:rPr>
        <w:t>To ensure stability, reliability, and long-term usability of the project, we will implement clear maintenance procedures and a structured version control strategy.</w:t>
      </w:r>
    </w:p>
    <w:p w14:paraId="5D29E3E9" w14:textId="6CFB4304" w:rsidR="0031443A" w:rsidRPr="00C56D75" w:rsidRDefault="001647B2" w:rsidP="0031443A">
      <w:pPr>
        <w:pStyle w:val="4"/>
        <w:numPr>
          <w:ilvl w:val="2"/>
          <w:numId w:val="5"/>
        </w:numPr>
        <w:spacing w:before="0" w:after="0" w:line="240" w:lineRule="auto"/>
        <w:ind w:left="1080"/>
        <w:rPr>
          <w:rFonts w:cs="Times New Roman"/>
          <w:b/>
          <w:bCs/>
          <w:color w:val="auto"/>
          <w:sz w:val="24"/>
          <w:szCs w:val="24"/>
        </w:rPr>
      </w:pPr>
      <w:r w:rsidRPr="001647B2">
        <w:rPr>
          <w:rFonts w:cs="Times New Roman"/>
          <w:b/>
          <w:bCs/>
          <w:color w:val="auto"/>
          <w:sz w:val="24"/>
          <w:szCs w:val="24"/>
        </w:rPr>
        <w:t>Maintenance</w:t>
      </w:r>
    </w:p>
    <w:p w14:paraId="2B1959D5" w14:textId="4A8D7663" w:rsidR="0031443A" w:rsidRPr="00C56D75" w:rsidRDefault="001647B2" w:rsidP="0031443A">
      <w:pPr>
        <w:pStyle w:val="a9"/>
        <w:numPr>
          <w:ilvl w:val="0"/>
          <w:numId w:val="50"/>
        </w:numPr>
        <w:spacing w:line="240" w:lineRule="auto"/>
        <w:ind w:left="1080"/>
        <w:rPr>
          <w:sz w:val="24"/>
          <w:szCs w:val="24"/>
        </w:rPr>
      </w:pPr>
      <w:r w:rsidRPr="001647B2">
        <w:rPr>
          <w:b/>
          <w:bCs/>
          <w:sz w:val="24"/>
          <w:szCs w:val="24"/>
        </w:rPr>
        <w:t>Bug Fixes and Updates</w:t>
      </w:r>
      <w:r w:rsidR="0031443A" w:rsidRPr="00C56D75">
        <w:rPr>
          <w:b/>
          <w:bCs/>
          <w:sz w:val="24"/>
          <w:szCs w:val="24"/>
        </w:rPr>
        <w:t>:</w:t>
      </w:r>
      <w:r w:rsidR="0031443A"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0031443A" w:rsidRPr="00CB00E3">
        <w:rPr>
          <w:i/>
          <w:iCs/>
          <w:sz w:val="24"/>
          <w:szCs w:val="24"/>
        </w:rPr>
        <w:t>mod_proxy_balancer</w:t>
      </w:r>
      <w:r w:rsidR="0031443A" w:rsidRPr="00C56D75">
        <w:rPr>
          <w:sz w:val="24"/>
          <w:szCs w:val="24"/>
        </w:rPr>
        <w:t xml:space="preserve"> to distribute traffic evenly and prevent DoS attacks </w:t>
      </w:r>
      <w:sdt>
        <w:sdtPr>
          <w:rPr>
            <w:sz w:val="24"/>
            <w:szCs w:val="24"/>
          </w:rPr>
          <w:id w:val="-249513040"/>
          <w:citation/>
        </w:sdtPr>
        <w:sdtContent>
          <w:r w:rsidR="0031443A" w:rsidRPr="00C56D75">
            <w:rPr>
              <w:sz w:val="24"/>
              <w:szCs w:val="24"/>
            </w:rPr>
            <w:fldChar w:fldCharType="begin"/>
          </w:r>
          <w:r w:rsidR="0031443A" w:rsidRPr="00C56D75">
            <w:rPr>
              <w:sz w:val="24"/>
              <w:szCs w:val="24"/>
            </w:rPr>
            <w:instrText xml:space="preserve"> CITATION Apa24 \l 4105 </w:instrText>
          </w:r>
          <w:r w:rsidR="0031443A" w:rsidRPr="00C56D75">
            <w:rPr>
              <w:sz w:val="24"/>
              <w:szCs w:val="24"/>
            </w:rPr>
            <w:fldChar w:fldCharType="separate"/>
          </w:r>
          <w:r w:rsidR="0031443A" w:rsidRPr="0053351D">
            <w:rPr>
              <w:noProof/>
              <w:sz w:val="24"/>
              <w:szCs w:val="24"/>
            </w:rPr>
            <w:t>(Apache, n.d.)</w:t>
          </w:r>
          <w:r w:rsidR="0031443A" w:rsidRPr="00C56D75">
            <w:rPr>
              <w:sz w:val="24"/>
              <w:szCs w:val="24"/>
            </w:rPr>
            <w:fldChar w:fldCharType="end"/>
          </w:r>
        </w:sdtContent>
      </w:sdt>
      <w:r w:rsidR="0031443A" w:rsidRPr="00C56D75">
        <w:rPr>
          <w:sz w:val="24"/>
          <w:szCs w:val="24"/>
        </w:rPr>
        <w:t>.</w:t>
      </w:r>
    </w:p>
    <w:p w14:paraId="06980158" w14:textId="77777777" w:rsidR="0031443A" w:rsidRPr="00C56D75" w:rsidRDefault="0031443A" w:rsidP="0031443A">
      <w:pPr>
        <w:pStyle w:val="a9"/>
        <w:spacing w:line="240" w:lineRule="auto"/>
        <w:ind w:left="1080"/>
        <w:rPr>
          <w:sz w:val="24"/>
          <w:szCs w:val="24"/>
        </w:rPr>
      </w:pPr>
    </w:p>
    <w:p w14:paraId="107852F4" w14:textId="3E64F1AC" w:rsidR="0031443A" w:rsidRDefault="001647B2" w:rsidP="0031443A">
      <w:pPr>
        <w:pStyle w:val="a9"/>
        <w:numPr>
          <w:ilvl w:val="0"/>
          <w:numId w:val="50"/>
        </w:numPr>
        <w:spacing w:after="0" w:line="240" w:lineRule="auto"/>
        <w:ind w:left="1080"/>
        <w:rPr>
          <w:sz w:val="24"/>
          <w:szCs w:val="24"/>
        </w:rPr>
      </w:pPr>
      <w:r w:rsidRPr="001647B2">
        <w:rPr>
          <w:b/>
          <w:bCs/>
          <w:sz w:val="24"/>
          <w:szCs w:val="24"/>
        </w:rPr>
        <w:t>Dependency Management</w:t>
      </w:r>
      <w:r w:rsidR="0031443A" w:rsidRPr="00C56D75">
        <w:rPr>
          <w:b/>
          <w:bCs/>
          <w:sz w:val="24"/>
          <w:szCs w:val="24"/>
        </w:rPr>
        <w:t xml:space="preserve">: </w:t>
      </w:r>
      <w:r w:rsidR="0031443A" w:rsidRPr="00C56D75">
        <w:rPr>
          <w:sz w:val="24"/>
          <w:szCs w:val="24"/>
        </w:rPr>
        <w:t xml:space="preserve">Incorporating scalability techniques such as load balancing ensures that the system can handle increased user traffic and adapt to </w:t>
      </w:r>
      <w:r w:rsidR="0031443A" w:rsidRPr="00C56D75">
        <w:rPr>
          <w:sz w:val="24"/>
          <w:szCs w:val="24"/>
        </w:rPr>
        <w:lastRenderedPageBreak/>
        <w:t>growing requirements seamlessly</w:t>
      </w:r>
      <w:sdt>
        <w:sdtPr>
          <w:rPr>
            <w:sz w:val="24"/>
            <w:szCs w:val="24"/>
          </w:rPr>
          <w:id w:val="-1501347065"/>
          <w:citation/>
        </w:sdtPr>
        <w:sdtContent>
          <w:r w:rsidR="0031443A" w:rsidRPr="00C56D75">
            <w:rPr>
              <w:sz w:val="24"/>
              <w:szCs w:val="24"/>
            </w:rPr>
            <w:fldChar w:fldCharType="begin"/>
          </w:r>
          <w:r w:rsidR="0031443A" w:rsidRPr="00C56D75">
            <w:rPr>
              <w:sz w:val="24"/>
              <w:szCs w:val="24"/>
            </w:rPr>
            <w:instrText xml:space="preserve"> CITATION Apa24 \l 4105 </w:instrText>
          </w:r>
          <w:r w:rsidR="0031443A" w:rsidRPr="00C56D75">
            <w:rPr>
              <w:sz w:val="24"/>
              <w:szCs w:val="24"/>
            </w:rPr>
            <w:fldChar w:fldCharType="separate"/>
          </w:r>
          <w:r w:rsidR="0031443A">
            <w:rPr>
              <w:noProof/>
              <w:sz w:val="24"/>
              <w:szCs w:val="24"/>
            </w:rPr>
            <w:t xml:space="preserve"> </w:t>
          </w:r>
          <w:r w:rsidR="0031443A" w:rsidRPr="0053351D">
            <w:rPr>
              <w:noProof/>
              <w:sz w:val="24"/>
              <w:szCs w:val="24"/>
            </w:rPr>
            <w:t>(Apache, n.d.)</w:t>
          </w:r>
          <w:r w:rsidR="0031443A" w:rsidRPr="00C56D75">
            <w:rPr>
              <w:sz w:val="24"/>
              <w:szCs w:val="24"/>
            </w:rPr>
            <w:fldChar w:fldCharType="end"/>
          </w:r>
        </w:sdtContent>
      </w:sdt>
      <w:r w:rsidR="0031443A" w:rsidRPr="00C56D75">
        <w:rPr>
          <w:sz w:val="24"/>
          <w:szCs w:val="24"/>
        </w:rPr>
        <w:t>. This helps maintain performance and reliability, even under high-demand scenarios.</w:t>
      </w:r>
    </w:p>
    <w:p w14:paraId="7DA5E1C7" w14:textId="77777777" w:rsidR="001647B2" w:rsidRPr="001647B2" w:rsidRDefault="001647B2" w:rsidP="001647B2">
      <w:pPr>
        <w:pStyle w:val="a9"/>
        <w:rPr>
          <w:rFonts w:hint="eastAsia"/>
          <w:sz w:val="24"/>
          <w:szCs w:val="24"/>
        </w:rPr>
      </w:pPr>
    </w:p>
    <w:p w14:paraId="4EA6F982" w14:textId="49D788E1" w:rsidR="001647B2" w:rsidRDefault="001647B2" w:rsidP="001647B2">
      <w:pPr>
        <w:pStyle w:val="a9"/>
        <w:numPr>
          <w:ilvl w:val="0"/>
          <w:numId w:val="50"/>
        </w:numPr>
        <w:spacing w:line="240" w:lineRule="auto"/>
        <w:ind w:left="1080"/>
        <w:rPr>
          <w:sz w:val="24"/>
          <w:szCs w:val="24"/>
        </w:rPr>
      </w:pPr>
      <w:r w:rsidRPr="001647B2">
        <w:rPr>
          <w:b/>
          <w:bCs/>
          <w:sz w:val="24"/>
          <w:szCs w:val="24"/>
        </w:rPr>
        <w:t>Hardware Maintenance</w:t>
      </w:r>
      <w:r w:rsidRPr="00C56D75">
        <w:rPr>
          <w:b/>
          <w:bCs/>
          <w:sz w:val="24"/>
          <w:szCs w:val="24"/>
        </w:rPr>
        <w:t>:</w:t>
      </w:r>
      <w:r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Pr="00CB00E3">
        <w:rPr>
          <w:i/>
          <w:iCs/>
          <w:sz w:val="24"/>
          <w:szCs w:val="24"/>
        </w:rPr>
        <w:t>mod_proxy_balancer</w:t>
      </w:r>
      <w:r w:rsidRPr="00C56D75">
        <w:rPr>
          <w:sz w:val="24"/>
          <w:szCs w:val="24"/>
        </w:rPr>
        <w:t xml:space="preserve"> to distribute traffic evenly and prevent DoS attacks </w:t>
      </w:r>
      <w:sdt>
        <w:sdtPr>
          <w:rPr>
            <w:sz w:val="24"/>
            <w:szCs w:val="24"/>
          </w:rPr>
          <w:id w:val="1526680874"/>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sidRPr="0053351D">
            <w:rPr>
              <w:noProof/>
              <w:sz w:val="24"/>
              <w:szCs w:val="24"/>
            </w:rPr>
            <w:t>(Apache, n.d.)</w:t>
          </w:r>
          <w:r w:rsidRPr="00C56D75">
            <w:rPr>
              <w:sz w:val="24"/>
              <w:szCs w:val="24"/>
            </w:rPr>
            <w:fldChar w:fldCharType="end"/>
          </w:r>
        </w:sdtContent>
      </w:sdt>
      <w:r w:rsidRPr="00C56D75">
        <w:rPr>
          <w:sz w:val="24"/>
          <w:szCs w:val="24"/>
        </w:rPr>
        <w:t>.</w:t>
      </w:r>
    </w:p>
    <w:p w14:paraId="4D6B1AE7" w14:textId="77777777" w:rsidR="001647B2" w:rsidRPr="001647B2" w:rsidRDefault="001647B2" w:rsidP="001647B2">
      <w:pPr>
        <w:pStyle w:val="a9"/>
        <w:rPr>
          <w:rFonts w:hint="eastAsia"/>
          <w:sz w:val="24"/>
          <w:szCs w:val="24"/>
        </w:rPr>
      </w:pPr>
    </w:p>
    <w:p w14:paraId="60040272" w14:textId="2CDE4A33" w:rsidR="001647B2" w:rsidRDefault="001647B2" w:rsidP="001647B2">
      <w:pPr>
        <w:pStyle w:val="a9"/>
        <w:numPr>
          <w:ilvl w:val="0"/>
          <w:numId w:val="50"/>
        </w:numPr>
        <w:spacing w:line="240" w:lineRule="auto"/>
        <w:ind w:left="1080"/>
        <w:rPr>
          <w:sz w:val="24"/>
          <w:szCs w:val="24"/>
        </w:rPr>
      </w:pPr>
      <w:r w:rsidRPr="001647B2">
        <w:rPr>
          <w:b/>
          <w:bCs/>
          <w:sz w:val="24"/>
          <w:szCs w:val="24"/>
        </w:rPr>
        <w:t>Documentation Updates</w:t>
      </w:r>
      <w:r w:rsidRPr="00C56D75">
        <w:rPr>
          <w:b/>
          <w:bCs/>
          <w:sz w:val="24"/>
          <w:szCs w:val="24"/>
        </w:rPr>
        <w:t>:</w:t>
      </w:r>
      <w:r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Pr="00CB00E3">
        <w:rPr>
          <w:i/>
          <w:iCs/>
          <w:sz w:val="24"/>
          <w:szCs w:val="24"/>
        </w:rPr>
        <w:t>mod_proxy_balancer</w:t>
      </w:r>
      <w:r w:rsidRPr="00C56D75">
        <w:rPr>
          <w:sz w:val="24"/>
          <w:szCs w:val="24"/>
        </w:rPr>
        <w:t xml:space="preserve"> to distribute traffic evenly and prevent DoS attacks </w:t>
      </w:r>
      <w:sdt>
        <w:sdtPr>
          <w:rPr>
            <w:sz w:val="24"/>
            <w:szCs w:val="24"/>
          </w:rPr>
          <w:id w:val="-1553693980"/>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sidRPr="0053351D">
            <w:rPr>
              <w:noProof/>
              <w:sz w:val="24"/>
              <w:szCs w:val="24"/>
            </w:rPr>
            <w:t>(Apache, n.d.)</w:t>
          </w:r>
          <w:r w:rsidRPr="00C56D75">
            <w:rPr>
              <w:sz w:val="24"/>
              <w:szCs w:val="24"/>
            </w:rPr>
            <w:fldChar w:fldCharType="end"/>
          </w:r>
        </w:sdtContent>
      </w:sdt>
      <w:r w:rsidRPr="00C56D75">
        <w:rPr>
          <w:sz w:val="24"/>
          <w:szCs w:val="24"/>
        </w:rPr>
        <w:t>.</w:t>
      </w:r>
    </w:p>
    <w:p w14:paraId="14DEB83E" w14:textId="77777777" w:rsidR="001647B2" w:rsidRDefault="001647B2" w:rsidP="001647B2">
      <w:pPr>
        <w:pStyle w:val="a9"/>
        <w:rPr>
          <w:sz w:val="24"/>
          <w:szCs w:val="24"/>
        </w:rPr>
      </w:pPr>
    </w:p>
    <w:p w14:paraId="5FE9123A" w14:textId="148510B4" w:rsidR="001647B2" w:rsidRPr="00C56D75" w:rsidRDefault="001647B2" w:rsidP="001647B2">
      <w:pPr>
        <w:pStyle w:val="4"/>
        <w:numPr>
          <w:ilvl w:val="2"/>
          <w:numId w:val="5"/>
        </w:numPr>
        <w:spacing w:before="0" w:after="0" w:line="240" w:lineRule="auto"/>
        <w:ind w:left="1080"/>
        <w:rPr>
          <w:rFonts w:cs="Times New Roman"/>
          <w:b/>
          <w:bCs/>
          <w:color w:val="auto"/>
          <w:sz w:val="24"/>
          <w:szCs w:val="24"/>
        </w:rPr>
      </w:pPr>
      <w:r w:rsidRPr="001647B2">
        <w:rPr>
          <w:rFonts w:cs="Times New Roman"/>
          <w:b/>
          <w:bCs/>
          <w:color w:val="auto"/>
          <w:sz w:val="24"/>
          <w:szCs w:val="24"/>
        </w:rPr>
        <w:t>Version Control</w:t>
      </w:r>
    </w:p>
    <w:p w14:paraId="0B6D2ED7" w14:textId="77777777" w:rsidR="001647B2" w:rsidRPr="00C56D75" w:rsidRDefault="001647B2" w:rsidP="001647B2">
      <w:pPr>
        <w:pStyle w:val="a9"/>
        <w:numPr>
          <w:ilvl w:val="0"/>
          <w:numId w:val="50"/>
        </w:numPr>
        <w:spacing w:line="240" w:lineRule="auto"/>
        <w:ind w:left="1080"/>
        <w:rPr>
          <w:sz w:val="24"/>
          <w:szCs w:val="24"/>
        </w:rPr>
      </w:pPr>
      <w:r w:rsidRPr="001647B2">
        <w:rPr>
          <w:b/>
          <w:bCs/>
          <w:sz w:val="24"/>
          <w:szCs w:val="24"/>
        </w:rPr>
        <w:t>Bug Fixes and Updates</w:t>
      </w:r>
      <w:r w:rsidRPr="00C56D75">
        <w:rPr>
          <w:b/>
          <w:bCs/>
          <w:sz w:val="24"/>
          <w:szCs w:val="24"/>
        </w:rPr>
        <w:t>:</w:t>
      </w:r>
      <w:r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Pr="00CB00E3">
        <w:rPr>
          <w:i/>
          <w:iCs/>
          <w:sz w:val="24"/>
          <w:szCs w:val="24"/>
        </w:rPr>
        <w:t>mod_proxy_balancer</w:t>
      </w:r>
      <w:r w:rsidRPr="00C56D75">
        <w:rPr>
          <w:sz w:val="24"/>
          <w:szCs w:val="24"/>
        </w:rPr>
        <w:t xml:space="preserve"> to distribute traffic evenly and prevent DoS attacks </w:t>
      </w:r>
      <w:sdt>
        <w:sdtPr>
          <w:rPr>
            <w:sz w:val="24"/>
            <w:szCs w:val="24"/>
          </w:rPr>
          <w:id w:val="-118304667"/>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sidRPr="0053351D">
            <w:rPr>
              <w:noProof/>
              <w:sz w:val="24"/>
              <w:szCs w:val="24"/>
            </w:rPr>
            <w:t>(Apache, n.d.)</w:t>
          </w:r>
          <w:r w:rsidRPr="00C56D75">
            <w:rPr>
              <w:sz w:val="24"/>
              <w:szCs w:val="24"/>
            </w:rPr>
            <w:fldChar w:fldCharType="end"/>
          </w:r>
        </w:sdtContent>
      </w:sdt>
      <w:r w:rsidRPr="00C56D75">
        <w:rPr>
          <w:sz w:val="24"/>
          <w:szCs w:val="24"/>
        </w:rPr>
        <w:t>.</w:t>
      </w:r>
    </w:p>
    <w:p w14:paraId="76AA9391" w14:textId="77777777" w:rsidR="001647B2" w:rsidRPr="00C56D75" w:rsidRDefault="001647B2" w:rsidP="001647B2">
      <w:pPr>
        <w:pStyle w:val="a9"/>
        <w:spacing w:line="240" w:lineRule="auto"/>
        <w:ind w:left="1080"/>
        <w:rPr>
          <w:sz w:val="24"/>
          <w:szCs w:val="24"/>
        </w:rPr>
      </w:pPr>
    </w:p>
    <w:p w14:paraId="08EC1AFD" w14:textId="77777777" w:rsidR="001647B2" w:rsidRDefault="001647B2" w:rsidP="001647B2">
      <w:pPr>
        <w:pStyle w:val="a9"/>
        <w:numPr>
          <w:ilvl w:val="0"/>
          <w:numId w:val="50"/>
        </w:numPr>
        <w:spacing w:after="0" w:line="240" w:lineRule="auto"/>
        <w:ind w:left="1080"/>
        <w:rPr>
          <w:sz w:val="24"/>
          <w:szCs w:val="24"/>
        </w:rPr>
      </w:pPr>
      <w:r w:rsidRPr="001647B2">
        <w:rPr>
          <w:b/>
          <w:bCs/>
          <w:sz w:val="24"/>
          <w:szCs w:val="24"/>
        </w:rPr>
        <w:t>Dependency Management</w:t>
      </w:r>
      <w:r w:rsidRPr="00C56D75">
        <w:rPr>
          <w:b/>
          <w:bCs/>
          <w:sz w:val="24"/>
          <w:szCs w:val="24"/>
        </w:rPr>
        <w:t xml:space="preserve">: </w:t>
      </w:r>
      <w:r w:rsidRPr="00C56D75">
        <w:rPr>
          <w:sz w:val="24"/>
          <w:szCs w:val="24"/>
        </w:rPr>
        <w:t>Incorporating scalability techniques such as load balancing ensures that the system can handle increased user traffic and adapt to growing requirements seamlessly</w:t>
      </w:r>
      <w:sdt>
        <w:sdtPr>
          <w:rPr>
            <w:sz w:val="24"/>
            <w:szCs w:val="24"/>
          </w:rPr>
          <w:id w:val="506325503"/>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Pr>
              <w:noProof/>
              <w:sz w:val="24"/>
              <w:szCs w:val="24"/>
            </w:rPr>
            <w:t xml:space="preserve"> </w:t>
          </w:r>
          <w:r w:rsidRPr="0053351D">
            <w:rPr>
              <w:noProof/>
              <w:sz w:val="24"/>
              <w:szCs w:val="24"/>
            </w:rPr>
            <w:t>(Apache, n.d.)</w:t>
          </w:r>
          <w:r w:rsidRPr="00C56D75">
            <w:rPr>
              <w:sz w:val="24"/>
              <w:szCs w:val="24"/>
            </w:rPr>
            <w:fldChar w:fldCharType="end"/>
          </w:r>
        </w:sdtContent>
      </w:sdt>
      <w:r w:rsidRPr="00C56D75">
        <w:rPr>
          <w:sz w:val="24"/>
          <w:szCs w:val="24"/>
        </w:rPr>
        <w:t>. This helps maintain performance and reliability, even under high-demand scenarios.</w:t>
      </w:r>
    </w:p>
    <w:p w14:paraId="64D41262" w14:textId="77777777" w:rsidR="001647B2" w:rsidRPr="001647B2" w:rsidRDefault="001647B2" w:rsidP="001647B2">
      <w:pPr>
        <w:pStyle w:val="a9"/>
        <w:rPr>
          <w:rFonts w:hint="eastAsia"/>
          <w:sz w:val="24"/>
          <w:szCs w:val="24"/>
        </w:rPr>
      </w:pPr>
    </w:p>
    <w:p w14:paraId="36D21577" w14:textId="77777777" w:rsidR="001647B2" w:rsidRDefault="001647B2" w:rsidP="001647B2">
      <w:pPr>
        <w:pStyle w:val="a9"/>
        <w:numPr>
          <w:ilvl w:val="0"/>
          <w:numId w:val="50"/>
        </w:numPr>
        <w:spacing w:line="240" w:lineRule="auto"/>
        <w:ind w:left="1080"/>
        <w:rPr>
          <w:sz w:val="24"/>
          <w:szCs w:val="24"/>
        </w:rPr>
      </w:pPr>
      <w:r w:rsidRPr="001647B2">
        <w:rPr>
          <w:b/>
          <w:bCs/>
          <w:sz w:val="24"/>
          <w:szCs w:val="24"/>
        </w:rPr>
        <w:t>Hardware Maintenance</w:t>
      </w:r>
      <w:r w:rsidRPr="00C56D75">
        <w:rPr>
          <w:b/>
          <w:bCs/>
          <w:sz w:val="24"/>
          <w:szCs w:val="24"/>
        </w:rPr>
        <w:t>:</w:t>
      </w:r>
      <w:r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Pr="00CB00E3">
        <w:rPr>
          <w:i/>
          <w:iCs/>
          <w:sz w:val="24"/>
          <w:szCs w:val="24"/>
        </w:rPr>
        <w:t>mod_proxy_balancer</w:t>
      </w:r>
      <w:r w:rsidRPr="00C56D75">
        <w:rPr>
          <w:sz w:val="24"/>
          <w:szCs w:val="24"/>
        </w:rPr>
        <w:t xml:space="preserve"> to distribute traffic evenly and prevent DoS attacks </w:t>
      </w:r>
      <w:sdt>
        <w:sdtPr>
          <w:rPr>
            <w:sz w:val="24"/>
            <w:szCs w:val="24"/>
          </w:rPr>
          <w:id w:val="988910123"/>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sidRPr="0053351D">
            <w:rPr>
              <w:noProof/>
              <w:sz w:val="24"/>
              <w:szCs w:val="24"/>
            </w:rPr>
            <w:t>(Apache, n.d.)</w:t>
          </w:r>
          <w:r w:rsidRPr="00C56D75">
            <w:rPr>
              <w:sz w:val="24"/>
              <w:szCs w:val="24"/>
            </w:rPr>
            <w:fldChar w:fldCharType="end"/>
          </w:r>
        </w:sdtContent>
      </w:sdt>
      <w:r w:rsidRPr="00C56D75">
        <w:rPr>
          <w:sz w:val="24"/>
          <w:szCs w:val="24"/>
        </w:rPr>
        <w:t>.</w:t>
      </w:r>
    </w:p>
    <w:p w14:paraId="348E443B" w14:textId="77777777" w:rsidR="001647B2" w:rsidRPr="001647B2" w:rsidRDefault="001647B2" w:rsidP="001647B2">
      <w:pPr>
        <w:pStyle w:val="a9"/>
        <w:rPr>
          <w:rFonts w:hint="eastAsia"/>
          <w:sz w:val="24"/>
          <w:szCs w:val="24"/>
        </w:rPr>
      </w:pPr>
    </w:p>
    <w:p w14:paraId="50DC68A5" w14:textId="77777777" w:rsidR="001647B2" w:rsidRDefault="001647B2" w:rsidP="001647B2">
      <w:pPr>
        <w:pStyle w:val="a9"/>
        <w:numPr>
          <w:ilvl w:val="0"/>
          <w:numId w:val="50"/>
        </w:numPr>
        <w:spacing w:line="240" w:lineRule="auto"/>
        <w:ind w:left="1080"/>
        <w:rPr>
          <w:sz w:val="24"/>
          <w:szCs w:val="24"/>
        </w:rPr>
      </w:pPr>
      <w:r w:rsidRPr="001647B2">
        <w:rPr>
          <w:b/>
          <w:bCs/>
          <w:sz w:val="24"/>
          <w:szCs w:val="24"/>
        </w:rPr>
        <w:t>Documentation Updates</w:t>
      </w:r>
      <w:r w:rsidRPr="00C56D75">
        <w:rPr>
          <w:b/>
          <w:bCs/>
          <w:sz w:val="24"/>
          <w:szCs w:val="24"/>
        </w:rPr>
        <w:t>:</w:t>
      </w:r>
      <w:r w:rsidRPr="00C56D75">
        <w:rPr>
          <w:sz w:val="24"/>
          <w:szCs w:val="24"/>
        </w:rPr>
        <w:t xml:space="preserve"> Utilizing load balancers and other traffic management techniques helps in evenly distributing system load and prevents overloads that could lead to Denial-of-Service (DoS) attacks. This is crucial for managing high traffic volumes and ensuring the system can scale efficiently with growing user demands. It can be set up load balancing using Apache’s </w:t>
      </w:r>
      <w:r w:rsidRPr="00CB00E3">
        <w:rPr>
          <w:i/>
          <w:iCs/>
          <w:sz w:val="24"/>
          <w:szCs w:val="24"/>
        </w:rPr>
        <w:t>mod_proxy_balancer</w:t>
      </w:r>
      <w:r w:rsidRPr="00C56D75">
        <w:rPr>
          <w:sz w:val="24"/>
          <w:szCs w:val="24"/>
        </w:rPr>
        <w:t xml:space="preserve"> to distribute traffic evenly and prevent DoS attacks </w:t>
      </w:r>
      <w:sdt>
        <w:sdtPr>
          <w:rPr>
            <w:sz w:val="24"/>
            <w:szCs w:val="24"/>
          </w:rPr>
          <w:id w:val="-718121478"/>
          <w:citation/>
        </w:sdtPr>
        <w:sdtContent>
          <w:r w:rsidRPr="00C56D75">
            <w:rPr>
              <w:sz w:val="24"/>
              <w:szCs w:val="24"/>
            </w:rPr>
            <w:fldChar w:fldCharType="begin"/>
          </w:r>
          <w:r w:rsidRPr="00C56D75">
            <w:rPr>
              <w:sz w:val="24"/>
              <w:szCs w:val="24"/>
            </w:rPr>
            <w:instrText xml:space="preserve"> CITATION Apa24 \l 4105 </w:instrText>
          </w:r>
          <w:r w:rsidRPr="00C56D75">
            <w:rPr>
              <w:sz w:val="24"/>
              <w:szCs w:val="24"/>
            </w:rPr>
            <w:fldChar w:fldCharType="separate"/>
          </w:r>
          <w:r w:rsidRPr="0053351D">
            <w:rPr>
              <w:noProof/>
              <w:sz w:val="24"/>
              <w:szCs w:val="24"/>
            </w:rPr>
            <w:t>(Apache, n.d.)</w:t>
          </w:r>
          <w:r w:rsidRPr="00C56D75">
            <w:rPr>
              <w:sz w:val="24"/>
              <w:szCs w:val="24"/>
            </w:rPr>
            <w:fldChar w:fldCharType="end"/>
          </w:r>
        </w:sdtContent>
      </w:sdt>
      <w:r w:rsidRPr="00C56D75">
        <w:rPr>
          <w:sz w:val="24"/>
          <w:szCs w:val="24"/>
        </w:rPr>
        <w:t>.</w:t>
      </w:r>
    </w:p>
    <w:p w14:paraId="6FA218C4" w14:textId="593F5BEA" w:rsidR="00952AC3" w:rsidRPr="00C01FDB" w:rsidRDefault="00952AC3" w:rsidP="00952AC3">
      <w:pPr>
        <w:spacing w:line="240" w:lineRule="auto"/>
        <w:rPr>
          <w:rFonts w:eastAsia="Times New Roman" w:cs="Times New Roman"/>
          <w:sz w:val="24"/>
          <w:szCs w:val="24"/>
          <w:lang w:val="en-US"/>
        </w:rPr>
      </w:pPr>
    </w:p>
    <w:p w14:paraId="58F508CD" w14:textId="77777777" w:rsidR="00A7565A" w:rsidRPr="00A7565A" w:rsidRDefault="00A7565A" w:rsidP="00A7565A">
      <w:pPr>
        <w:pStyle w:val="ae"/>
        <w:ind w:left="360"/>
        <w:rPr>
          <w:lang w:val="en-US"/>
        </w:rPr>
      </w:pPr>
    </w:p>
    <w:p w14:paraId="4B5F8C4B" w14:textId="759B8BCB" w:rsidR="00C15EFB" w:rsidRPr="00C15EFB" w:rsidRDefault="00140053" w:rsidP="006A2F60">
      <w:pPr>
        <w:pStyle w:val="3"/>
        <w:numPr>
          <w:ilvl w:val="1"/>
          <w:numId w:val="5"/>
        </w:numPr>
        <w:spacing w:before="0" w:line="240" w:lineRule="auto"/>
        <w:rPr>
          <w:lang w:val="en-US"/>
        </w:rPr>
      </w:pPr>
      <w:bookmarkStart w:id="10" w:name="_Toc169900748"/>
      <w:r w:rsidRPr="00AE09B7">
        <w:rPr>
          <w:lang w:val="en-US"/>
        </w:rPr>
        <w:t>Website Design Principles</w:t>
      </w:r>
      <w:bookmarkEnd w:id="10"/>
    </w:p>
    <w:p w14:paraId="34CBEB72" w14:textId="77777777" w:rsidR="00535A31" w:rsidRDefault="72C6578A" w:rsidP="005413E9">
      <w:pPr>
        <w:pStyle w:val="4"/>
        <w:numPr>
          <w:ilvl w:val="2"/>
          <w:numId w:val="5"/>
        </w:numPr>
        <w:spacing w:before="0" w:after="0" w:line="240" w:lineRule="auto"/>
        <w:ind w:left="1080"/>
        <w:rPr>
          <w:rFonts w:cs="Times New Roman"/>
          <w:b/>
          <w:bCs/>
          <w:color w:val="auto"/>
          <w:sz w:val="24"/>
          <w:szCs w:val="24"/>
          <w:lang w:val="en-US"/>
        </w:rPr>
      </w:pPr>
      <w:r w:rsidRPr="00535A31">
        <w:rPr>
          <w:rFonts w:cs="Times New Roman"/>
          <w:b/>
          <w:bCs/>
          <w:color w:val="auto"/>
          <w:sz w:val="24"/>
          <w:szCs w:val="24"/>
          <w:lang w:val="en-US"/>
        </w:rPr>
        <w:t>Responsive Design</w:t>
      </w:r>
    </w:p>
    <w:p w14:paraId="0E144FD4" w14:textId="77777777" w:rsidR="00967443" w:rsidRPr="00967443" w:rsidRDefault="00967443" w:rsidP="005413E9">
      <w:pPr>
        <w:spacing w:after="0" w:line="240" w:lineRule="auto"/>
        <w:ind w:left="360"/>
        <w:rPr>
          <w:rFonts w:cs="Times New Roman"/>
          <w:sz w:val="24"/>
          <w:szCs w:val="24"/>
          <w:lang w:val="en-US"/>
        </w:rPr>
      </w:pPr>
      <w:r w:rsidRPr="00967443">
        <w:rPr>
          <w:rFonts w:cs="Times New Roman"/>
          <w:sz w:val="24"/>
          <w:szCs w:val="24"/>
          <w:lang w:val="en-US"/>
        </w:rPr>
        <w:t>Responsive design is a crucial feature that ensures our website is mobile-friendly and seamlessly adapts to various screen sizes and devices. Here are the key features we plan to implement for an optimal viewing experience:</w:t>
      </w:r>
    </w:p>
    <w:p w14:paraId="3C474292" w14:textId="77777777" w:rsidR="3DF094C5" w:rsidRDefault="3DF094C5" w:rsidP="005413E9">
      <w:pPr>
        <w:pStyle w:val="a9"/>
        <w:numPr>
          <w:ilvl w:val="0"/>
          <w:numId w:val="32"/>
        </w:numPr>
        <w:spacing w:after="0" w:line="240" w:lineRule="auto"/>
        <w:rPr>
          <w:rFonts w:cs="Times New Roman"/>
          <w:sz w:val="24"/>
          <w:szCs w:val="24"/>
          <w:lang w:val="en-US"/>
        </w:rPr>
      </w:pPr>
      <w:r w:rsidRPr="00CD0F37">
        <w:rPr>
          <w:rFonts w:eastAsia="Times New Roman" w:cs="Times New Roman"/>
          <w:b/>
          <w:bCs/>
          <w:sz w:val="24"/>
          <w:szCs w:val="24"/>
          <w:lang w:val="en-US"/>
        </w:rPr>
        <w:t>Flow</w:t>
      </w:r>
      <w:r w:rsidRPr="00CD0F37">
        <w:rPr>
          <w:rFonts w:eastAsia="Times New Roman" w:cs="Times New Roman"/>
          <w:b/>
          <w:sz w:val="24"/>
          <w:szCs w:val="24"/>
          <w:lang w:val="en-US"/>
        </w:rPr>
        <w:t xml:space="preserve">: </w:t>
      </w:r>
      <w:r w:rsidR="001F5DC2" w:rsidRPr="001F5DC2">
        <w:rPr>
          <w:rFonts w:cs="Times New Roman"/>
          <w:sz w:val="24"/>
          <w:szCs w:val="24"/>
          <w:lang w:val="en-US"/>
        </w:rPr>
        <w:t>We will adopt percentage-based widths rather than fixed units, enabling elements to resize proportionally as the screen size changes.</w:t>
      </w:r>
    </w:p>
    <w:p w14:paraId="086830C1" w14:textId="77777777" w:rsidR="005413E9" w:rsidRPr="00CD0F37" w:rsidRDefault="005413E9" w:rsidP="005413E9">
      <w:pPr>
        <w:pStyle w:val="a9"/>
        <w:spacing w:after="0" w:line="240" w:lineRule="auto"/>
        <w:ind w:left="1080"/>
        <w:rPr>
          <w:rFonts w:cs="Times New Roman"/>
          <w:sz w:val="24"/>
          <w:szCs w:val="24"/>
          <w:lang w:val="en-US"/>
        </w:rPr>
      </w:pPr>
    </w:p>
    <w:p w14:paraId="14D1AA9E" w14:textId="7B282FCA" w:rsidR="72C6578A" w:rsidRDefault="72C6578A" w:rsidP="005413E9">
      <w:pPr>
        <w:pStyle w:val="a9"/>
        <w:numPr>
          <w:ilvl w:val="0"/>
          <w:numId w:val="32"/>
        </w:numPr>
        <w:spacing w:after="0" w:line="240" w:lineRule="auto"/>
        <w:rPr>
          <w:rFonts w:eastAsia="Times New Roman" w:cs="Times New Roman"/>
          <w:sz w:val="24"/>
          <w:szCs w:val="24"/>
          <w:lang w:val="en-US"/>
        </w:rPr>
      </w:pPr>
      <w:r w:rsidRPr="00CD0F37">
        <w:rPr>
          <w:rFonts w:eastAsia="Times New Roman" w:cs="Times New Roman"/>
          <w:b/>
          <w:bCs/>
          <w:sz w:val="24"/>
          <w:szCs w:val="24"/>
          <w:lang w:val="en-US"/>
        </w:rPr>
        <w:t>Breakpoin</w:t>
      </w:r>
      <w:r w:rsidRPr="00CD0F37">
        <w:rPr>
          <w:rFonts w:eastAsia="Times New Roman" w:cs="Times New Roman"/>
          <w:b/>
          <w:sz w:val="24"/>
          <w:szCs w:val="24"/>
          <w:lang w:val="en-US"/>
        </w:rPr>
        <w:t>ts:</w:t>
      </w:r>
      <w:r w:rsidRPr="00CD0F37">
        <w:rPr>
          <w:rFonts w:eastAsia="Times New Roman" w:cs="Times New Roman"/>
          <w:sz w:val="24"/>
          <w:szCs w:val="24"/>
          <w:lang w:val="en-US"/>
        </w:rPr>
        <w:t xml:space="preserve"> </w:t>
      </w:r>
      <w:r w:rsidR="00531DB5" w:rsidRPr="00531DB5">
        <w:rPr>
          <w:rFonts w:cs="Times New Roman"/>
          <w:sz w:val="24"/>
          <w:szCs w:val="24"/>
          <w:lang w:val="en-US"/>
        </w:rPr>
        <w:t>We will set additional breakpoints tailored to our content needs, allowing us to optimize user experience across a variety of devices. For instance, we can switch from a multi-column layout to a single-column layout on smaller screens</w:t>
      </w:r>
      <w:r w:rsidR="005413E9">
        <w:rPr>
          <w:rFonts w:cs="Times New Roman"/>
          <w:sz w:val="24"/>
          <w:szCs w:val="24"/>
          <w:lang w:val="en-US"/>
        </w:rPr>
        <w:t>.</w:t>
      </w:r>
    </w:p>
    <w:p w14:paraId="50D2ACD9" w14:textId="77777777" w:rsidR="005413E9" w:rsidRPr="00CD0F37" w:rsidRDefault="005413E9" w:rsidP="005413E9">
      <w:pPr>
        <w:pStyle w:val="a9"/>
        <w:spacing w:after="0" w:line="240" w:lineRule="auto"/>
        <w:ind w:left="1080"/>
        <w:rPr>
          <w:rFonts w:eastAsia="Times New Roman" w:cs="Times New Roman"/>
          <w:sz w:val="24"/>
          <w:szCs w:val="24"/>
          <w:lang w:val="en-US"/>
        </w:rPr>
      </w:pPr>
    </w:p>
    <w:p w14:paraId="4A8B1F21" w14:textId="77777777" w:rsidR="3DF094C5" w:rsidRDefault="3DF094C5" w:rsidP="005413E9">
      <w:pPr>
        <w:pStyle w:val="a9"/>
        <w:numPr>
          <w:ilvl w:val="0"/>
          <w:numId w:val="32"/>
        </w:numPr>
        <w:spacing w:after="0" w:line="240" w:lineRule="auto"/>
        <w:rPr>
          <w:rFonts w:cs="Times New Roman"/>
          <w:sz w:val="24"/>
          <w:szCs w:val="24"/>
          <w:lang w:val="en-US"/>
        </w:rPr>
      </w:pPr>
      <w:r w:rsidRPr="00CD0F37">
        <w:rPr>
          <w:rFonts w:eastAsia="Times New Roman" w:cs="Times New Roman"/>
          <w:b/>
          <w:bCs/>
          <w:sz w:val="24"/>
          <w:szCs w:val="24"/>
          <w:lang w:val="en-US"/>
        </w:rPr>
        <w:t>Max and Min Valu</w:t>
      </w:r>
      <w:r w:rsidRPr="00CD0F37">
        <w:rPr>
          <w:rFonts w:eastAsia="Times New Roman" w:cs="Times New Roman"/>
          <w:b/>
          <w:sz w:val="24"/>
          <w:szCs w:val="24"/>
          <w:lang w:val="en-US"/>
        </w:rPr>
        <w:t>es:</w:t>
      </w:r>
      <w:r w:rsidRPr="00CD0F37">
        <w:rPr>
          <w:rFonts w:eastAsia="Times New Roman" w:cs="Times New Roman"/>
          <w:sz w:val="24"/>
          <w:szCs w:val="24"/>
          <w:lang w:val="en-US"/>
        </w:rPr>
        <w:t xml:space="preserve"> </w:t>
      </w:r>
      <w:r w:rsidR="00531DB5" w:rsidRPr="00531DB5">
        <w:rPr>
          <w:rFonts w:cs="Times New Roman"/>
          <w:sz w:val="24"/>
          <w:szCs w:val="24"/>
          <w:lang w:val="en-US"/>
        </w:rPr>
        <w:t>These values will be used to prevent content from becoming too wide or shrinking excessively. They will also control the vertical stretching of elements.</w:t>
      </w:r>
    </w:p>
    <w:p w14:paraId="6339BEEB" w14:textId="77777777" w:rsidR="005413E9" w:rsidRPr="00CD0F37" w:rsidRDefault="005413E9" w:rsidP="005413E9">
      <w:pPr>
        <w:pStyle w:val="a9"/>
        <w:spacing w:after="0" w:line="240" w:lineRule="auto"/>
        <w:ind w:left="1080"/>
        <w:rPr>
          <w:rFonts w:cs="Times New Roman"/>
          <w:sz w:val="24"/>
          <w:szCs w:val="24"/>
          <w:lang w:val="en-US"/>
        </w:rPr>
      </w:pPr>
    </w:p>
    <w:p w14:paraId="56360383" w14:textId="77777777" w:rsidR="3DF094C5" w:rsidRPr="005413E9" w:rsidRDefault="3DF094C5" w:rsidP="005413E9">
      <w:pPr>
        <w:pStyle w:val="a9"/>
        <w:numPr>
          <w:ilvl w:val="0"/>
          <w:numId w:val="32"/>
        </w:numPr>
        <w:spacing w:after="0" w:line="240" w:lineRule="auto"/>
        <w:rPr>
          <w:rFonts w:cs="Times New Roman"/>
          <w:sz w:val="24"/>
          <w:szCs w:val="24"/>
          <w:lang w:val="en-US"/>
        </w:rPr>
      </w:pPr>
      <w:r w:rsidRPr="00CD0F37">
        <w:rPr>
          <w:rFonts w:eastAsia="Times New Roman" w:cs="Times New Roman"/>
          <w:b/>
          <w:bCs/>
          <w:sz w:val="24"/>
          <w:szCs w:val="24"/>
          <w:lang w:val="en-US"/>
        </w:rPr>
        <w:t>Nested Objec</w:t>
      </w:r>
      <w:r w:rsidRPr="57FA79D9">
        <w:rPr>
          <w:rFonts w:eastAsia="Times New Roman" w:cs="Times New Roman"/>
          <w:b/>
          <w:sz w:val="24"/>
          <w:szCs w:val="24"/>
          <w:lang w:val="en-US"/>
        </w:rPr>
        <w:t>ts</w:t>
      </w:r>
      <w:r w:rsidRPr="00CD0F37">
        <w:rPr>
          <w:rFonts w:eastAsia="Times New Roman" w:cs="Times New Roman"/>
          <w:sz w:val="24"/>
          <w:szCs w:val="24"/>
          <w:lang w:val="en-US"/>
        </w:rPr>
        <w:t xml:space="preserve">: </w:t>
      </w:r>
      <w:r w:rsidR="004C74C6" w:rsidRPr="004C74C6">
        <w:rPr>
          <w:rFonts w:eastAsia="Times New Roman" w:cs="Times New Roman"/>
          <w:sz w:val="24"/>
          <w:szCs w:val="24"/>
          <w:lang w:val="en-US"/>
        </w:rPr>
        <w:t>These elements will allow each content section (e.g., header, main content, sidebar, footer) to be contained within its own div, enabling us to style and manipulate each section independently based on the viewport size.</w:t>
      </w:r>
    </w:p>
    <w:p w14:paraId="399E363B" w14:textId="77777777" w:rsidR="005413E9" w:rsidRPr="00CD0F37" w:rsidRDefault="005413E9" w:rsidP="005413E9">
      <w:pPr>
        <w:pStyle w:val="a9"/>
        <w:spacing w:after="0" w:line="240" w:lineRule="auto"/>
        <w:ind w:left="1080"/>
        <w:rPr>
          <w:rFonts w:cs="Times New Roman"/>
          <w:sz w:val="24"/>
          <w:szCs w:val="24"/>
          <w:lang w:val="en-US"/>
        </w:rPr>
      </w:pPr>
    </w:p>
    <w:p w14:paraId="7131A037" w14:textId="211B3325" w:rsidR="72C6578A" w:rsidRDefault="72C6578A" w:rsidP="005413E9">
      <w:pPr>
        <w:pStyle w:val="a9"/>
        <w:numPr>
          <w:ilvl w:val="0"/>
          <w:numId w:val="32"/>
        </w:numPr>
        <w:spacing w:after="0" w:line="240" w:lineRule="auto"/>
        <w:rPr>
          <w:rFonts w:eastAsia="Times New Roman" w:cs="Times New Roman"/>
          <w:sz w:val="24"/>
          <w:szCs w:val="24"/>
          <w:lang w:val="en-US"/>
        </w:rPr>
      </w:pPr>
      <w:r w:rsidRPr="00CD0F37">
        <w:rPr>
          <w:rFonts w:eastAsia="Times New Roman" w:cs="Times New Roman"/>
          <w:b/>
          <w:bCs/>
          <w:sz w:val="24"/>
          <w:szCs w:val="24"/>
          <w:lang w:val="en-US"/>
        </w:rPr>
        <w:t>Font</w:t>
      </w:r>
      <w:r w:rsidR="00993506">
        <w:rPr>
          <w:rFonts w:eastAsia="Times New Roman" w:cs="Times New Roman"/>
          <w:b/>
          <w:bCs/>
          <w:sz w:val="24"/>
          <w:szCs w:val="24"/>
          <w:lang w:val="en-US"/>
        </w:rPr>
        <w:t>s</w:t>
      </w:r>
      <w:r w:rsidR="3DF094C5" w:rsidRPr="00CD0F37">
        <w:rPr>
          <w:rFonts w:eastAsia="Times New Roman" w:cs="Times New Roman"/>
          <w:sz w:val="24"/>
          <w:szCs w:val="24"/>
          <w:lang w:val="en-US"/>
        </w:rPr>
        <w:t xml:space="preserve">: </w:t>
      </w:r>
      <w:r w:rsidR="0033399C" w:rsidRPr="00F81EBD">
        <w:rPr>
          <w:rFonts w:eastAsia="Times New Roman" w:cs="Times New Roman"/>
          <w:sz w:val="24"/>
          <w:szCs w:val="24"/>
          <w:lang w:val="en-US"/>
        </w:rPr>
        <w:t>We prefer System Fonts for primary content over Web Fonts because they load faster. These fonts are pre-installed on user devices, ensuring a consistent experience.</w:t>
      </w:r>
      <w:r w:rsidR="00DF4D3F">
        <w:rPr>
          <w:rFonts w:eastAsia="Times New Roman" w:cs="Times New Roman"/>
          <w:sz w:val="24"/>
          <w:szCs w:val="24"/>
          <w:lang w:val="en-US"/>
        </w:rPr>
        <w:t xml:space="preserve"> However, we will explore open</w:t>
      </w:r>
      <w:r w:rsidR="00F81EBD" w:rsidRPr="00F81EBD">
        <w:rPr>
          <w:rFonts w:eastAsia="Times New Roman" w:cs="Times New Roman"/>
          <w:sz w:val="24"/>
          <w:szCs w:val="24"/>
          <w:lang w:val="en-US"/>
        </w:rPr>
        <w:t>-</w:t>
      </w:r>
      <w:r w:rsidR="00DF4D3F">
        <w:rPr>
          <w:rFonts w:eastAsia="Times New Roman" w:cs="Times New Roman"/>
          <w:sz w:val="24"/>
          <w:szCs w:val="24"/>
          <w:lang w:val="en-US"/>
        </w:rPr>
        <w:t>source fonts</w:t>
      </w:r>
      <w:r w:rsidR="006F0204">
        <w:rPr>
          <w:rFonts w:eastAsia="Times New Roman" w:cs="Times New Roman"/>
          <w:sz w:val="24"/>
          <w:szCs w:val="24"/>
          <w:lang w:val="en-US"/>
        </w:rPr>
        <w:t xml:space="preserve"> to </w:t>
      </w:r>
      <w:r w:rsidR="00F81EBD" w:rsidRPr="00F81EBD">
        <w:rPr>
          <w:rFonts w:eastAsia="Times New Roman" w:cs="Times New Roman"/>
          <w:sz w:val="24"/>
          <w:szCs w:val="24"/>
          <w:lang w:val="en-US"/>
        </w:rPr>
        <w:t>enhance the look and feel of our website.</w:t>
      </w:r>
    </w:p>
    <w:p w14:paraId="60835EF4" w14:textId="77777777" w:rsidR="005413E9" w:rsidRPr="00CD0F37" w:rsidRDefault="005413E9" w:rsidP="005413E9">
      <w:pPr>
        <w:pStyle w:val="a9"/>
        <w:spacing w:after="0" w:line="240" w:lineRule="auto"/>
        <w:ind w:left="1080"/>
        <w:rPr>
          <w:rFonts w:eastAsia="Times New Roman" w:cs="Times New Roman"/>
          <w:sz w:val="24"/>
          <w:szCs w:val="24"/>
          <w:lang w:val="en-US"/>
        </w:rPr>
      </w:pPr>
    </w:p>
    <w:p w14:paraId="17DC3FD7" w14:textId="6AEC648A" w:rsidR="0D8671F0" w:rsidRPr="00CD0F37" w:rsidRDefault="7BD0A197" w:rsidP="005413E9">
      <w:pPr>
        <w:pStyle w:val="a9"/>
        <w:numPr>
          <w:ilvl w:val="0"/>
          <w:numId w:val="32"/>
        </w:numPr>
        <w:spacing w:after="0" w:line="240" w:lineRule="auto"/>
        <w:rPr>
          <w:rFonts w:eastAsia="Times New Roman" w:cs="Times New Roman"/>
          <w:sz w:val="24"/>
          <w:szCs w:val="24"/>
          <w:lang w:val="en-US"/>
        </w:rPr>
      </w:pPr>
      <w:r w:rsidRPr="00CD0F37">
        <w:rPr>
          <w:rFonts w:cs="Times New Roman"/>
          <w:b/>
          <w:sz w:val="24"/>
          <w:szCs w:val="24"/>
          <w:lang w:val="en-US"/>
        </w:rPr>
        <w:t>Customization</w:t>
      </w:r>
      <w:r w:rsidRPr="00CD0F37">
        <w:rPr>
          <w:rFonts w:cs="Times New Roman"/>
          <w:b/>
          <w:bCs/>
          <w:sz w:val="24"/>
          <w:szCs w:val="24"/>
          <w:lang w:val="en-US"/>
        </w:rPr>
        <w:t>:</w:t>
      </w:r>
      <w:r w:rsidRPr="00CD0F37">
        <w:rPr>
          <w:rFonts w:cs="Times New Roman"/>
          <w:sz w:val="24"/>
          <w:szCs w:val="24"/>
          <w:lang w:val="en-US"/>
        </w:rPr>
        <w:t xml:space="preserve"> </w:t>
      </w:r>
      <w:r w:rsidR="007B272A" w:rsidRPr="007B272A">
        <w:rPr>
          <w:rFonts w:cs="Times New Roman"/>
          <w:sz w:val="24"/>
          <w:szCs w:val="24"/>
          <w:lang w:val="en-US"/>
        </w:rPr>
        <w:t>We will explore free and open-source Bootstrap skins to customize the default Bootstrap components and layouts, aligning them with our design requirements.</w:t>
      </w:r>
      <w:ins w:id="11" w:author="Microsoft Word" w:date="2024-06-21T20:40:00Z" w16du:dateUtc="2024-06-22T00:40:00Z">
        <w:r w:rsidR="00971CAE">
          <w:rPr>
            <w:rFonts w:cs="Times New Roman"/>
            <w:sz w:val="24"/>
            <w:szCs w:val="24"/>
            <w:lang w:val="en-US"/>
          </w:rPr>
          <w:fldChar w:fldCharType="begin"/>
        </w:r>
        <w:r w:rsidR="00A25204">
          <w:rPr>
            <w:rFonts w:cs="Times New Roman"/>
            <w:sz w:val="24"/>
            <w:szCs w:val="24"/>
          </w:rPr>
          <w:instrText xml:space="preserve">CITATION 9ba14 \l 4105 </w:instrText>
        </w:r>
        <w:r w:rsidR="00971CAE">
          <w:rPr>
            <w:rFonts w:cs="Times New Roman"/>
            <w:sz w:val="24"/>
            <w:szCs w:val="24"/>
            <w:lang w:val="en-US"/>
          </w:rPr>
          <w:fldChar w:fldCharType="separate"/>
        </w:r>
      </w:ins>
      <w:r w:rsidR="0053351D">
        <w:rPr>
          <w:rFonts w:cs="Times New Roman"/>
          <w:noProof/>
          <w:sz w:val="24"/>
          <w:szCs w:val="24"/>
        </w:rPr>
        <w:t xml:space="preserve"> </w:t>
      </w:r>
      <w:r w:rsidR="0053351D" w:rsidRPr="0053351D">
        <w:rPr>
          <w:rFonts w:cs="Times New Roman"/>
          <w:noProof/>
          <w:sz w:val="24"/>
          <w:szCs w:val="24"/>
        </w:rPr>
        <w:t>(FROONT, 2014)</w:t>
      </w:r>
      <w:ins w:id="12" w:author="Microsoft Word" w:date="2024-06-21T20:40:00Z" w16du:dateUtc="2024-06-22T00:40:00Z">
        <w:r w:rsidR="00971CAE">
          <w:rPr>
            <w:rFonts w:cs="Times New Roman"/>
            <w:sz w:val="24"/>
            <w:szCs w:val="24"/>
            <w:lang w:val="en-US"/>
          </w:rPr>
          <w:fldChar w:fldCharType="end"/>
        </w:r>
      </w:ins>
    </w:p>
    <w:p w14:paraId="7789D745" w14:textId="77777777" w:rsidR="72C6578A" w:rsidRPr="00CD0F37" w:rsidRDefault="72C6578A" w:rsidP="005413E9">
      <w:pPr>
        <w:spacing w:after="0" w:line="240" w:lineRule="auto"/>
        <w:ind w:left="720"/>
        <w:rPr>
          <w:rFonts w:eastAsia="Times New Roman" w:cs="Times New Roman"/>
          <w:b/>
          <w:bCs/>
          <w:sz w:val="24"/>
          <w:szCs w:val="24"/>
          <w:lang w:val="en-US"/>
        </w:rPr>
      </w:pPr>
      <w:r w:rsidRPr="00CD0F37">
        <w:rPr>
          <w:rFonts w:eastAsia="Times New Roman" w:cs="Times New Roman"/>
          <w:b/>
          <w:bCs/>
          <w:sz w:val="24"/>
          <w:szCs w:val="24"/>
          <w:lang w:val="en-US"/>
        </w:rPr>
        <w:t xml:space="preserve"> </w:t>
      </w:r>
    </w:p>
    <w:p w14:paraId="7E146CCC" w14:textId="77777777" w:rsidR="72C6578A" w:rsidRPr="007B272A" w:rsidRDefault="72C6578A" w:rsidP="005413E9">
      <w:pPr>
        <w:pStyle w:val="4"/>
        <w:numPr>
          <w:ilvl w:val="2"/>
          <w:numId w:val="5"/>
        </w:numPr>
        <w:spacing w:before="0" w:after="0" w:line="240" w:lineRule="auto"/>
        <w:ind w:left="1080"/>
        <w:rPr>
          <w:rFonts w:cs="Times New Roman"/>
          <w:b/>
          <w:bCs/>
          <w:color w:val="auto"/>
          <w:sz w:val="24"/>
          <w:szCs w:val="24"/>
          <w:lang w:val="en-US"/>
        </w:rPr>
      </w:pPr>
      <w:r w:rsidRPr="007B272A">
        <w:rPr>
          <w:rFonts w:cs="Times New Roman"/>
          <w:b/>
          <w:bCs/>
          <w:color w:val="auto"/>
          <w:sz w:val="24"/>
          <w:szCs w:val="24"/>
          <w:lang w:val="en-US"/>
        </w:rPr>
        <w:t>User Experience (UX)</w:t>
      </w:r>
    </w:p>
    <w:p w14:paraId="709EBC54" w14:textId="77777777" w:rsidR="72C6578A" w:rsidRPr="00CD0F37" w:rsidRDefault="00E758C7" w:rsidP="005413E9">
      <w:pPr>
        <w:spacing w:after="0" w:line="240" w:lineRule="auto"/>
        <w:ind w:left="360"/>
        <w:rPr>
          <w:rFonts w:eastAsia="Times New Roman" w:cs="Times New Roman"/>
          <w:color w:val="000000" w:themeColor="text1"/>
          <w:sz w:val="24"/>
          <w:szCs w:val="24"/>
          <w:lang w:val="en-US"/>
        </w:rPr>
      </w:pPr>
      <w:r w:rsidRPr="00E758C7">
        <w:rPr>
          <w:rFonts w:eastAsia="Times New Roman" w:cs="Times New Roman"/>
          <w:color w:val="000000" w:themeColor="text1"/>
          <w:sz w:val="24"/>
          <w:szCs w:val="24"/>
          <w:lang w:val="en-US"/>
        </w:rPr>
        <w:t>User experience (UX) considers the overall interaction of users with our site, focusing on its simplicity, effectiveness, and satisfaction. Here are the best practices we will follow:</w:t>
      </w:r>
    </w:p>
    <w:p w14:paraId="7D525D9B" w14:textId="2C31B503" w:rsidR="00085F8C" w:rsidRDefault="3DF094C5" w:rsidP="005413E9">
      <w:pPr>
        <w:pStyle w:val="a9"/>
        <w:numPr>
          <w:ilvl w:val="0"/>
          <w:numId w:val="39"/>
        </w:numPr>
        <w:tabs>
          <w:tab w:val="left" w:pos="720"/>
        </w:tabs>
        <w:spacing w:after="0" w:line="240" w:lineRule="auto"/>
        <w:rPr>
          <w:rFonts w:cs="Times New Roman"/>
          <w:sz w:val="24"/>
          <w:szCs w:val="24"/>
          <w:lang w:val="en-US"/>
        </w:rPr>
      </w:pPr>
      <w:r w:rsidRPr="00CD0F37">
        <w:rPr>
          <w:rFonts w:eastAsia="Times New Roman" w:cs="Times New Roman"/>
          <w:b/>
          <w:bCs/>
          <w:sz w:val="24"/>
          <w:szCs w:val="24"/>
          <w:lang w:val="en-US"/>
        </w:rPr>
        <w:t>Navigation</w:t>
      </w:r>
      <w:r w:rsidRPr="00CD0F37">
        <w:rPr>
          <w:rFonts w:eastAsia="Times New Roman" w:cs="Times New Roman"/>
          <w:sz w:val="24"/>
          <w:szCs w:val="24"/>
          <w:lang w:val="en-US"/>
        </w:rPr>
        <w:t>:</w:t>
      </w:r>
      <w:r w:rsidR="00392B28" w:rsidRPr="00392B28">
        <w:t xml:space="preserve"> </w:t>
      </w:r>
      <w:r w:rsidR="00392B28" w:rsidRPr="00392B28">
        <w:rPr>
          <w:rFonts w:eastAsia="Times New Roman" w:cs="Times New Roman"/>
          <w:sz w:val="24"/>
          <w:szCs w:val="24"/>
          <w:lang w:val="en-US"/>
        </w:rPr>
        <w:t>A clear, accessible navigation bar will be implemented at the top of each page with descriptive labels for menu items that accurately reflect their content or functionality</w:t>
      </w:r>
      <w:r w:rsidR="005413E9" w:rsidRPr="00392B28">
        <w:rPr>
          <w:rFonts w:eastAsia="Times New Roman" w:cs="Times New Roman"/>
          <w:sz w:val="24"/>
          <w:szCs w:val="24"/>
          <w:lang w:val="en-US"/>
        </w:rPr>
        <w:t>.</w:t>
      </w:r>
    </w:p>
    <w:p w14:paraId="563AB48F" w14:textId="77777777" w:rsidR="005413E9" w:rsidRPr="005413E9" w:rsidRDefault="005413E9" w:rsidP="005413E9">
      <w:pPr>
        <w:pStyle w:val="a9"/>
        <w:tabs>
          <w:tab w:val="left" w:pos="720"/>
        </w:tabs>
        <w:spacing w:after="0" w:line="240" w:lineRule="auto"/>
        <w:ind w:left="1080"/>
        <w:rPr>
          <w:rFonts w:cs="Times New Roman"/>
          <w:sz w:val="24"/>
          <w:szCs w:val="24"/>
          <w:lang w:val="en-US"/>
        </w:rPr>
      </w:pPr>
    </w:p>
    <w:p w14:paraId="1C8533E0" w14:textId="77777777" w:rsidR="00085F8C" w:rsidRPr="005413E9" w:rsidRDefault="3DF094C5" w:rsidP="005413E9">
      <w:pPr>
        <w:pStyle w:val="a9"/>
        <w:numPr>
          <w:ilvl w:val="0"/>
          <w:numId w:val="39"/>
        </w:numPr>
        <w:tabs>
          <w:tab w:val="left" w:pos="1440"/>
        </w:tabs>
        <w:spacing w:after="160" w:line="240" w:lineRule="auto"/>
        <w:rPr>
          <w:rFonts w:cs="Times New Roman"/>
          <w:sz w:val="24"/>
          <w:szCs w:val="24"/>
          <w:lang w:val="en-US"/>
        </w:rPr>
      </w:pPr>
      <w:r w:rsidRPr="00CD0F37">
        <w:rPr>
          <w:rFonts w:eastAsia="Times New Roman" w:cs="Times New Roman"/>
          <w:b/>
          <w:bCs/>
          <w:sz w:val="24"/>
          <w:szCs w:val="24"/>
          <w:lang w:val="en-US"/>
        </w:rPr>
        <w:t>Clear Menus</w:t>
      </w:r>
      <w:r w:rsidRPr="00CD0F37">
        <w:rPr>
          <w:rFonts w:eastAsia="Times New Roman" w:cs="Times New Roman"/>
          <w:sz w:val="24"/>
          <w:szCs w:val="24"/>
          <w:lang w:val="en-US"/>
        </w:rPr>
        <w:t xml:space="preserve">: </w:t>
      </w:r>
      <w:r w:rsidR="00392B28" w:rsidRPr="00392B28">
        <w:rPr>
          <w:rFonts w:eastAsia="Times New Roman" w:cs="Times New Roman"/>
          <w:sz w:val="24"/>
          <w:szCs w:val="24"/>
          <w:lang w:val="en-US"/>
        </w:rPr>
        <w:t>Menus will be designed with recognizable labels organized logically. Dropdown menus will be used for subcategories.</w:t>
      </w:r>
    </w:p>
    <w:p w14:paraId="7633AAF6" w14:textId="77777777" w:rsidR="005413E9" w:rsidRPr="00085F8C" w:rsidRDefault="005413E9" w:rsidP="005413E9">
      <w:pPr>
        <w:pStyle w:val="a9"/>
        <w:tabs>
          <w:tab w:val="left" w:pos="1440"/>
        </w:tabs>
        <w:spacing w:after="160" w:line="240" w:lineRule="auto"/>
        <w:ind w:left="1080"/>
        <w:rPr>
          <w:rFonts w:cs="Times New Roman"/>
          <w:sz w:val="24"/>
          <w:szCs w:val="24"/>
          <w:lang w:val="en-US"/>
        </w:rPr>
      </w:pPr>
    </w:p>
    <w:p w14:paraId="3D23DC43" w14:textId="77777777" w:rsidR="005413E9" w:rsidRPr="005413E9" w:rsidRDefault="16600F7D" w:rsidP="005413E9">
      <w:pPr>
        <w:pStyle w:val="a9"/>
        <w:numPr>
          <w:ilvl w:val="0"/>
          <w:numId w:val="39"/>
        </w:numPr>
        <w:tabs>
          <w:tab w:val="left" w:pos="1440"/>
        </w:tabs>
        <w:spacing w:after="0" w:line="240" w:lineRule="auto"/>
        <w:rPr>
          <w:rFonts w:eastAsia="Times New Roman" w:cs="Times New Roman"/>
          <w:sz w:val="24"/>
          <w:szCs w:val="24"/>
          <w:lang w:val="en-US"/>
        </w:rPr>
      </w:pPr>
      <w:r w:rsidRPr="00F955ED">
        <w:rPr>
          <w:rFonts w:cs="Times New Roman"/>
          <w:b/>
          <w:bCs/>
          <w:sz w:val="24"/>
          <w:szCs w:val="24"/>
          <w:lang w:val="en-US"/>
        </w:rPr>
        <w:t>Header and Footer:</w:t>
      </w:r>
      <w:r w:rsidRPr="00F955ED">
        <w:rPr>
          <w:rFonts w:cs="Times New Roman"/>
          <w:sz w:val="24"/>
          <w:szCs w:val="24"/>
          <w:lang w:val="en-US"/>
        </w:rPr>
        <w:t xml:space="preserve"> </w:t>
      </w:r>
      <w:r w:rsidR="00F955ED" w:rsidRPr="00F955ED">
        <w:rPr>
          <w:rFonts w:cs="Times New Roman"/>
          <w:sz w:val="24"/>
          <w:szCs w:val="24"/>
          <w:lang w:val="en-US"/>
        </w:rPr>
        <w:t>Each page will have a consistent header and footer. The header will contain the main navigation, while the footer will include links to critical sections, such as contact information and social media platforms.</w:t>
      </w:r>
    </w:p>
    <w:p w14:paraId="2D3879C4" w14:textId="77777777" w:rsidR="005413E9" w:rsidRPr="005413E9" w:rsidRDefault="005413E9" w:rsidP="005413E9">
      <w:pPr>
        <w:tabs>
          <w:tab w:val="left" w:pos="1440"/>
        </w:tabs>
        <w:spacing w:after="0" w:line="240" w:lineRule="auto"/>
        <w:rPr>
          <w:rFonts w:eastAsia="Times New Roman" w:cs="Times New Roman"/>
          <w:sz w:val="24"/>
          <w:szCs w:val="24"/>
          <w:lang w:val="en-US"/>
        </w:rPr>
      </w:pPr>
    </w:p>
    <w:p w14:paraId="23C5BF8C" w14:textId="37D7CEE1" w:rsidR="00993506" w:rsidRPr="005413E9" w:rsidRDefault="00B20BB8" w:rsidP="005413E9">
      <w:pPr>
        <w:pStyle w:val="a9"/>
        <w:numPr>
          <w:ilvl w:val="0"/>
          <w:numId w:val="39"/>
        </w:numPr>
        <w:tabs>
          <w:tab w:val="left" w:pos="1440"/>
        </w:tabs>
        <w:spacing w:after="0" w:line="240" w:lineRule="auto"/>
        <w:rPr>
          <w:rFonts w:eastAsia="Times New Roman" w:cs="Times New Roman"/>
          <w:sz w:val="24"/>
          <w:szCs w:val="24"/>
          <w:lang w:val="en-US"/>
        </w:rPr>
      </w:pPr>
      <w:r w:rsidRPr="00B20BB8">
        <w:rPr>
          <w:rFonts w:eastAsia="Times New Roman" w:cs="Times New Roman"/>
          <w:b/>
          <w:bCs/>
          <w:sz w:val="24"/>
          <w:szCs w:val="24"/>
        </w:rPr>
        <w:lastRenderedPageBreak/>
        <w:t>Breadcrumbs:</w:t>
      </w:r>
      <w:r w:rsidRPr="00B20BB8">
        <w:rPr>
          <w:rFonts w:eastAsia="Times New Roman" w:cs="Times New Roman"/>
          <w:sz w:val="24"/>
          <w:szCs w:val="24"/>
        </w:rPr>
        <w:t xml:space="preserve"> A breadcrumb trail will be displayed at the top of content pages, typically above the main content area. Each breadcrumb link will be clickable, allowing users to easily return to higher-level pages</w:t>
      </w:r>
    </w:p>
    <w:p w14:paraId="42A4643B" w14:textId="77777777" w:rsidR="005413E9" w:rsidRPr="00993506" w:rsidRDefault="005413E9" w:rsidP="005413E9">
      <w:pPr>
        <w:pStyle w:val="a9"/>
        <w:tabs>
          <w:tab w:val="left" w:pos="1440"/>
        </w:tabs>
        <w:spacing w:after="160" w:line="240" w:lineRule="auto"/>
        <w:ind w:left="1080"/>
        <w:rPr>
          <w:rFonts w:eastAsia="Times New Roman" w:cs="Times New Roman"/>
          <w:sz w:val="24"/>
          <w:szCs w:val="24"/>
          <w:lang w:val="en-US"/>
        </w:rPr>
      </w:pPr>
    </w:p>
    <w:p w14:paraId="74522317" w14:textId="3F5BCA07" w:rsidR="3DF094C5" w:rsidRPr="00CD0F37" w:rsidRDefault="3DF094C5" w:rsidP="005413E9">
      <w:pPr>
        <w:pStyle w:val="a9"/>
        <w:numPr>
          <w:ilvl w:val="0"/>
          <w:numId w:val="39"/>
        </w:numPr>
        <w:tabs>
          <w:tab w:val="left" w:pos="720"/>
        </w:tabs>
        <w:spacing w:after="160" w:line="240" w:lineRule="auto"/>
        <w:rPr>
          <w:rFonts w:cs="Times New Roman"/>
          <w:sz w:val="24"/>
          <w:szCs w:val="24"/>
          <w:lang w:val="en-US"/>
        </w:rPr>
      </w:pPr>
      <w:r w:rsidRPr="00CD0F37">
        <w:rPr>
          <w:rFonts w:eastAsia="Times New Roman" w:cs="Times New Roman"/>
          <w:b/>
          <w:bCs/>
          <w:sz w:val="24"/>
          <w:szCs w:val="24"/>
          <w:lang w:val="en-US"/>
        </w:rPr>
        <w:t>Accessibility</w:t>
      </w:r>
      <w:r w:rsidRPr="00CD0F37">
        <w:rPr>
          <w:rFonts w:eastAsia="Times New Roman" w:cs="Times New Roman"/>
          <w:sz w:val="24"/>
          <w:szCs w:val="24"/>
          <w:lang w:val="en-US"/>
        </w:rPr>
        <w:t xml:space="preserve">: </w:t>
      </w:r>
      <w:r w:rsidR="00525008" w:rsidRPr="00525008">
        <w:rPr>
          <w:rFonts w:cs="Times New Roman"/>
          <w:sz w:val="24"/>
          <w:szCs w:val="24"/>
          <w:lang w:val="en-US"/>
        </w:rPr>
        <w:t>Our aim is to create a website that is usable by as many people as possible.</w:t>
      </w:r>
      <w:r w:rsidR="00BB50F5">
        <w:rPr>
          <w:rFonts w:cs="Times New Roman"/>
          <w:sz w:val="24"/>
          <w:szCs w:val="24"/>
          <w:lang w:val="en-US"/>
        </w:rPr>
        <w:t xml:space="preserve"> We will use the following features to make this possible:</w:t>
      </w:r>
    </w:p>
    <w:p w14:paraId="0E192344" w14:textId="77777777" w:rsidR="005413E9" w:rsidRPr="005413E9" w:rsidRDefault="3DF094C5" w:rsidP="005413E9">
      <w:pPr>
        <w:pStyle w:val="a9"/>
        <w:numPr>
          <w:ilvl w:val="1"/>
          <w:numId w:val="39"/>
        </w:numPr>
        <w:tabs>
          <w:tab w:val="left" w:pos="1440"/>
        </w:tabs>
        <w:spacing w:after="160" w:line="240" w:lineRule="auto"/>
        <w:rPr>
          <w:rFonts w:cs="Times New Roman"/>
          <w:sz w:val="24"/>
          <w:szCs w:val="24"/>
          <w:lang w:val="en-US"/>
        </w:rPr>
      </w:pPr>
      <w:r w:rsidRPr="00CD0F37">
        <w:rPr>
          <w:rFonts w:eastAsia="Times New Roman" w:cs="Times New Roman"/>
          <w:b/>
          <w:bCs/>
          <w:sz w:val="24"/>
          <w:szCs w:val="24"/>
          <w:lang w:val="en-US"/>
        </w:rPr>
        <w:t>Alt Text for Images</w:t>
      </w:r>
      <w:r w:rsidRPr="00CD0F37">
        <w:rPr>
          <w:rFonts w:eastAsia="Times New Roman" w:cs="Times New Roman"/>
          <w:sz w:val="24"/>
          <w:szCs w:val="24"/>
          <w:lang w:val="en-US"/>
        </w:rPr>
        <w:t xml:space="preserve">: </w:t>
      </w:r>
      <w:r w:rsidR="00CE609D" w:rsidRPr="00CE609D">
        <w:rPr>
          <w:rFonts w:eastAsia="Times New Roman" w:cs="Times New Roman"/>
          <w:sz w:val="24"/>
          <w:szCs w:val="24"/>
          <w:lang w:val="en-US"/>
        </w:rPr>
        <w:t>Concise yet descriptive alt text will be written for all images, explaining their content or purpose to keep users informed of the displayed content.</w:t>
      </w:r>
    </w:p>
    <w:p w14:paraId="756AAF8E" w14:textId="77777777" w:rsidR="3DF094C5" w:rsidRPr="005413E9" w:rsidRDefault="00C06C04" w:rsidP="005413E9">
      <w:pPr>
        <w:pStyle w:val="a9"/>
        <w:numPr>
          <w:ilvl w:val="1"/>
          <w:numId w:val="39"/>
        </w:numPr>
        <w:tabs>
          <w:tab w:val="left" w:pos="1440"/>
        </w:tabs>
        <w:spacing w:after="160" w:line="240" w:lineRule="auto"/>
        <w:rPr>
          <w:rFonts w:cs="Times New Roman"/>
          <w:sz w:val="24"/>
          <w:szCs w:val="24"/>
          <w:lang w:val="en-US"/>
        </w:rPr>
      </w:pPr>
      <w:r>
        <w:rPr>
          <w:rFonts w:eastAsia="Times New Roman" w:cs="Times New Roman"/>
          <w:b/>
          <w:bCs/>
          <w:sz w:val="24"/>
          <w:szCs w:val="24"/>
          <w:lang w:val="en-US"/>
        </w:rPr>
        <w:t>Image</w:t>
      </w:r>
      <w:r w:rsidR="3DF094C5" w:rsidRPr="00CD0F37">
        <w:rPr>
          <w:rFonts w:eastAsia="Times New Roman" w:cs="Times New Roman"/>
          <w:b/>
          <w:bCs/>
          <w:sz w:val="24"/>
          <w:szCs w:val="24"/>
          <w:lang w:val="en-US"/>
        </w:rPr>
        <w:t xml:space="preserve"> Contrast</w:t>
      </w:r>
      <w:r w:rsidR="3DF094C5" w:rsidRPr="00CD0F37">
        <w:rPr>
          <w:rFonts w:eastAsia="Times New Roman" w:cs="Times New Roman"/>
          <w:sz w:val="24"/>
          <w:szCs w:val="24"/>
          <w:lang w:val="en-US"/>
        </w:rPr>
        <w:t xml:space="preserve">: </w:t>
      </w:r>
      <w:r w:rsidR="00CD5361" w:rsidRPr="00CD5361">
        <w:rPr>
          <w:rFonts w:eastAsia="Times New Roman" w:cs="Times New Roman"/>
          <w:sz w:val="24"/>
          <w:szCs w:val="24"/>
          <w:lang w:val="en-US"/>
        </w:rPr>
        <w:t>All images will be optimized with high contrast, ensuring enhanced visibility and readability, making them accessible for users with visual impairments.</w:t>
      </w:r>
    </w:p>
    <w:p w14:paraId="7048E721" w14:textId="77777777" w:rsidR="005413E9" w:rsidRPr="00CD0F37" w:rsidRDefault="005413E9" w:rsidP="005413E9">
      <w:pPr>
        <w:pStyle w:val="a9"/>
        <w:tabs>
          <w:tab w:val="left" w:pos="1440"/>
        </w:tabs>
        <w:spacing w:after="160" w:line="240" w:lineRule="auto"/>
        <w:ind w:left="1800"/>
        <w:rPr>
          <w:rFonts w:cs="Times New Roman"/>
          <w:sz w:val="24"/>
          <w:szCs w:val="24"/>
          <w:lang w:val="en-US"/>
        </w:rPr>
      </w:pPr>
    </w:p>
    <w:p w14:paraId="18DDE235" w14:textId="604DBBA6" w:rsidR="3DF094C5" w:rsidRPr="00CD0F37" w:rsidRDefault="3DF094C5" w:rsidP="005413E9">
      <w:pPr>
        <w:pStyle w:val="a9"/>
        <w:numPr>
          <w:ilvl w:val="0"/>
          <w:numId w:val="39"/>
        </w:numPr>
        <w:tabs>
          <w:tab w:val="left" w:pos="720"/>
        </w:tabs>
        <w:spacing w:after="160" w:line="240" w:lineRule="auto"/>
        <w:rPr>
          <w:rFonts w:cs="Times New Roman"/>
          <w:sz w:val="24"/>
          <w:szCs w:val="24"/>
          <w:lang w:val="en-US"/>
        </w:rPr>
      </w:pPr>
      <w:r w:rsidRPr="00CD0F37">
        <w:rPr>
          <w:rFonts w:eastAsia="Times New Roman" w:cs="Times New Roman"/>
          <w:b/>
          <w:bCs/>
          <w:sz w:val="24"/>
          <w:szCs w:val="24"/>
          <w:lang w:val="en-US"/>
        </w:rPr>
        <w:t>Usability</w:t>
      </w:r>
      <w:r w:rsidRPr="00CD0F37">
        <w:rPr>
          <w:rFonts w:eastAsia="Times New Roman" w:cs="Times New Roman"/>
          <w:sz w:val="24"/>
          <w:szCs w:val="24"/>
          <w:lang w:val="en-US"/>
        </w:rPr>
        <w:t xml:space="preserve">: </w:t>
      </w:r>
      <w:r w:rsidR="00D87873" w:rsidRPr="00D87873">
        <w:rPr>
          <w:rFonts w:eastAsia="Times New Roman" w:cs="Times New Roman"/>
          <w:sz w:val="24"/>
          <w:szCs w:val="24"/>
          <w:lang w:val="en-US"/>
        </w:rPr>
        <w:t>Our focus is on making the website intuitive, easy to understand, and operate, ensuring users can achieve their goals efficiently.</w:t>
      </w:r>
      <w:r w:rsidR="00E85380">
        <w:rPr>
          <w:rFonts w:eastAsia="Times New Roman" w:cs="Times New Roman"/>
          <w:sz w:val="24"/>
          <w:szCs w:val="24"/>
          <w:lang w:val="en-US"/>
        </w:rPr>
        <w:t xml:space="preserve"> We will use the following features to ensure usability:</w:t>
      </w:r>
    </w:p>
    <w:p w14:paraId="133BDC68" w14:textId="77777777" w:rsidR="72C6578A" w:rsidRPr="00085F8C" w:rsidRDefault="72C6578A" w:rsidP="005413E9">
      <w:pPr>
        <w:pStyle w:val="a9"/>
        <w:numPr>
          <w:ilvl w:val="1"/>
          <w:numId w:val="39"/>
        </w:numPr>
        <w:tabs>
          <w:tab w:val="left" w:pos="720"/>
        </w:tabs>
        <w:spacing w:after="160" w:line="240" w:lineRule="auto"/>
        <w:rPr>
          <w:rFonts w:cs="Times New Roman"/>
          <w:sz w:val="24"/>
          <w:szCs w:val="24"/>
          <w:lang w:val="en-US"/>
        </w:rPr>
      </w:pPr>
      <w:r w:rsidRPr="00CD0F37">
        <w:rPr>
          <w:rFonts w:eastAsia="Times New Roman" w:cs="Times New Roman"/>
          <w:b/>
          <w:bCs/>
          <w:sz w:val="24"/>
          <w:szCs w:val="24"/>
          <w:lang w:val="en-US"/>
        </w:rPr>
        <w:t>Consistent Layout</w:t>
      </w:r>
      <w:r w:rsidRPr="00CD0F37">
        <w:rPr>
          <w:rFonts w:eastAsia="Times New Roman" w:cs="Times New Roman"/>
          <w:sz w:val="24"/>
          <w:szCs w:val="24"/>
          <w:lang w:val="en-US"/>
        </w:rPr>
        <w:t xml:space="preserve">: </w:t>
      </w:r>
      <w:r w:rsidR="00D87873" w:rsidRPr="00D87873">
        <w:rPr>
          <w:rFonts w:eastAsia="Times New Roman" w:cs="Times New Roman"/>
          <w:sz w:val="24"/>
          <w:szCs w:val="24"/>
          <w:lang w:val="en-US"/>
        </w:rPr>
        <w:t>Consistent templates will be used for similar types of pages to maintain uniformity. A consistent spacing system (margins, padding) will be employed throughout the website for alignment and layout consistency.</w:t>
      </w:r>
    </w:p>
    <w:p w14:paraId="4FE317FE" w14:textId="77777777" w:rsidR="00085F8C" w:rsidRPr="00CD0F37" w:rsidRDefault="00085F8C" w:rsidP="005413E9">
      <w:pPr>
        <w:pStyle w:val="a9"/>
        <w:tabs>
          <w:tab w:val="left" w:pos="720"/>
        </w:tabs>
        <w:spacing w:after="160" w:line="240" w:lineRule="auto"/>
        <w:ind w:left="1800"/>
        <w:rPr>
          <w:rFonts w:cs="Times New Roman"/>
          <w:sz w:val="24"/>
          <w:szCs w:val="24"/>
          <w:lang w:val="en-US"/>
        </w:rPr>
      </w:pPr>
    </w:p>
    <w:p w14:paraId="7A832A64" w14:textId="77777777" w:rsidR="72C6578A" w:rsidRDefault="3DF094C5" w:rsidP="005413E9">
      <w:pPr>
        <w:pStyle w:val="a9"/>
        <w:numPr>
          <w:ilvl w:val="1"/>
          <w:numId w:val="39"/>
        </w:numPr>
        <w:tabs>
          <w:tab w:val="left" w:pos="1440"/>
        </w:tabs>
        <w:spacing w:after="160" w:line="240" w:lineRule="auto"/>
        <w:rPr>
          <w:rFonts w:eastAsia="Times New Roman" w:cs="Times New Roman"/>
          <w:sz w:val="24"/>
          <w:szCs w:val="24"/>
          <w:lang w:val="en-US"/>
        </w:rPr>
      </w:pPr>
      <w:r w:rsidRPr="00CD0F37">
        <w:rPr>
          <w:rFonts w:eastAsia="Times New Roman" w:cs="Times New Roman"/>
          <w:b/>
          <w:bCs/>
          <w:sz w:val="24"/>
          <w:szCs w:val="24"/>
          <w:lang w:val="en-US"/>
        </w:rPr>
        <w:t>Loading Indicators</w:t>
      </w:r>
      <w:r w:rsidRPr="00CD0F37">
        <w:rPr>
          <w:rFonts w:eastAsia="Times New Roman" w:cs="Times New Roman"/>
          <w:sz w:val="24"/>
          <w:szCs w:val="24"/>
          <w:lang w:val="en-US"/>
        </w:rPr>
        <w:t xml:space="preserve">: </w:t>
      </w:r>
      <w:r w:rsidR="00D87873" w:rsidRPr="00D87873">
        <w:rPr>
          <w:rFonts w:eastAsia="Times New Roman" w:cs="Times New Roman"/>
          <w:sz w:val="24"/>
          <w:szCs w:val="24"/>
          <w:lang w:val="en-US"/>
        </w:rPr>
        <w:t>Loading indicators will be incorporated to provide visual feedback during loading times, reassuring users that their action is being processed and preventing frustration. (Example: a progress bar will show during content loading or data fetching processes.)</w:t>
      </w:r>
    </w:p>
    <w:p w14:paraId="0EAA79AB" w14:textId="77777777" w:rsidR="00085F8C" w:rsidRPr="00CD0F37" w:rsidRDefault="00085F8C" w:rsidP="005413E9">
      <w:pPr>
        <w:pStyle w:val="a9"/>
        <w:tabs>
          <w:tab w:val="left" w:pos="1440"/>
        </w:tabs>
        <w:spacing w:after="160" w:line="240" w:lineRule="auto"/>
        <w:ind w:left="1800"/>
        <w:rPr>
          <w:rFonts w:eastAsia="Times New Roman" w:cs="Times New Roman"/>
          <w:sz w:val="24"/>
          <w:szCs w:val="24"/>
          <w:lang w:val="en-US"/>
        </w:rPr>
      </w:pPr>
    </w:p>
    <w:p w14:paraId="14FE2967" w14:textId="4E63C206" w:rsidR="3DF094C5" w:rsidRPr="00CD0F37" w:rsidRDefault="3DF094C5" w:rsidP="005413E9">
      <w:pPr>
        <w:pStyle w:val="a9"/>
        <w:numPr>
          <w:ilvl w:val="1"/>
          <w:numId w:val="39"/>
        </w:numPr>
        <w:tabs>
          <w:tab w:val="left" w:pos="1440"/>
        </w:tabs>
        <w:spacing w:after="160" w:line="240" w:lineRule="auto"/>
        <w:rPr>
          <w:rFonts w:cs="Times New Roman"/>
          <w:sz w:val="24"/>
          <w:szCs w:val="24"/>
          <w:lang w:val="en-US"/>
        </w:rPr>
      </w:pPr>
      <w:r w:rsidRPr="00CD0F37">
        <w:rPr>
          <w:rFonts w:eastAsia="Times New Roman" w:cs="Times New Roman"/>
          <w:b/>
          <w:bCs/>
          <w:sz w:val="24"/>
          <w:szCs w:val="24"/>
          <w:lang w:val="en-US"/>
        </w:rPr>
        <w:t>Repetition</w:t>
      </w:r>
      <w:r w:rsidRPr="00CD0F37">
        <w:rPr>
          <w:rFonts w:eastAsia="Times New Roman" w:cs="Times New Roman"/>
          <w:sz w:val="24"/>
          <w:szCs w:val="24"/>
          <w:lang w:val="en-US"/>
        </w:rPr>
        <w:t xml:space="preserve">: </w:t>
      </w:r>
      <w:r w:rsidR="00E03933" w:rsidRPr="00E03933">
        <w:rPr>
          <w:rFonts w:eastAsia="Times New Roman" w:cs="Times New Roman"/>
          <w:sz w:val="24"/>
          <w:szCs w:val="24"/>
          <w:lang w:val="en-US"/>
        </w:rPr>
        <w:t>We will ensure cohesion by maintaining consistency in elements like buttons, spacing, headers, footers, and color schemes throughout the website. This includes applying consistent styles for buttons, links, etc., keeping headers, footers, and other repeated elements uniform across pages, and using a consistent color scheme to reinforce branding.</w:t>
      </w:r>
      <w:sdt>
        <w:sdtPr>
          <w:rPr>
            <w:rFonts w:eastAsia="Times New Roman" w:cs="Times New Roman"/>
            <w:sz w:val="24"/>
            <w:szCs w:val="24"/>
            <w:lang w:val="en-US"/>
          </w:rPr>
          <w:id w:val="-1689744598"/>
          <w:citation/>
        </w:sdtPr>
        <w:sdtContent>
          <w:r w:rsidR="00042D47">
            <w:rPr>
              <w:rFonts w:eastAsia="Times New Roman" w:cs="Times New Roman"/>
              <w:sz w:val="24"/>
              <w:szCs w:val="24"/>
              <w:lang w:val="en-US"/>
            </w:rPr>
            <w:fldChar w:fldCharType="begin"/>
          </w:r>
          <w:r w:rsidR="00A25204">
            <w:rPr>
              <w:rFonts w:eastAsia="Times New Roman" w:cs="Times New Roman"/>
              <w:sz w:val="24"/>
              <w:szCs w:val="24"/>
            </w:rPr>
            <w:instrText xml:space="preserve">CITATION UXd \l 4105 </w:instrText>
          </w:r>
          <w:r w:rsidR="00042D47">
            <w:rPr>
              <w:rFonts w:eastAsia="Times New Roman" w:cs="Times New Roman"/>
              <w:sz w:val="24"/>
              <w:szCs w:val="24"/>
              <w:lang w:val="en-US"/>
            </w:rPr>
            <w:fldChar w:fldCharType="separate"/>
          </w:r>
          <w:r w:rsidR="0053351D">
            <w:rPr>
              <w:rFonts w:eastAsia="Times New Roman" w:cs="Times New Roman"/>
              <w:noProof/>
              <w:sz w:val="24"/>
              <w:szCs w:val="24"/>
            </w:rPr>
            <w:t xml:space="preserve"> </w:t>
          </w:r>
          <w:r w:rsidR="0053351D" w:rsidRPr="0053351D">
            <w:rPr>
              <w:rFonts w:eastAsia="Times New Roman" w:cs="Times New Roman"/>
              <w:noProof/>
              <w:sz w:val="24"/>
              <w:szCs w:val="24"/>
            </w:rPr>
            <w:t>(Lucidspark, n.d.)</w:t>
          </w:r>
          <w:r w:rsidR="00042D47">
            <w:rPr>
              <w:rFonts w:eastAsia="Times New Roman" w:cs="Times New Roman"/>
              <w:sz w:val="24"/>
              <w:szCs w:val="24"/>
              <w:lang w:val="en-US"/>
            </w:rPr>
            <w:fldChar w:fldCharType="end"/>
          </w:r>
        </w:sdtContent>
      </w:sdt>
    </w:p>
    <w:p w14:paraId="75871D9F" w14:textId="77777777" w:rsidR="72C6578A" w:rsidRPr="00E03933" w:rsidRDefault="72C6578A" w:rsidP="005413E9">
      <w:pPr>
        <w:pStyle w:val="4"/>
        <w:numPr>
          <w:ilvl w:val="2"/>
          <w:numId w:val="5"/>
        </w:numPr>
        <w:spacing w:before="0" w:after="0" w:line="240" w:lineRule="auto"/>
        <w:ind w:left="1080"/>
        <w:rPr>
          <w:rFonts w:cs="Times New Roman"/>
          <w:b/>
          <w:bCs/>
          <w:color w:val="auto"/>
          <w:sz w:val="24"/>
          <w:szCs w:val="24"/>
          <w:lang w:val="en-US"/>
        </w:rPr>
      </w:pPr>
      <w:r w:rsidRPr="00E03933">
        <w:rPr>
          <w:rFonts w:cs="Times New Roman"/>
          <w:b/>
          <w:bCs/>
          <w:color w:val="auto"/>
          <w:sz w:val="24"/>
          <w:szCs w:val="24"/>
          <w:lang w:val="en-US"/>
        </w:rPr>
        <w:t>UI/UX Tools</w:t>
      </w:r>
    </w:p>
    <w:p w14:paraId="5B88485B" w14:textId="77777777" w:rsidR="003D2829" w:rsidRPr="003D2829" w:rsidRDefault="001B030A" w:rsidP="005413E9">
      <w:pPr>
        <w:spacing w:after="0" w:line="240" w:lineRule="auto"/>
        <w:ind w:left="360"/>
        <w:rPr>
          <w:rFonts w:eastAsia="Times New Roman" w:cs="Times New Roman"/>
          <w:sz w:val="24"/>
          <w:szCs w:val="24"/>
          <w:lang w:val="en-US"/>
        </w:rPr>
      </w:pPr>
      <w:r w:rsidRPr="001B030A">
        <w:rPr>
          <w:rFonts w:eastAsia="Times New Roman" w:cs="Times New Roman"/>
          <w:sz w:val="24"/>
          <w:szCs w:val="24"/>
          <w:lang w:val="en-US"/>
        </w:rPr>
        <w:t xml:space="preserve">UI/UX tools are vital in our design process. They are software applications that facilitate the design and prototyping of user interfaces and experiences, streamlining the creation, iteration, and collaboration </w:t>
      </w:r>
      <w:r w:rsidR="009C7385" w:rsidRPr="001B030A">
        <w:rPr>
          <w:rFonts w:eastAsia="Times New Roman" w:cs="Times New Roman"/>
          <w:sz w:val="24"/>
          <w:szCs w:val="24"/>
          <w:lang w:val="en-US"/>
        </w:rPr>
        <w:t>process.</w:t>
      </w:r>
    </w:p>
    <w:p w14:paraId="164CC4F8" w14:textId="2A1BA7D8" w:rsidR="00173871" w:rsidRDefault="72C6578A" w:rsidP="005413E9">
      <w:pPr>
        <w:pStyle w:val="a9"/>
        <w:numPr>
          <w:ilvl w:val="0"/>
          <w:numId w:val="6"/>
        </w:numPr>
        <w:tabs>
          <w:tab w:val="left" w:pos="0"/>
          <w:tab w:val="left" w:pos="720"/>
        </w:tabs>
        <w:spacing w:after="160" w:line="240" w:lineRule="auto"/>
        <w:ind w:left="1080"/>
        <w:rPr>
          <w:rFonts w:eastAsia="Times New Roman" w:cs="Times New Roman"/>
          <w:sz w:val="24"/>
          <w:szCs w:val="24"/>
          <w:lang w:val="en-US"/>
        </w:rPr>
      </w:pPr>
      <w:r w:rsidRPr="00CD0F37">
        <w:rPr>
          <w:rFonts w:eastAsia="Times New Roman" w:cs="Times New Roman"/>
          <w:b/>
          <w:bCs/>
          <w:sz w:val="24"/>
          <w:szCs w:val="24"/>
          <w:lang w:val="en-US"/>
        </w:rPr>
        <w:t>Adobe XD</w:t>
      </w:r>
      <w:r w:rsidRPr="00CD0F37">
        <w:rPr>
          <w:rFonts w:eastAsia="Times New Roman" w:cs="Times New Roman"/>
          <w:sz w:val="24"/>
          <w:szCs w:val="24"/>
          <w:lang w:val="en-US"/>
        </w:rPr>
        <w:t>:</w:t>
      </w:r>
      <w:r w:rsidR="00FF2E6C">
        <w:rPr>
          <w:rFonts w:eastAsia="Times New Roman" w:cs="Times New Roman"/>
          <w:sz w:val="24"/>
          <w:szCs w:val="24"/>
          <w:lang w:val="en-US"/>
        </w:rPr>
        <w:t xml:space="preserve"> </w:t>
      </w:r>
      <w:r w:rsidR="00F626E8" w:rsidRPr="00FF2E6C">
        <w:rPr>
          <w:rFonts w:eastAsia="Times New Roman" w:cs="Times New Roman"/>
          <w:sz w:val="24"/>
          <w:szCs w:val="24"/>
          <w:lang w:val="en-US"/>
        </w:rPr>
        <w:t xml:space="preserve">Adobe XD supports the creation of scalable vector graphics, which assists in designing interfaces that are visually appealing across all screen sizes. </w:t>
      </w:r>
      <w:r w:rsidR="00FF2E6C">
        <w:rPr>
          <w:rFonts w:eastAsia="Times New Roman" w:cs="Times New Roman"/>
          <w:sz w:val="24"/>
          <w:szCs w:val="24"/>
          <w:lang w:val="en-US"/>
        </w:rPr>
        <w:t xml:space="preserve">This tool </w:t>
      </w:r>
      <w:r w:rsidR="00FF2E6C" w:rsidRPr="00F626E8">
        <w:rPr>
          <w:rFonts w:eastAsia="Times New Roman" w:cs="Times New Roman"/>
          <w:sz w:val="24"/>
          <w:szCs w:val="24"/>
          <w:lang w:val="en-US"/>
        </w:rPr>
        <w:t>is excellent for creating high-fidelity prototypes and designing user flows with interactive elements.</w:t>
      </w:r>
      <w:sdt>
        <w:sdtPr>
          <w:rPr>
            <w:rFonts w:eastAsia="Times New Roman" w:cs="Times New Roman"/>
            <w:sz w:val="24"/>
            <w:szCs w:val="24"/>
            <w:lang w:val="en-US"/>
          </w:rPr>
          <w:id w:val="1736971196"/>
          <w:citation/>
        </w:sdtPr>
        <w:sdtContent>
          <w:r w:rsidR="00195908">
            <w:rPr>
              <w:rFonts w:eastAsia="Times New Roman" w:cs="Times New Roman"/>
              <w:sz w:val="24"/>
              <w:szCs w:val="24"/>
              <w:lang w:val="en-US"/>
            </w:rPr>
            <w:fldChar w:fldCharType="begin"/>
          </w:r>
          <w:r w:rsidR="00195908">
            <w:rPr>
              <w:rFonts w:eastAsia="Times New Roman" w:cs="Times New Roman"/>
              <w:sz w:val="24"/>
              <w:szCs w:val="24"/>
              <w:lang w:val="en-US"/>
            </w:rPr>
            <w:instrText xml:space="preserve"> CITATION Ado \l 1033 </w:instrText>
          </w:r>
          <w:r w:rsidR="00195908">
            <w:rPr>
              <w:rFonts w:eastAsia="Times New Roman" w:cs="Times New Roman"/>
              <w:sz w:val="24"/>
              <w:szCs w:val="24"/>
              <w:lang w:val="en-US"/>
            </w:rPr>
            <w:fldChar w:fldCharType="separate"/>
          </w:r>
          <w:r w:rsidR="0053351D">
            <w:rPr>
              <w:rFonts w:eastAsia="Times New Roman" w:cs="Times New Roman"/>
              <w:noProof/>
              <w:sz w:val="24"/>
              <w:szCs w:val="24"/>
              <w:lang w:val="en-US"/>
            </w:rPr>
            <w:t xml:space="preserve"> </w:t>
          </w:r>
          <w:r w:rsidR="0053351D" w:rsidRPr="0053351D">
            <w:rPr>
              <w:rFonts w:eastAsia="Times New Roman" w:cs="Times New Roman"/>
              <w:noProof/>
              <w:sz w:val="24"/>
              <w:szCs w:val="24"/>
              <w:lang w:val="en-US"/>
            </w:rPr>
            <w:t>(Adobe, n.d.)</w:t>
          </w:r>
          <w:r w:rsidR="00195908">
            <w:rPr>
              <w:rFonts w:eastAsia="Times New Roman" w:cs="Times New Roman"/>
              <w:sz w:val="24"/>
              <w:szCs w:val="24"/>
              <w:lang w:val="en-US"/>
            </w:rPr>
            <w:fldChar w:fldCharType="end"/>
          </w:r>
        </w:sdtContent>
      </w:sdt>
      <w:r w:rsidR="00FF2E6C">
        <w:rPr>
          <w:rFonts w:eastAsia="Times New Roman" w:cs="Times New Roman"/>
          <w:sz w:val="24"/>
          <w:szCs w:val="24"/>
          <w:lang w:val="en-US"/>
        </w:rPr>
        <w:t xml:space="preserve"> </w:t>
      </w:r>
      <w:r w:rsidR="00F626E8" w:rsidRPr="00FF2E6C">
        <w:rPr>
          <w:rFonts w:eastAsia="Times New Roman" w:cs="Times New Roman"/>
          <w:sz w:val="24"/>
          <w:szCs w:val="24"/>
          <w:lang w:val="en-US"/>
        </w:rPr>
        <w:t>We utilized this popular tool to design our initial high-fidelity wireframe for the Landing page.</w:t>
      </w:r>
    </w:p>
    <w:p w14:paraId="2814FE91" w14:textId="77777777" w:rsidR="00085F8C" w:rsidRPr="003D2829" w:rsidRDefault="00085F8C" w:rsidP="005413E9">
      <w:pPr>
        <w:pStyle w:val="a9"/>
        <w:tabs>
          <w:tab w:val="left" w:pos="0"/>
          <w:tab w:val="left" w:pos="720"/>
        </w:tabs>
        <w:spacing w:after="160" w:line="240" w:lineRule="auto"/>
        <w:ind w:left="1080"/>
        <w:rPr>
          <w:rFonts w:eastAsia="Times New Roman" w:cs="Times New Roman"/>
          <w:sz w:val="24"/>
          <w:szCs w:val="24"/>
          <w:lang w:val="en-US"/>
        </w:rPr>
      </w:pPr>
    </w:p>
    <w:p w14:paraId="1A2D25E1" w14:textId="423ADCB0" w:rsidR="00F626E8" w:rsidRPr="00FF2E6C" w:rsidRDefault="00F626E8" w:rsidP="005413E9">
      <w:pPr>
        <w:pStyle w:val="a9"/>
        <w:numPr>
          <w:ilvl w:val="0"/>
          <w:numId w:val="6"/>
        </w:numPr>
        <w:tabs>
          <w:tab w:val="left" w:pos="0"/>
          <w:tab w:val="left" w:pos="720"/>
        </w:tabs>
        <w:spacing w:after="160" w:line="240" w:lineRule="auto"/>
        <w:ind w:left="1080"/>
        <w:rPr>
          <w:rFonts w:cs="Times New Roman"/>
          <w:sz w:val="24"/>
          <w:szCs w:val="24"/>
          <w:lang w:val="en-US"/>
        </w:rPr>
      </w:pPr>
      <w:r w:rsidRPr="00CD0F37">
        <w:rPr>
          <w:rFonts w:eastAsia="Times New Roman" w:cs="Times New Roman"/>
          <w:b/>
          <w:bCs/>
          <w:sz w:val="24"/>
          <w:szCs w:val="24"/>
          <w:lang w:val="en-US"/>
        </w:rPr>
        <w:t>Figma</w:t>
      </w:r>
      <w:r w:rsidRPr="00CD0F37">
        <w:rPr>
          <w:rFonts w:eastAsia="Times New Roman" w:cs="Times New Roman"/>
          <w:sz w:val="24"/>
          <w:szCs w:val="24"/>
          <w:lang w:val="en-US"/>
        </w:rPr>
        <w:t xml:space="preserve">: </w:t>
      </w:r>
      <w:r w:rsidRPr="00E12185">
        <w:rPr>
          <w:rFonts w:cs="Times New Roman"/>
          <w:sz w:val="24"/>
          <w:szCs w:val="24"/>
          <w:lang w:val="en-US"/>
        </w:rPr>
        <w:t>Figma is entirely cloud-based, allowing for real-time collaboration. It enables multiple designers to work simultaneously on the same file, making it effortless for our team members to share insights and implement designs together.</w:t>
      </w:r>
      <w:r w:rsidR="00FF2E6C">
        <w:rPr>
          <w:rFonts w:cs="Times New Roman"/>
          <w:sz w:val="24"/>
          <w:szCs w:val="24"/>
          <w:lang w:val="en-US"/>
        </w:rPr>
        <w:t xml:space="preserve"> </w:t>
      </w:r>
      <w:r w:rsidRPr="00FF2E6C">
        <w:rPr>
          <w:rFonts w:cs="Times New Roman"/>
          <w:sz w:val="24"/>
          <w:szCs w:val="24"/>
          <w:lang w:val="en-US"/>
        </w:rPr>
        <w:t xml:space="preserve">Figma is particularly suited for teams that work remotely or require frequent collaboration, as </w:t>
      </w:r>
      <w:r w:rsidRPr="00FF2E6C">
        <w:rPr>
          <w:rFonts w:cs="Times New Roman"/>
          <w:sz w:val="24"/>
          <w:szCs w:val="24"/>
          <w:lang w:val="en-US"/>
        </w:rPr>
        <w:lastRenderedPageBreak/>
        <w:t>it supports real-time updates and feedback.</w:t>
      </w:r>
      <w:sdt>
        <w:sdtPr>
          <w:rPr>
            <w:rFonts w:cs="Times New Roman"/>
            <w:sz w:val="24"/>
            <w:szCs w:val="24"/>
            <w:lang w:val="en-US"/>
          </w:rPr>
          <w:id w:val="456301796"/>
          <w:citation/>
        </w:sdtPr>
        <w:sdtContent>
          <w:r w:rsidR="00B433DB">
            <w:rPr>
              <w:rFonts w:cs="Times New Roman"/>
              <w:sz w:val="24"/>
              <w:szCs w:val="24"/>
              <w:lang w:val="en-US"/>
            </w:rPr>
            <w:fldChar w:fldCharType="begin"/>
          </w:r>
          <w:r w:rsidR="00B433DB">
            <w:rPr>
              <w:rFonts w:cs="Times New Roman"/>
              <w:sz w:val="24"/>
              <w:szCs w:val="24"/>
              <w:lang w:val="en-US"/>
            </w:rPr>
            <w:instrText xml:space="preserve"> CITATION Fig \l 1033 </w:instrText>
          </w:r>
          <w:r w:rsidR="00B433DB">
            <w:rPr>
              <w:rFonts w:cs="Times New Roman"/>
              <w:sz w:val="24"/>
              <w:szCs w:val="24"/>
              <w:lang w:val="en-US"/>
            </w:rPr>
            <w:fldChar w:fldCharType="separate"/>
          </w:r>
          <w:r w:rsidR="0053351D">
            <w:rPr>
              <w:rFonts w:cs="Times New Roman"/>
              <w:noProof/>
              <w:sz w:val="24"/>
              <w:szCs w:val="24"/>
              <w:lang w:val="en-US"/>
            </w:rPr>
            <w:t xml:space="preserve"> </w:t>
          </w:r>
          <w:r w:rsidR="0053351D" w:rsidRPr="0053351D">
            <w:rPr>
              <w:rFonts w:cs="Times New Roman"/>
              <w:noProof/>
              <w:sz w:val="24"/>
              <w:szCs w:val="24"/>
              <w:lang w:val="en-US"/>
            </w:rPr>
            <w:t>(Figma, n.d.)</w:t>
          </w:r>
          <w:r w:rsidR="00B433DB">
            <w:rPr>
              <w:rFonts w:cs="Times New Roman"/>
              <w:sz w:val="24"/>
              <w:szCs w:val="24"/>
              <w:lang w:val="en-US"/>
            </w:rPr>
            <w:fldChar w:fldCharType="end"/>
          </w:r>
        </w:sdtContent>
      </w:sdt>
      <w:r w:rsidR="0011581C">
        <w:rPr>
          <w:rFonts w:cs="Times New Roman"/>
          <w:sz w:val="24"/>
          <w:szCs w:val="24"/>
          <w:lang w:val="en-US"/>
        </w:rPr>
        <w:t xml:space="preserve"> We utilized this tool for the updated version of the Landing Page </w:t>
      </w:r>
      <w:r w:rsidR="007E6B6E">
        <w:rPr>
          <w:rFonts w:cs="Times New Roman"/>
          <w:sz w:val="24"/>
          <w:szCs w:val="24"/>
          <w:lang w:val="en-US"/>
        </w:rPr>
        <w:t>to present to the client.</w:t>
      </w:r>
    </w:p>
    <w:p w14:paraId="5112DCAA" w14:textId="77777777" w:rsidR="72C6578A" w:rsidRPr="005E22E0" w:rsidRDefault="72C6578A" w:rsidP="005413E9">
      <w:pPr>
        <w:pStyle w:val="4"/>
        <w:numPr>
          <w:ilvl w:val="2"/>
          <w:numId w:val="5"/>
        </w:numPr>
        <w:spacing w:before="0" w:after="0" w:line="240" w:lineRule="auto"/>
        <w:ind w:left="1080"/>
        <w:rPr>
          <w:rFonts w:cs="Times New Roman"/>
          <w:b/>
          <w:bCs/>
          <w:color w:val="auto"/>
          <w:sz w:val="24"/>
          <w:szCs w:val="24"/>
          <w:lang w:val="en-US"/>
        </w:rPr>
      </w:pPr>
      <w:r w:rsidRPr="005E22E0">
        <w:rPr>
          <w:rFonts w:cs="Times New Roman"/>
          <w:b/>
          <w:bCs/>
          <w:color w:val="auto"/>
          <w:sz w:val="24"/>
          <w:szCs w:val="24"/>
          <w:lang w:val="en-US"/>
        </w:rPr>
        <w:t>Competitor Analysis</w:t>
      </w:r>
    </w:p>
    <w:p w14:paraId="5BA83AE0" w14:textId="77777777" w:rsidR="00993506" w:rsidRDefault="00B42D3C" w:rsidP="005413E9">
      <w:pPr>
        <w:spacing w:after="160" w:line="240" w:lineRule="auto"/>
        <w:ind w:left="360"/>
        <w:rPr>
          <w:rFonts w:eastAsia="Times New Roman" w:cs="Times New Roman"/>
          <w:sz w:val="24"/>
          <w:szCs w:val="24"/>
          <w:lang w:val="en-US"/>
        </w:rPr>
      </w:pPr>
      <w:r w:rsidRPr="00B42D3C">
        <w:rPr>
          <w:rFonts w:eastAsia="Times New Roman" w:cs="Times New Roman"/>
          <w:sz w:val="24"/>
          <w:szCs w:val="24"/>
          <w:lang w:val="en-US"/>
        </w:rPr>
        <w:t xml:space="preserve">Our goal in conducting a competitor analysis is to critically evaluate our website in comparison to our competitors. This allows us to identify unique features that set us apart and areas where we could potentially improve. </w:t>
      </w:r>
    </w:p>
    <w:p w14:paraId="5FE78A66" w14:textId="77777777" w:rsidR="72C6578A" w:rsidRPr="00CD0F37" w:rsidRDefault="72C6578A" w:rsidP="005413E9">
      <w:pPr>
        <w:pStyle w:val="a9"/>
        <w:numPr>
          <w:ilvl w:val="0"/>
          <w:numId w:val="34"/>
        </w:numPr>
        <w:tabs>
          <w:tab w:val="left" w:pos="0"/>
          <w:tab w:val="left" w:pos="720"/>
        </w:tabs>
        <w:spacing w:after="160" w:line="240" w:lineRule="auto"/>
        <w:ind w:left="1080"/>
        <w:rPr>
          <w:rFonts w:eastAsia="Times New Roman" w:cs="Times New Roman"/>
          <w:sz w:val="24"/>
          <w:szCs w:val="24"/>
          <w:lang w:val="en-US"/>
        </w:rPr>
      </w:pPr>
      <w:r w:rsidRPr="00CD0F37">
        <w:rPr>
          <w:rFonts w:eastAsia="Times New Roman" w:cs="Times New Roman"/>
          <w:b/>
          <w:bCs/>
          <w:sz w:val="24"/>
          <w:szCs w:val="24"/>
          <w:lang w:val="en-US"/>
        </w:rPr>
        <w:t>Identify</w:t>
      </w:r>
      <w:r w:rsidR="00B42D3C">
        <w:rPr>
          <w:rFonts w:eastAsia="Times New Roman" w:cs="Times New Roman"/>
          <w:b/>
          <w:bCs/>
          <w:sz w:val="24"/>
          <w:szCs w:val="24"/>
          <w:lang w:val="en-US"/>
        </w:rPr>
        <w:t>ing</w:t>
      </w:r>
      <w:r w:rsidRPr="00CD0F37">
        <w:rPr>
          <w:rFonts w:eastAsia="Times New Roman" w:cs="Times New Roman"/>
          <w:b/>
          <w:bCs/>
          <w:sz w:val="24"/>
          <w:szCs w:val="24"/>
          <w:lang w:val="en-US"/>
        </w:rPr>
        <w:t xml:space="preserve"> Competitors</w:t>
      </w:r>
      <w:r w:rsidRPr="00CD0F37">
        <w:rPr>
          <w:rFonts w:eastAsia="Times New Roman" w:cs="Times New Roman"/>
          <w:sz w:val="24"/>
          <w:szCs w:val="24"/>
          <w:lang w:val="en-US"/>
        </w:rPr>
        <w:t>:</w:t>
      </w:r>
    </w:p>
    <w:p w14:paraId="4FF3D3FC" w14:textId="4A5ABC6E" w:rsidR="00EB56CE" w:rsidRDefault="00DD4B4B" w:rsidP="005413E9">
      <w:pPr>
        <w:pStyle w:val="a9"/>
        <w:numPr>
          <w:ilvl w:val="1"/>
          <w:numId w:val="34"/>
        </w:numPr>
        <w:tabs>
          <w:tab w:val="left" w:pos="1440"/>
        </w:tabs>
        <w:spacing w:after="160" w:line="240" w:lineRule="auto"/>
        <w:ind w:left="1800"/>
        <w:rPr>
          <w:rFonts w:eastAsia="Times New Roman" w:cs="Times New Roman"/>
          <w:sz w:val="24"/>
          <w:szCs w:val="24"/>
          <w:lang w:val="en-US"/>
        </w:rPr>
      </w:pPr>
      <w:r w:rsidRPr="00DD4B4B">
        <w:rPr>
          <w:rFonts w:cs="Times New Roman"/>
          <w:sz w:val="24"/>
          <w:szCs w:val="24"/>
          <w:lang w:val="en-US"/>
        </w:rPr>
        <w:t xml:space="preserve">We selected businesses or websites within our industry that cater to a similar demographic or offer comparable products/services. For example, we thoroughly analyzed the website of one of </w:t>
      </w:r>
      <w:r w:rsidR="001D40DA">
        <w:rPr>
          <w:rFonts w:cs="Times New Roman"/>
          <w:sz w:val="24"/>
          <w:szCs w:val="24"/>
          <w:lang w:val="en-US"/>
        </w:rPr>
        <w:t>XYZ</w:t>
      </w:r>
      <w:r>
        <w:rPr>
          <w:rFonts w:cs="Times New Roman"/>
          <w:sz w:val="24"/>
          <w:szCs w:val="24"/>
          <w:lang w:val="en-US"/>
        </w:rPr>
        <w:t>’s</w:t>
      </w:r>
      <w:r w:rsidRPr="00DD4B4B">
        <w:rPr>
          <w:rFonts w:cs="Times New Roman"/>
          <w:sz w:val="24"/>
          <w:szCs w:val="24"/>
          <w:lang w:val="en-US"/>
        </w:rPr>
        <w:t xml:space="preserve"> competitors, Enginuity Inc</w:t>
      </w:r>
      <w:r w:rsidR="00E64DD1">
        <w:rPr>
          <w:rFonts w:cs="Times New Roman"/>
          <w:sz w:val="24"/>
          <w:szCs w:val="24"/>
          <w:lang w:val="en-US"/>
        </w:rPr>
        <w:t xml:space="preserve"> </w:t>
      </w:r>
      <w:sdt>
        <w:sdtPr>
          <w:rPr>
            <w:rFonts w:cs="Times New Roman"/>
            <w:sz w:val="24"/>
            <w:szCs w:val="24"/>
            <w:lang w:val="en-US"/>
          </w:rPr>
          <w:id w:val="-87624995"/>
          <w:citation/>
        </w:sdtPr>
        <w:sdtContent>
          <w:r w:rsidR="00E64DD1">
            <w:rPr>
              <w:rFonts w:cs="Times New Roman"/>
              <w:sz w:val="24"/>
              <w:szCs w:val="24"/>
              <w:lang w:val="en-US"/>
            </w:rPr>
            <w:fldChar w:fldCharType="begin"/>
          </w:r>
          <w:r w:rsidR="00E64DD1">
            <w:rPr>
              <w:rFonts w:cs="Times New Roman"/>
              <w:sz w:val="24"/>
              <w:szCs w:val="24"/>
              <w:lang w:val="en-US"/>
            </w:rPr>
            <w:instrText xml:space="preserve"> CITATION Eng24 \l 1033 </w:instrText>
          </w:r>
          <w:r w:rsidR="00E64DD1">
            <w:rPr>
              <w:rFonts w:cs="Times New Roman"/>
              <w:sz w:val="24"/>
              <w:szCs w:val="24"/>
              <w:lang w:val="en-US"/>
            </w:rPr>
            <w:fldChar w:fldCharType="separate"/>
          </w:r>
          <w:r w:rsidR="0053351D" w:rsidRPr="0053351D">
            <w:rPr>
              <w:rFonts w:cs="Times New Roman"/>
              <w:noProof/>
              <w:sz w:val="24"/>
              <w:szCs w:val="24"/>
              <w:lang w:val="en-US"/>
            </w:rPr>
            <w:t>(Enginuity Inc, 2024)</w:t>
          </w:r>
          <w:r w:rsidR="00E64DD1">
            <w:rPr>
              <w:rFonts w:cs="Times New Roman"/>
              <w:sz w:val="24"/>
              <w:szCs w:val="24"/>
              <w:lang w:val="en-US"/>
            </w:rPr>
            <w:fldChar w:fldCharType="end"/>
          </w:r>
        </w:sdtContent>
      </w:sdt>
      <w:r w:rsidR="00047B9C">
        <w:rPr>
          <w:rFonts w:cs="Times New Roman"/>
          <w:sz w:val="24"/>
          <w:szCs w:val="24"/>
          <w:lang w:val="en-US"/>
        </w:rPr>
        <w:t xml:space="preserve">. </w:t>
      </w:r>
      <w:r w:rsidR="002854B5" w:rsidRPr="002854B5">
        <w:rPr>
          <w:rFonts w:eastAsia="Times New Roman" w:cs="Times New Roman"/>
          <w:sz w:val="24"/>
          <w:szCs w:val="24"/>
          <w:lang w:val="en-US"/>
        </w:rPr>
        <w:t>The client chose this website based on factors such as market presence, similarity in product/service offerings, and target audience.</w:t>
      </w:r>
    </w:p>
    <w:p w14:paraId="7E8AA935" w14:textId="6AD19501" w:rsidR="002854B5" w:rsidRDefault="002854B5" w:rsidP="005413E9">
      <w:pPr>
        <w:pStyle w:val="a9"/>
        <w:numPr>
          <w:ilvl w:val="1"/>
          <w:numId w:val="34"/>
        </w:numPr>
        <w:tabs>
          <w:tab w:val="left" w:pos="1440"/>
        </w:tabs>
        <w:spacing w:after="160" w:line="240" w:lineRule="auto"/>
        <w:ind w:left="1800"/>
        <w:rPr>
          <w:rFonts w:eastAsia="Times New Roman" w:cs="Times New Roman"/>
          <w:sz w:val="24"/>
          <w:szCs w:val="24"/>
          <w:lang w:val="en-US"/>
        </w:rPr>
      </w:pPr>
      <w:r w:rsidRPr="002854B5">
        <w:rPr>
          <w:rFonts w:eastAsia="Times New Roman" w:cs="Times New Roman"/>
          <w:sz w:val="24"/>
          <w:szCs w:val="24"/>
          <w:lang w:val="en-US"/>
        </w:rPr>
        <w:t xml:space="preserve">We also considered </w:t>
      </w:r>
      <w:r w:rsidR="000433A5">
        <w:rPr>
          <w:rFonts w:eastAsia="Times New Roman" w:cs="Times New Roman"/>
          <w:sz w:val="24"/>
          <w:szCs w:val="24"/>
          <w:lang w:val="en-US"/>
        </w:rPr>
        <w:t>the overall design used by</w:t>
      </w:r>
      <w:r w:rsidRPr="002854B5">
        <w:rPr>
          <w:rFonts w:eastAsia="Times New Roman" w:cs="Times New Roman"/>
          <w:sz w:val="24"/>
          <w:szCs w:val="24"/>
          <w:lang w:val="en-US"/>
        </w:rPr>
        <w:t xml:space="preserve"> other companies in the same industry, such as British Engines</w:t>
      </w:r>
      <w:sdt>
        <w:sdtPr>
          <w:rPr>
            <w:rFonts w:eastAsia="Times New Roman" w:cs="Times New Roman"/>
            <w:sz w:val="24"/>
            <w:szCs w:val="24"/>
            <w:lang w:val="en-US"/>
          </w:rPr>
          <w:id w:val="-2145030207"/>
          <w:citation/>
        </w:sdtPr>
        <w:sdtContent>
          <w:r w:rsidR="00497A75">
            <w:rPr>
              <w:rFonts w:eastAsia="Times New Roman" w:cs="Times New Roman"/>
              <w:sz w:val="24"/>
              <w:szCs w:val="24"/>
              <w:lang w:val="en-US"/>
            </w:rPr>
            <w:fldChar w:fldCharType="begin"/>
          </w:r>
          <w:r w:rsidR="00497A75">
            <w:rPr>
              <w:rFonts w:eastAsia="Times New Roman" w:cs="Times New Roman"/>
              <w:sz w:val="24"/>
              <w:szCs w:val="24"/>
              <w:lang w:val="en-US"/>
            </w:rPr>
            <w:instrText xml:space="preserve"> CITATION Bri24 \l 1033 </w:instrText>
          </w:r>
          <w:r w:rsidR="00497A75">
            <w:rPr>
              <w:rFonts w:eastAsia="Times New Roman" w:cs="Times New Roman"/>
              <w:sz w:val="24"/>
              <w:szCs w:val="24"/>
              <w:lang w:val="en-US"/>
            </w:rPr>
            <w:fldChar w:fldCharType="separate"/>
          </w:r>
          <w:r w:rsidR="0053351D">
            <w:rPr>
              <w:rFonts w:eastAsia="Times New Roman" w:cs="Times New Roman"/>
              <w:noProof/>
              <w:sz w:val="24"/>
              <w:szCs w:val="24"/>
              <w:lang w:val="en-US"/>
            </w:rPr>
            <w:t xml:space="preserve"> </w:t>
          </w:r>
          <w:r w:rsidR="0053351D" w:rsidRPr="0053351D">
            <w:rPr>
              <w:rFonts w:eastAsia="Times New Roman" w:cs="Times New Roman"/>
              <w:noProof/>
              <w:sz w:val="24"/>
              <w:szCs w:val="24"/>
              <w:lang w:val="en-US"/>
            </w:rPr>
            <w:t>(Britishengines, 2024)</w:t>
          </w:r>
          <w:r w:rsidR="00497A75">
            <w:rPr>
              <w:rFonts w:eastAsia="Times New Roman" w:cs="Times New Roman"/>
              <w:sz w:val="24"/>
              <w:szCs w:val="24"/>
              <w:lang w:val="en-US"/>
            </w:rPr>
            <w:fldChar w:fldCharType="end"/>
          </w:r>
        </w:sdtContent>
      </w:sdt>
      <w:r w:rsidRPr="002854B5">
        <w:rPr>
          <w:rFonts w:eastAsia="Times New Roman" w:cs="Times New Roman"/>
          <w:sz w:val="24"/>
          <w:szCs w:val="24"/>
          <w:lang w:val="en-US"/>
        </w:rPr>
        <w:t>, Sci Engineering</w:t>
      </w:r>
      <w:sdt>
        <w:sdtPr>
          <w:rPr>
            <w:rFonts w:eastAsia="Times New Roman" w:cs="Times New Roman"/>
            <w:sz w:val="24"/>
            <w:szCs w:val="24"/>
            <w:lang w:val="en-US"/>
          </w:rPr>
          <w:id w:val="-1038274357"/>
          <w:citation/>
        </w:sdtPr>
        <w:sdtContent>
          <w:r w:rsidR="00497A75">
            <w:rPr>
              <w:rFonts w:eastAsia="Times New Roman" w:cs="Times New Roman"/>
              <w:sz w:val="24"/>
              <w:szCs w:val="24"/>
              <w:lang w:val="en-US"/>
            </w:rPr>
            <w:fldChar w:fldCharType="begin"/>
          </w:r>
          <w:r w:rsidR="00497A75">
            <w:rPr>
              <w:rFonts w:eastAsia="Times New Roman" w:cs="Times New Roman"/>
              <w:sz w:val="24"/>
              <w:szCs w:val="24"/>
              <w:lang w:val="en-US"/>
            </w:rPr>
            <w:instrText xml:space="preserve"> CITATION Sci19 \l 1033 </w:instrText>
          </w:r>
          <w:r w:rsidR="00497A75">
            <w:rPr>
              <w:rFonts w:eastAsia="Times New Roman" w:cs="Times New Roman"/>
              <w:sz w:val="24"/>
              <w:szCs w:val="24"/>
              <w:lang w:val="en-US"/>
            </w:rPr>
            <w:fldChar w:fldCharType="separate"/>
          </w:r>
          <w:r w:rsidR="0053351D">
            <w:rPr>
              <w:rFonts w:eastAsia="Times New Roman" w:cs="Times New Roman"/>
              <w:noProof/>
              <w:sz w:val="24"/>
              <w:szCs w:val="24"/>
              <w:lang w:val="en-US"/>
            </w:rPr>
            <w:t xml:space="preserve"> </w:t>
          </w:r>
          <w:r w:rsidR="0053351D" w:rsidRPr="0053351D">
            <w:rPr>
              <w:rFonts w:eastAsia="Times New Roman" w:cs="Times New Roman"/>
              <w:noProof/>
              <w:sz w:val="24"/>
              <w:szCs w:val="24"/>
              <w:lang w:val="en-US"/>
            </w:rPr>
            <w:t>(Sci Engineering, 2019)</w:t>
          </w:r>
          <w:r w:rsidR="00497A75">
            <w:rPr>
              <w:rFonts w:eastAsia="Times New Roman" w:cs="Times New Roman"/>
              <w:sz w:val="24"/>
              <w:szCs w:val="24"/>
              <w:lang w:val="en-US"/>
            </w:rPr>
            <w:fldChar w:fldCharType="end"/>
          </w:r>
        </w:sdtContent>
      </w:sdt>
      <w:r w:rsidRPr="002854B5">
        <w:rPr>
          <w:rFonts w:eastAsia="Times New Roman" w:cs="Times New Roman"/>
          <w:sz w:val="24"/>
          <w:szCs w:val="24"/>
          <w:lang w:val="en-US"/>
        </w:rPr>
        <w:t>, and Baker Hughes</w:t>
      </w:r>
      <w:r w:rsidR="00497A75">
        <w:rPr>
          <w:rFonts w:eastAsia="Times New Roman" w:cs="Times New Roman"/>
          <w:sz w:val="24"/>
          <w:szCs w:val="24"/>
          <w:lang w:val="en-US"/>
        </w:rPr>
        <w:t xml:space="preserve"> </w:t>
      </w:r>
      <w:sdt>
        <w:sdtPr>
          <w:rPr>
            <w:rFonts w:eastAsia="Times New Roman" w:cs="Times New Roman"/>
            <w:sz w:val="24"/>
            <w:szCs w:val="24"/>
            <w:lang w:val="en-US"/>
          </w:rPr>
          <w:id w:val="46580051"/>
          <w:citation/>
        </w:sdtPr>
        <w:sdtContent>
          <w:r w:rsidR="00502D80">
            <w:rPr>
              <w:rFonts w:eastAsia="Times New Roman" w:cs="Times New Roman"/>
              <w:sz w:val="24"/>
              <w:szCs w:val="24"/>
              <w:lang w:val="en-US"/>
            </w:rPr>
            <w:fldChar w:fldCharType="begin"/>
          </w:r>
          <w:r w:rsidR="00502D80">
            <w:rPr>
              <w:rFonts w:eastAsia="Times New Roman" w:cs="Times New Roman"/>
              <w:sz w:val="24"/>
              <w:szCs w:val="24"/>
              <w:lang w:val="en-US"/>
            </w:rPr>
            <w:instrText xml:space="preserve"> CITATION Bak24 \l 1033 </w:instrText>
          </w:r>
          <w:r w:rsidR="00502D80">
            <w:rPr>
              <w:rFonts w:eastAsia="Times New Roman" w:cs="Times New Roman"/>
              <w:sz w:val="24"/>
              <w:szCs w:val="24"/>
              <w:lang w:val="en-US"/>
            </w:rPr>
            <w:fldChar w:fldCharType="separate"/>
          </w:r>
          <w:r w:rsidR="0053351D" w:rsidRPr="0053351D">
            <w:rPr>
              <w:rFonts w:eastAsia="Times New Roman" w:cs="Times New Roman"/>
              <w:noProof/>
              <w:sz w:val="24"/>
              <w:szCs w:val="24"/>
              <w:lang w:val="en-US"/>
            </w:rPr>
            <w:t>(Baker Hughes, 2024)</w:t>
          </w:r>
          <w:r w:rsidR="00502D80">
            <w:rPr>
              <w:rFonts w:eastAsia="Times New Roman" w:cs="Times New Roman"/>
              <w:sz w:val="24"/>
              <w:szCs w:val="24"/>
              <w:lang w:val="en-US"/>
            </w:rPr>
            <w:fldChar w:fldCharType="end"/>
          </w:r>
        </w:sdtContent>
      </w:sdt>
      <w:r w:rsidRPr="002854B5">
        <w:rPr>
          <w:rFonts w:eastAsia="Times New Roman" w:cs="Times New Roman"/>
          <w:sz w:val="24"/>
          <w:szCs w:val="24"/>
          <w:lang w:val="en-US"/>
        </w:rPr>
        <w:t>, among others.</w:t>
      </w:r>
    </w:p>
    <w:p w14:paraId="4614D6D3" w14:textId="77777777" w:rsidR="00085F8C" w:rsidRPr="002854B5" w:rsidRDefault="00085F8C" w:rsidP="005413E9">
      <w:pPr>
        <w:pStyle w:val="a9"/>
        <w:tabs>
          <w:tab w:val="left" w:pos="1440"/>
        </w:tabs>
        <w:spacing w:after="160" w:line="240" w:lineRule="auto"/>
        <w:ind w:left="1800"/>
        <w:rPr>
          <w:rFonts w:eastAsia="Times New Roman" w:cs="Times New Roman"/>
          <w:sz w:val="24"/>
          <w:szCs w:val="24"/>
          <w:lang w:val="en-US"/>
        </w:rPr>
      </w:pPr>
    </w:p>
    <w:p w14:paraId="1C51C95D" w14:textId="77777777" w:rsidR="72C6578A" w:rsidRPr="00CD0F37" w:rsidRDefault="72C6578A" w:rsidP="005413E9">
      <w:pPr>
        <w:pStyle w:val="a9"/>
        <w:numPr>
          <w:ilvl w:val="0"/>
          <w:numId w:val="34"/>
        </w:numPr>
        <w:tabs>
          <w:tab w:val="left" w:pos="0"/>
          <w:tab w:val="left" w:pos="720"/>
        </w:tabs>
        <w:spacing w:after="160" w:line="240" w:lineRule="auto"/>
        <w:ind w:left="1080"/>
        <w:rPr>
          <w:rFonts w:eastAsia="Times New Roman" w:cs="Times New Roman"/>
          <w:sz w:val="24"/>
          <w:szCs w:val="24"/>
          <w:lang w:val="en-US"/>
        </w:rPr>
      </w:pPr>
      <w:r w:rsidRPr="00CD0F37">
        <w:rPr>
          <w:rFonts w:eastAsia="Times New Roman" w:cs="Times New Roman"/>
          <w:b/>
          <w:bCs/>
          <w:sz w:val="24"/>
          <w:szCs w:val="24"/>
          <w:lang w:val="en-US"/>
        </w:rPr>
        <w:t>Feature</w:t>
      </w:r>
      <w:r w:rsidR="00B42D3C">
        <w:rPr>
          <w:rFonts w:eastAsia="Times New Roman" w:cs="Times New Roman"/>
          <w:b/>
          <w:bCs/>
          <w:sz w:val="24"/>
          <w:szCs w:val="24"/>
          <w:lang w:val="en-US"/>
        </w:rPr>
        <w:t xml:space="preserve"> Comparison</w:t>
      </w:r>
    </w:p>
    <w:p w14:paraId="08A6BA8C" w14:textId="77777777" w:rsidR="72C6578A" w:rsidRPr="00CD0F37" w:rsidRDefault="72C6578A" w:rsidP="005413E9">
      <w:pPr>
        <w:pStyle w:val="a9"/>
        <w:numPr>
          <w:ilvl w:val="1"/>
          <w:numId w:val="34"/>
        </w:numPr>
        <w:tabs>
          <w:tab w:val="left" w:pos="1440"/>
        </w:tabs>
        <w:spacing w:after="160" w:line="240" w:lineRule="auto"/>
        <w:ind w:left="1800"/>
        <w:rPr>
          <w:rFonts w:eastAsia="Times New Roman" w:cs="Times New Roman"/>
          <w:sz w:val="24"/>
          <w:szCs w:val="24"/>
          <w:lang w:val="en-US"/>
        </w:rPr>
      </w:pPr>
      <w:r w:rsidRPr="00CD0F37">
        <w:rPr>
          <w:rFonts w:eastAsia="Times New Roman" w:cs="Times New Roman"/>
          <w:b/>
          <w:bCs/>
          <w:sz w:val="24"/>
          <w:szCs w:val="24"/>
          <w:lang w:val="en-US"/>
        </w:rPr>
        <w:t>Design</w:t>
      </w:r>
      <w:r w:rsidRPr="00CD0F37">
        <w:rPr>
          <w:rFonts w:eastAsia="Times New Roman" w:cs="Times New Roman"/>
          <w:sz w:val="24"/>
          <w:szCs w:val="24"/>
          <w:lang w:val="en-US"/>
        </w:rPr>
        <w:t xml:space="preserve">: </w:t>
      </w:r>
      <w:r w:rsidR="00423CAF" w:rsidRPr="00423CAF">
        <w:rPr>
          <w:rFonts w:eastAsia="Times New Roman" w:cs="Times New Roman"/>
          <w:sz w:val="24"/>
          <w:szCs w:val="24"/>
          <w:lang w:val="en-US"/>
        </w:rPr>
        <w:t>We assessed the aesthetic quality, branding consistency, and overall visual engagement of our competitors' websites. We also evaluated whether their layout effectively and intuitively presented information.</w:t>
      </w:r>
    </w:p>
    <w:p w14:paraId="7F4F4474" w14:textId="77777777" w:rsidR="72C6578A" w:rsidRDefault="72C6578A" w:rsidP="005413E9">
      <w:pPr>
        <w:pStyle w:val="a9"/>
        <w:numPr>
          <w:ilvl w:val="1"/>
          <w:numId w:val="34"/>
        </w:numPr>
        <w:tabs>
          <w:tab w:val="left" w:pos="1440"/>
        </w:tabs>
        <w:spacing w:after="160" w:line="240" w:lineRule="auto"/>
        <w:ind w:left="1800"/>
        <w:rPr>
          <w:rFonts w:eastAsia="Times New Roman" w:cs="Times New Roman"/>
          <w:sz w:val="24"/>
          <w:szCs w:val="24"/>
          <w:lang w:val="en-US"/>
        </w:rPr>
      </w:pPr>
      <w:r w:rsidRPr="00CD0F37">
        <w:rPr>
          <w:rFonts w:eastAsia="Times New Roman" w:cs="Times New Roman"/>
          <w:b/>
          <w:bCs/>
          <w:sz w:val="24"/>
          <w:szCs w:val="24"/>
          <w:lang w:val="en-US"/>
        </w:rPr>
        <w:t>Functionality</w:t>
      </w:r>
      <w:r w:rsidRPr="00CD0F37">
        <w:rPr>
          <w:rFonts w:eastAsia="Times New Roman" w:cs="Times New Roman"/>
          <w:sz w:val="24"/>
          <w:szCs w:val="24"/>
          <w:lang w:val="en-US"/>
        </w:rPr>
        <w:t xml:space="preserve">: </w:t>
      </w:r>
      <w:r w:rsidR="00056F64" w:rsidRPr="00056F64">
        <w:rPr>
          <w:rFonts w:eastAsia="Times New Roman" w:cs="Times New Roman"/>
          <w:sz w:val="24"/>
          <w:szCs w:val="24"/>
          <w:lang w:val="en-US"/>
        </w:rPr>
        <w:t>We made a list of key features our competitors offer, such as lead capture forms, e-commerce capabilities, customer portals, and unique interactive elements.</w:t>
      </w:r>
    </w:p>
    <w:p w14:paraId="674A4BDF" w14:textId="77777777" w:rsidR="00085F8C" w:rsidRPr="00CD0F37" w:rsidRDefault="00085F8C" w:rsidP="005413E9">
      <w:pPr>
        <w:pStyle w:val="a9"/>
        <w:tabs>
          <w:tab w:val="left" w:pos="1440"/>
        </w:tabs>
        <w:spacing w:after="160" w:line="240" w:lineRule="auto"/>
        <w:ind w:left="1800"/>
        <w:rPr>
          <w:rFonts w:eastAsia="Times New Roman" w:cs="Times New Roman"/>
          <w:sz w:val="24"/>
          <w:szCs w:val="24"/>
          <w:lang w:val="en-US"/>
        </w:rPr>
      </w:pPr>
    </w:p>
    <w:p w14:paraId="1F020DCE" w14:textId="77777777" w:rsidR="72C6578A" w:rsidRPr="00CD0F37" w:rsidRDefault="00B42D3C" w:rsidP="005413E9">
      <w:pPr>
        <w:pStyle w:val="a9"/>
        <w:numPr>
          <w:ilvl w:val="0"/>
          <w:numId w:val="34"/>
        </w:numPr>
        <w:tabs>
          <w:tab w:val="left" w:pos="0"/>
          <w:tab w:val="left" w:pos="720"/>
        </w:tabs>
        <w:spacing w:after="160" w:line="240" w:lineRule="auto"/>
        <w:ind w:left="1080"/>
        <w:rPr>
          <w:rFonts w:eastAsia="Times New Roman" w:cs="Times New Roman"/>
          <w:sz w:val="24"/>
          <w:szCs w:val="24"/>
          <w:lang w:val="en-US"/>
        </w:rPr>
      </w:pPr>
      <w:r>
        <w:rPr>
          <w:rFonts w:eastAsia="Times New Roman" w:cs="Times New Roman"/>
          <w:b/>
          <w:bCs/>
          <w:sz w:val="24"/>
          <w:szCs w:val="24"/>
          <w:lang w:val="en-US"/>
        </w:rPr>
        <w:t>Distinguishing Factor</w:t>
      </w:r>
      <w:r w:rsidR="72C6578A" w:rsidRPr="00CD0F37">
        <w:rPr>
          <w:rFonts w:eastAsia="Times New Roman" w:cs="Times New Roman"/>
          <w:b/>
          <w:bCs/>
          <w:sz w:val="24"/>
          <w:szCs w:val="24"/>
          <w:lang w:val="en-US"/>
        </w:rPr>
        <w:t>s</w:t>
      </w:r>
      <w:r w:rsidR="72C6578A" w:rsidRPr="00CD0F37">
        <w:rPr>
          <w:rFonts w:eastAsia="Times New Roman" w:cs="Times New Roman"/>
          <w:sz w:val="24"/>
          <w:szCs w:val="24"/>
          <w:lang w:val="en-US"/>
        </w:rPr>
        <w:t>:</w:t>
      </w:r>
    </w:p>
    <w:p w14:paraId="2CD84E76" w14:textId="77777777" w:rsidR="72C6578A" w:rsidRPr="00CD0F37" w:rsidRDefault="72C6578A" w:rsidP="005413E9">
      <w:pPr>
        <w:pStyle w:val="a9"/>
        <w:numPr>
          <w:ilvl w:val="1"/>
          <w:numId w:val="6"/>
        </w:numPr>
        <w:tabs>
          <w:tab w:val="left" w:pos="1440"/>
        </w:tabs>
        <w:spacing w:after="160" w:line="240" w:lineRule="auto"/>
        <w:ind w:left="1800"/>
        <w:rPr>
          <w:rFonts w:eastAsia="Times New Roman" w:cs="Times New Roman"/>
          <w:sz w:val="24"/>
          <w:szCs w:val="24"/>
          <w:lang w:val="en-US"/>
        </w:rPr>
      </w:pPr>
      <w:r w:rsidRPr="00CD0F37">
        <w:rPr>
          <w:rFonts w:eastAsia="Times New Roman" w:cs="Times New Roman"/>
          <w:b/>
          <w:bCs/>
          <w:sz w:val="24"/>
          <w:szCs w:val="24"/>
          <w:lang w:val="en-US"/>
        </w:rPr>
        <w:t>Unique Design Elements</w:t>
      </w:r>
      <w:r w:rsidRPr="00CD0F37">
        <w:rPr>
          <w:rFonts w:eastAsia="Times New Roman" w:cs="Times New Roman"/>
          <w:sz w:val="24"/>
          <w:szCs w:val="24"/>
          <w:lang w:val="en-US"/>
        </w:rPr>
        <w:t xml:space="preserve">: </w:t>
      </w:r>
      <w:r w:rsidR="00056F64" w:rsidRPr="00056F64">
        <w:rPr>
          <w:rFonts w:eastAsia="Times New Roman" w:cs="Times New Roman"/>
          <w:sz w:val="24"/>
          <w:szCs w:val="24"/>
          <w:lang w:val="en-US"/>
        </w:rPr>
        <w:t>We aimed to identify design aspects that make our website stand out, such as distinctive visual styles, innovative technology usage, or custom graphics.</w:t>
      </w:r>
    </w:p>
    <w:p w14:paraId="0146C84F" w14:textId="77777777" w:rsidR="005D66BA" w:rsidRDefault="72C6578A" w:rsidP="005413E9">
      <w:pPr>
        <w:pStyle w:val="a9"/>
        <w:numPr>
          <w:ilvl w:val="1"/>
          <w:numId w:val="6"/>
        </w:numPr>
        <w:tabs>
          <w:tab w:val="left" w:pos="1440"/>
        </w:tabs>
        <w:spacing w:after="160" w:line="240" w:lineRule="auto"/>
        <w:ind w:left="1800"/>
        <w:rPr>
          <w:rFonts w:eastAsia="Times New Roman" w:cs="Times New Roman"/>
          <w:sz w:val="24"/>
          <w:szCs w:val="24"/>
          <w:lang w:val="en-US"/>
        </w:rPr>
      </w:pPr>
      <w:r w:rsidRPr="005D66BA">
        <w:rPr>
          <w:rFonts w:eastAsia="Times New Roman" w:cs="Times New Roman"/>
          <w:b/>
          <w:bCs/>
          <w:sz w:val="24"/>
          <w:szCs w:val="24"/>
          <w:lang w:val="en-US"/>
        </w:rPr>
        <w:t>User Experience</w:t>
      </w:r>
      <w:r w:rsidRPr="005D66BA">
        <w:rPr>
          <w:rFonts w:eastAsia="Times New Roman" w:cs="Times New Roman"/>
          <w:sz w:val="24"/>
          <w:szCs w:val="24"/>
          <w:lang w:val="en-US"/>
        </w:rPr>
        <w:t xml:space="preserve">: </w:t>
      </w:r>
      <w:r w:rsidR="005D66BA" w:rsidRPr="005D66BA">
        <w:rPr>
          <w:rFonts w:eastAsia="Times New Roman" w:cs="Times New Roman"/>
          <w:sz w:val="24"/>
          <w:szCs w:val="24"/>
          <w:lang w:val="en-US"/>
        </w:rPr>
        <w:t>We highlighted features that enhance user engagement, such as dynamic content, interactive elements, or personalized experiences.</w:t>
      </w:r>
    </w:p>
    <w:p w14:paraId="137F1E19" w14:textId="77777777" w:rsidR="72C6578A" w:rsidRPr="005D66BA" w:rsidRDefault="72C6578A" w:rsidP="005413E9">
      <w:pPr>
        <w:pStyle w:val="a9"/>
        <w:numPr>
          <w:ilvl w:val="1"/>
          <w:numId w:val="6"/>
        </w:numPr>
        <w:tabs>
          <w:tab w:val="left" w:pos="1440"/>
        </w:tabs>
        <w:spacing w:after="160" w:line="240" w:lineRule="auto"/>
        <w:ind w:left="1800"/>
        <w:rPr>
          <w:rFonts w:eastAsia="Times New Roman" w:cs="Times New Roman"/>
          <w:sz w:val="24"/>
          <w:szCs w:val="24"/>
          <w:lang w:val="en-US"/>
        </w:rPr>
      </w:pPr>
      <w:r w:rsidRPr="005D66BA">
        <w:rPr>
          <w:rFonts w:eastAsia="Times New Roman" w:cs="Times New Roman"/>
          <w:b/>
          <w:bCs/>
          <w:sz w:val="24"/>
          <w:szCs w:val="24"/>
          <w:lang w:val="en-US"/>
        </w:rPr>
        <w:t>Technology</w:t>
      </w:r>
      <w:r w:rsidRPr="005D66BA">
        <w:rPr>
          <w:rFonts w:eastAsia="Times New Roman" w:cs="Times New Roman"/>
          <w:sz w:val="24"/>
          <w:szCs w:val="24"/>
          <w:lang w:val="en-US"/>
        </w:rPr>
        <w:t xml:space="preserve">: </w:t>
      </w:r>
      <w:r w:rsidR="005D66BA" w:rsidRPr="005D66BA">
        <w:rPr>
          <w:rFonts w:eastAsia="Times New Roman" w:cs="Times New Roman"/>
          <w:sz w:val="24"/>
          <w:szCs w:val="24"/>
          <w:lang w:val="en-US"/>
        </w:rPr>
        <w:t>We meticulously examined and noted any advanced technologies or frameworks our competitors might lack.</w:t>
      </w:r>
    </w:p>
    <w:p w14:paraId="0EB25CAF" w14:textId="72415E38" w:rsidR="41769610" w:rsidRDefault="0061515D" w:rsidP="00BF019F">
      <w:pPr>
        <w:pStyle w:val="ae"/>
        <w:ind w:left="360"/>
        <w:rPr>
          <w:b/>
          <w:bCs/>
          <w:lang w:val="en-US"/>
        </w:rPr>
      </w:pPr>
      <w:r>
        <w:t xml:space="preserve">We are leveraging various UX/UI tools to create an engaging design that stands out from our </w:t>
      </w:r>
      <w:r w:rsidR="000433A5">
        <w:t xml:space="preserve">client’s </w:t>
      </w:r>
      <w:r>
        <w:t xml:space="preserve">competitors. Our goal is to create an online presence that not only encapsulates </w:t>
      </w:r>
      <w:r w:rsidR="001D40DA">
        <w:t>XYZ</w:t>
      </w:r>
      <w:r w:rsidR="00867281">
        <w:t>’s</w:t>
      </w:r>
      <w:r>
        <w:t xml:space="preserve"> brand identity but also provides an enhanced user experience that meets the needs and expectations of our audience.</w:t>
      </w:r>
    </w:p>
    <w:p w14:paraId="6B9A5C02" w14:textId="77777777" w:rsidR="00140053" w:rsidRPr="00140053" w:rsidRDefault="00140053" w:rsidP="00FF01A6">
      <w:pPr>
        <w:pStyle w:val="ae"/>
        <w:rPr>
          <w:lang w:val="en-US"/>
        </w:rPr>
      </w:pPr>
    </w:p>
    <w:p w14:paraId="1BC8A44A" w14:textId="43966051" w:rsidR="00E51459" w:rsidRPr="00AE09B7" w:rsidRDefault="00E51459" w:rsidP="006A2F60">
      <w:pPr>
        <w:pStyle w:val="3"/>
        <w:numPr>
          <w:ilvl w:val="1"/>
          <w:numId w:val="5"/>
        </w:numPr>
        <w:spacing w:before="0" w:line="240" w:lineRule="auto"/>
        <w:rPr>
          <w:lang w:val="en-US"/>
        </w:rPr>
      </w:pPr>
      <w:bookmarkStart w:id="13" w:name="_Toc169900749"/>
      <w:r w:rsidRPr="00AE09B7">
        <w:rPr>
          <w:lang w:val="en-US"/>
        </w:rPr>
        <w:t>SEO and Analytics</w:t>
      </w:r>
      <w:bookmarkEnd w:id="13"/>
    </w:p>
    <w:p w14:paraId="7B5367CC" w14:textId="77777777" w:rsidR="00E51459" w:rsidRPr="005569E5" w:rsidRDefault="00E51459" w:rsidP="00E51459">
      <w:pPr>
        <w:pStyle w:val="ae"/>
      </w:pPr>
      <w:r>
        <w:t>To enhance the performance and visibility of the website, a strategic approach that integrates best practices in SEO, analytics, and site speed optimization is essential.</w:t>
      </w:r>
    </w:p>
    <w:p w14:paraId="49C1F0CC" w14:textId="77777777" w:rsidR="00E51459" w:rsidRDefault="00E51459" w:rsidP="006A2F60">
      <w:pPr>
        <w:pStyle w:val="4"/>
        <w:numPr>
          <w:ilvl w:val="2"/>
          <w:numId w:val="5"/>
        </w:numPr>
        <w:spacing w:after="0" w:line="240" w:lineRule="auto"/>
        <w:ind w:left="1080"/>
        <w:rPr>
          <w:rFonts w:cs="Times New Roman"/>
          <w:b/>
          <w:bCs/>
          <w:color w:val="auto"/>
          <w:sz w:val="24"/>
          <w:szCs w:val="24"/>
          <w:lang w:val="en-US"/>
        </w:rPr>
      </w:pPr>
      <w:r w:rsidRPr="00C3492B">
        <w:rPr>
          <w:rFonts w:cs="Times New Roman"/>
          <w:b/>
          <w:bCs/>
          <w:color w:val="auto"/>
          <w:sz w:val="24"/>
          <w:szCs w:val="24"/>
          <w:lang w:val="en-US"/>
        </w:rPr>
        <w:t>SEO Best Practices</w:t>
      </w:r>
    </w:p>
    <w:p w14:paraId="303FAD55" w14:textId="6640CD16" w:rsidR="00E51459" w:rsidRDefault="00E51459" w:rsidP="006A2F60">
      <w:pPr>
        <w:pStyle w:val="a9"/>
        <w:numPr>
          <w:ilvl w:val="0"/>
          <w:numId w:val="40"/>
        </w:numPr>
        <w:spacing w:line="240" w:lineRule="auto"/>
        <w:rPr>
          <w:sz w:val="24"/>
          <w:szCs w:val="24"/>
          <w:lang w:val="en-US"/>
        </w:rPr>
      </w:pPr>
      <w:r w:rsidRPr="003D2829">
        <w:rPr>
          <w:b/>
          <w:bCs/>
          <w:sz w:val="24"/>
          <w:szCs w:val="24"/>
          <w:lang w:val="en-US"/>
        </w:rPr>
        <w:t>On-Page SEO techniques</w:t>
      </w:r>
      <w:r w:rsidRPr="003D2829">
        <w:rPr>
          <w:sz w:val="24"/>
          <w:szCs w:val="24"/>
          <w:lang w:val="en-US"/>
        </w:rPr>
        <w:t xml:space="preserve">: </w:t>
      </w:r>
      <w:r w:rsidRPr="003D2829">
        <w:rPr>
          <w:sz w:val="24"/>
          <w:szCs w:val="24"/>
        </w:rPr>
        <w:t xml:space="preserve">On-page SEO involves optimizing individual web pages to rank higher in search engines. This includes optimizing content, meta tags, and </w:t>
      </w:r>
      <w:r w:rsidRPr="003D2829">
        <w:rPr>
          <w:sz w:val="24"/>
          <w:szCs w:val="24"/>
        </w:rPr>
        <w:lastRenderedPageBreak/>
        <w:t xml:space="preserve">URLs </w:t>
      </w:r>
      <w:sdt>
        <w:sdtPr>
          <w:id w:val="-1637406152"/>
          <w:citation/>
        </w:sdtPr>
        <w:sdtContent>
          <w:r w:rsidRPr="003D2829">
            <w:rPr>
              <w:sz w:val="24"/>
              <w:szCs w:val="24"/>
            </w:rPr>
            <w:fldChar w:fldCharType="begin"/>
          </w:r>
          <w:r w:rsidRPr="003D2829">
            <w:rPr>
              <w:sz w:val="24"/>
              <w:szCs w:val="24"/>
            </w:rPr>
            <w:instrText xml:space="preserve"> CITATION Pat24 \l 4105 </w:instrText>
          </w:r>
          <w:r w:rsidRPr="003D2829">
            <w:rPr>
              <w:sz w:val="24"/>
              <w:szCs w:val="24"/>
            </w:rPr>
            <w:fldChar w:fldCharType="separate"/>
          </w:r>
          <w:r w:rsidR="0053351D" w:rsidRPr="0053351D">
            <w:rPr>
              <w:noProof/>
              <w:sz w:val="24"/>
              <w:szCs w:val="24"/>
            </w:rPr>
            <w:t>(Patel, n.d.)</w:t>
          </w:r>
          <w:r w:rsidRPr="003D2829">
            <w:rPr>
              <w:sz w:val="24"/>
              <w:szCs w:val="24"/>
            </w:rPr>
            <w:fldChar w:fldCharType="end"/>
          </w:r>
        </w:sdtContent>
      </w:sdt>
      <w:r w:rsidRPr="003D2829">
        <w:rPr>
          <w:sz w:val="24"/>
          <w:szCs w:val="24"/>
        </w:rPr>
        <w:t xml:space="preserve">. </w:t>
      </w:r>
      <w:r w:rsidRPr="003D2829">
        <w:rPr>
          <w:sz w:val="24"/>
          <w:szCs w:val="24"/>
          <w:lang w:val="en-US"/>
        </w:rPr>
        <w:t>In this project, on-page SEO will be implemented by optimizing the HTML structure with relevant keywords, adding meta descriptions, and ensuring clean URL structures for all pages.</w:t>
      </w:r>
    </w:p>
    <w:p w14:paraId="0381231C" w14:textId="77777777" w:rsidR="00085F8C" w:rsidRPr="003D2829" w:rsidRDefault="00085F8C" w:rsidP="00085F8C">
      <w:pPr>
        <w:pStyle w:val="a9"/>
        <w:spacing w:line="240" w:lineRule="auto"/>
        <w:ind w:left="1080"/>
        <w:rPr>
          <w:sz w:val="24"/>
          <w:szCs w:val="24"/>
          <w:lang w:val="en-US"/>
        </w:rPr>
      </w:pPr>
    </w:p>
    <w:p w14:paraId="15E96CF3" w14:textId="3EF36762" w:rsidR="00E51459" w:rsidRPr="003D2829" w:rsidRDefault="00E51459" w:rsidP="006A2F60">
      <w:pPr>
        <w:pStyle w:val="a9"/>
        <w:numPr>
          <w:ilvl w:val="0"/>
          <w:numId w:val="40"/>
        </w:numPr>
        <w:spacing w:line="240" w:lineRule="auto"/>
        <w:rPr>
          <w:sz w:val="24"/>
          <w:szCs w:val="24"/>
        </w:rPr>
      </w:pPr>
      <w:r w:rsidRPr="003D2829">
        <w:rPr>
          <w:b/>
          <w:bCs/>
          <w:sz w:val="24"/>
          <w:szCs w:val="24"/>
          <w:lang w:val="en-US"/>
        </w:rPr>
        <w:t>Mobile friendliness:</w:t>
      </w:r>
      <w:r w:rsidRPr="003D2829">
        <w:rPr>
          <w:sz w:val="24"/>
          <w:szCs w:val="24"/>
          <w:lang w:val="en-US"/>
        </w:rPr>
        <w:t xml:space="preserve"> </w:t>
      </w:r>
      <w:r w:rsidRPr="003D2829">
        <w:rPr>
          <w:sz w:val="24"/>
          <w:szCs w:val="24"/>
        </w:rPr>
        <w:t>Mobile SEO ensures that a website is optimized for mobile devices, providing a seamless user experience across different screen sizes</w:t>
      </w:r>
      <w:sdt>
        <w:sdtPr>
          <w:id w:val="1286473153"/>
          <w:citation/>
        </w:sdtPr>
        <w:sdtContent>
          <w:r w:rsidRPr="003D2829">
            <w:rPr>
              <w:sz w:val="24"/>
              <w:szCs w:val="24"/>
            </w:rPr>
            <w:fldChar w:fldCharType="begin"/>
          </w:r>
          <w:r w:rsidRPr="003D2829">
            <w:rPr>
              <w:sz w:val="24"/>
              <w:szCs w:val="24"/>
            </w:rPr>
            <w:instrText xml:space="preserve"> CITATION Goo241 \l 4105 </w:instrText>
          </w:r>
          <w:r w:rsidRPr="003D2829">
            <w:rPr>
              <w:sz w:val="24"/>
              <w:szCs w:val="24"/>
            </w:rPr>
            <w:fldChar w:fldCharType="separate"/>
          </w:r>
          <w:r w:rsidR="0053351D">
            <w:rPr>
              <w:noProof/>
              <w:sz w:val="24"/>
              <w:szCs w:val="24"/>
            </w:rPr>
            <w:t xml:space="preserve"> </w:t>
          </w:r>
          <w:r w:rsidR="0053351D" w:rsidRPr="0053351D">
            <w:rPr>
              <w:noProof/>
              <w:sz w:val="24"/>
              <w:szCs w:val="24"/>
            </w:rPr>
            <w:t>(Google, n.d.)</w:t>
          </w:r>
          <w:r w:rsidRPr="003D2829">
            <w:rPr>
              <w:sz w:val="24"/>
              <w:szCs w:val="24"/>
            </w:rPr>
            <w:fldChar w:fldCharType="end"/>
          </w:r>
        </w:sdtContent>
      </w:sdt>
      <w:r w:rsidRPr="003D2829">
        <w:rPr>
          <w:sz w:val="24"/>
          <w:szCs w:val="24"/>
        </w:rPr>
        <w:t>. Our project incorporates responsive design techniques using CSS and media queries to adapt the layout for various devices, ensuring optimal usability and accessibility.</w:t>
      </w:r>
    </w:p>
    <w:p w14:paraId="2773D31D" w14:textId="2CACDF0B" w:rsidR="00085F8C" w:rsidRPr="008875D1" w:rsidRDefault="00E51459" w:rsidP="008875D1">
      <w:pPr>
        <w:pStyle w:val="4"/>
        <w:numPr>
          <w:ilvl w:val="2"/>
          <w:numId w:val="5"/>
        </w:numPr>
        <w:spacing w:after="0" w:line="240" w:lineRule="auto"/>
        <w:ind w:left="1080"/>
        <w:rPr>
          <w:rFonts w:cs="Times New Roman"/>
          <w:b/>
          <w:color w:val="auto"/>
          <w:sz w:val="24"/>
          <w:szCs w:val="24"/>
          <w:lang w:val="en-US"/>
        </w:rPr>
      </w:pPr>
      <w:r w:rsidRPr="006B5556">
        <w:rPr>
          <w:rFonts w:cs="Times New Roman"/>
          <w:b/>
          <w:bCs/>
          <w:color w:val="auto"/>
          <w:sz w:val="24"/>
          <w:szCs w:val="24"/>
          <w:lang w:val="en-US"/>
        </w:rPr>
        <w:t>Analytics Tools</w:t>
      </w:r>
    </w:p>
    <w:p w14:paraId="5DA492B1" w14:textId="6896281D" w:rsidR="00E51459" w:rsidRPr="00345BEE" w:rsidRDefault="00E51459" w:rsidP="00345BEE">
      <w:pPr>
        <w:pStyle w:val="a9"/>
        <w:numPr>
          <w:ilvl w:val="0"/>
          <w:numId w:val="40"/>
        </w:numPr>
        <w:spacing w:line="240" w:lineRule="auto"/>
        <w:rPr>
          <w:sz w:val="24"/>
          <w:szCs w:val="24"/>
          <w:lang w:val="en-US"/>
        </w:rPr>
      </w:pPr>
      <w:r w:rsidRPr="00345BEE">
        <w:rPr>
          <w:b/>
          <w:bCs/>
          <w:sz w:val="24"/>
          <w:szCs w:val="24"/>
          <w:lang w:val="en-US"/>
        </w:rPr>
        <w:t xml:space="preserve">HubSpot Analytics: </w:t>
      </w:r>
      <w:r w:rsidRPr="00345BEE">
        <w:rPr>
          <w:sz w:val="24"/>
          <w:szCs w:val="24"/>
          <w:lang w:val="en-US"/>
        </w:rPr>
        <w:t xml:space="preserve">Analytics provides detailed insights into marketing performance, including website traffic, leads, and conversion tracking </w:t>
      </w:r>
      <w:sdt>
        <w:sdtPr>
          <w:rPr>
            <w:sz w:val="24"/>
            <w:szCs w:val="24"/>
            <w:lang w:val="en-US"/>
          </w:rPr>
          <w:id w:val="-1943146775"/>
          <w:citation/>
        </w:sdtPr>
        <w:sdtContent>
          <w:r w:rsidRPr="00345BEE">
            <w:rPr>
              <w:sz w:val="24"/>
              <w:szCs w:val="24"/>
              <w:lang w:val="en-US"/>
            </w:rPr>
            <w:fldChar w:fldCharType="begin"/>
          </w:r>
          <w:r w:rsidRPr="00345BEE">
            <w:rPr>
              <w:sz w:val="24"/>
              <w:szCs w:val="24"/>
              <w:lang w:val="en-US"/>
            </w:rPr>
            <w:instrText xml:space="preserve"> CITATION Hub24 \l 4105 </w:instrText>
          </w:r>
          <w:r w:rsidRPr="00345BEE">
            <w:rPr>
              <w:sz w:val="24"/>
              <w:szCs w:val="24"/>
              <w:lang w:val="en-US"/>
            </w:rPr>
            <w:fldChar w:fldCharType="separate"/>
          </w:r>
          <w:r w:rsidR="0053351D" w:rsidRPr="0053351D">
            <w:rPr>
              <w:noProof/>
              <w:sz w:val="24"/>
              <w:szCs w:val="24"/>
              <w:lang w:val="en-US"/>
            </w:rPr>
            <w:t>(HubSpot, n.d.)</w:t>
          </w:r>
          <w:r w:rsidRPr="00345BEE">
            <w:rPr>
              <w:sz w:val="24"/>
              <w:szCs w:val="24"/>
              <w:lang w:val="en-US"/>
            </w:rPr>
            <w:fldChar w:fldCharType="end"/>
          </w:r>
        </w:sdtContent>
      </w:sdt>
      <w:r w:rsidRPr="00345BEE">
        <w:rPr>
          <w:sz w:val="24"/>
          <w:szCs w:val="24"/>
          <w:lang w:val="en-US"/>
        </w:rPr>
        <w:t>. HubSpot Analytics will be utilized to monitor marketing efforts, assess campaign performance, and make data-driven decisions to optimize user engagement and conversion rates.</w:t>
      </w:r>
      <w:r w:rsidR="008875D1">
        <w:rPr>
          <w:sz w:val="24"/>
          <w:szCs w:val="24"/>
          <w:lang w:val="en-US"/>
        </w:rPr>
        <w:t xml:space="preserve"> We aim to use this feature of HubSpot since it is the CRM platform that our client is currently using. However, </w:t>
      </w:r>
      <w:r w:rsidR="00E37548">
        <w:rPr>
          <w:sz w:val="24"/>
          <w:szCs w:val="24"/>
          <w:lang w:val="en-US"/>
        </w:rPr>
        <w:t xml:space="preserve">we need to verify that the subscription acquired by </w:t>
      </w:r>
      <w:r w:rsidR="001D40DA">
        <w:rPr>
          <w:sz w:val="24"/>
          <w:szCs w:val="24"/>
          <w:lang w:val="en-US"/>
        </w:rPr>
        <w:t>XYZ</w:t>
      </w:r>
      <w:r w:rsidR="00E37548">
        <w:rPr>
          <w:sz w:val="24"/>
          <w:szCs w:val="24"/>
          <w:lang w:val="en-US"/>
        </w:rPr>
        <w:t xml:space="preserve"> supports this functionality. If it does not, we recommend </w:t>
      </w:r>
      <w:r w:rsidR="0067043F" w:rsidRPr="0067043F">
        <w:rPr>
          <w:sz w:val="24"/>
          <w:szCs w:val="24"/>
          <w:lang w:val="en-US"/>
        </w:rPr>
        <w:t xml:space="preserve">that </w:t>
      </w:r>
      <w:r w:rsidR="001D40DA">
        <w:rPr>
          <w:sz w:val="24"/>
          <w:szCs w:val="24"/>
          <w:lang w:val="en-US"/>
        </w:rPr>
        <w:t>XYZ</w:t>
      </w:r>
      <w:r w:rsidR="00E37548">
        <w:rPr>
          <w:sz w:val="24"/>
          <w:szCs w:val="24"/>
          <w:lang w:val="en-US"/>
        </w:rPr>
        <w:t xml:space="preserve"> </w:t>
      </w:r>
      <w:r w:rsidR="0067043F" w:rsidRPr="0067043F">
        <w:rPr>
          <w:sz w:val="24"/>
          <w:szCs w:val="24"/>
          <w:lang w:val="en-US"/>
        </w:rPr>
        <w:t>conducts</w:t>
      </w:r>
      <w:r w:rsidR="00E37548">
        <w:rPr>
          <w:sz w:val="24"/>
          <w:szCs w:val="24"/>
          <w:lang w:val="en-US"/>
        </w:rPr>
        <w:t xml:space="preserve"> a cost-benefit analysis to </w:t>
      </w:r>
      <w:r w:rsidR="001513EB">
        <w:rPr>
          <w:sz w:val="24"/>
          <w:szCs w:val="24"/>
          <w:lang w:val="en-US"/>
        </w:rPr>
        <w:t>decide</w:t>
      </w:r>
      <w:r w:rsidR="00E37548">
        <w:rPr>
          <w:sz w:val="24"/>
          <w:szCs w:val="24"/>
          <w:lang w:val="en-US"/>
        </w:rPr>
        <w:t xml:space="preserve"> whether we should implement this </w:t>
      </w:r>
      <w:r w:rsidR="0067043F" w:rsidRPr="0067043F">
        <w:rPr>
          <w:sz w:val="24"/>
          <w:szCs w:val="24"/>
          <w:lang w:val="en-US"/>
        </w:rPr>
        <w:t>feature in</w:t>
      </w:r>
      <w:r w:rsidR="00E37548">
        <w:rPr>
          <w:sz w:val="24"/>
          <w:szCs w:val="24"/>
          <w:lang w:val="en-US"/>
        </w:rPr>
        <w:t xml:space="preserve"> our project.</w:t>
      </w:r>
    </w:p>
    <w:p w14:paraId="08F886B1" w14:textId="77777777" w:rsidR="008875D1" w:rsidRDefault="008875D1" w:rsidP="008875D1">
      <w:pPr>
        <w:pStyle w:val="a9"/>
        <w:spacing w:line="240" w:lineRule="auto"/>
        <w:ind w:left="1080"/>
        <w:rPr>
          <w:sz w:val="24"/>
          <w:szCs w:val="24"/>
          <w:lang w:val="en-US"/>
        </w:rPr>
      </w:pPr>
    </w:p>
    <w:p w14:paraId="2A198F64" w14:textId="1201EDBF" w:rsidR="008875D1" w:rsidRPr="008875D1" w:rsidRDefault="008875D1" w:rsidP="008875D1">
      <w:pPr>
        <w:pStyle w:val="a9"/>
        <w:numPr>
          <w:ilvl w:val="0"/>
          <w:numId w:val="40"/>
        </w:numPr>
        <w:spacing w:line="240" w:lineRule="auto"/>
        <w:rPr>
          <w:sz w:val="24"/>
          <w:szCs w:val="24"/>
          <w:lang w:val="en-US"/>
        </w:rPr>
      </w:pPr>
      <w:r w:rsidRPr="003D2829">
        <w:rPr>
          <w:b/>
          <w:bCs/>
          <w:sz w:val="24"/>
          <w:szCs w:val="24"/>
          <w:lang w:val="en-US"/>
        </w:rPr>
        <w:t xml:space="preserve">Google Analytics: </w:t>
      </w:r>
      <w:r w:rsidRPr="00345BEE">
        <w:rPr>
          <w:sz w:val="24"/>
          <w:szCs w:val="24"/>
          <w:lang w:val="en-US"/>
        </w:rPr>
        <w:t xml:space="preserve">Google Analytics is a robust tool that tracks and reports website traffic, providing insights into user behavior and site performance </w:t>
      </w:r>
      <w:sdt>
        <w:sdtPr>
          <w:rPr>
            <w:sz w:val="24"/>
            <w:szCs w:val="24"/>
            <w:lang w:val="en-US"/>
          </w:rPr>
          <w:id w:val="459690661"/>
          <w:citation/>
        </w:sdtPr>
        <w:sdtContent>
          <w:r w:rsidRPr="00345BEE">
            <w:rPr>
              <w:sz w:val="24"/>
              <w:szCs w:val="24"/>
              <w:lang w:val="en-US"/>
            </w:rPr>
            <w:fldChar w:fldCharType="begin"/>
          </w:r>
          <w:r w:rsidRPr="00345BEE">
            <w:rPr>
              <w:sz w:val="24"/>
              <w:szCs w:val="24"/>
              <w:lang w:val="en-US"/>
            </w:rPr>
            <w:instrText xml:space="preserve"> CITATION Goo243 \l 4105 </w:instrText>
          </w:r>
          <w:r w:rsidRPr="00345BEE">
            <w:rPr>
              <w:sz w:val="24"/>
              <w:szCs w:val="24"/>
              <w:lang w:val="en-US"/>
            </w:rPr>
            <w:fldChar w:fldCharType="separate"/>
          </w:r>
          <w:r w:rsidR="0053351D" w:rsidRPr="0053351D">
            <w:rPr>
              <w:noProof/>
              <w:sz w:val="24"/>
              <w:szCs w:val="24"/>
              <w:lang w:val="en-US"/>
            </w:rPr>
            <w:t>(Google, n.d.)</w:t>
          </w:r>
          <w:r w:rsidRPr="00345BEE">
            <w:rPr>
              <w:sz w:val="24"/>
              <w:szCs w:val="24"/>
              <w:lang w:val="en-US"/>
            </w:rPr>
            <w:fldChar w:fldCharType="end"/>
          </w:r>
        </w:sdtContent>
      </w:sdt>
      <w:r w:rsidRPr="00345BEE">
        <w:rPr>
          <w:sz w:val="24"/>
          <w:szCs w:val="24"/>
          <w:lang w:val="en-US"/>
        </w:rPr>
        <w:t>. In the new website, Google Analytics will be used to track key metrics such as user sessions, bounce rates, and conversion rates.</w:t>
      </w:r>
      <w:r w:rsidR="0067043F">
        <w:rPr>
          <w:sz w:val="24"/>
          <w:szCs w:val="24"/>
          <w:lang w:val="en-US"/>
        </w:rPr>
        <w:t xml:space="preserve"> We can use this tool from Google in case the </w:t>
      </w:r>
      <w:r w:rsidR="00532C87">
        <w:rPr>
          <w:sz w:val="24"/>
          <w:szCs w:val="24"/>
          <w:lang w:val="en-US"/>
        </w:rPr>
        <w:t>client wants to evaluate a</w:t>
      </w:r>
      <w:r w:rsidR="00CA0394">
        <w:rPr>
          <w:sz w:val="24"/>
          <w:szCs w:val="24"/>
          <w:lang w:val="en-US"/>
        </w:rPr>
        <w:t xml:space="preserve"> cost-free resource to perform their analytics.</w:t>
      </w:r>
    </w:p>
    <w:p w14:paraId="0D9C6B44" w14:textId="77777777" w:rsidR="00E51459" w:rsidRPr="00F7540A" w:rsidRDefault="00E51459" w:rsidP="006A2F60">
      <w:pPr>
        <w:pStyle w:val="4"/>
        <w:numPr>
          <w:ilvl w:val="2"/>
          <w:numId w:val="5"/>
        </w:numPr>
        <w:spacing w:after="0" w:line="240" w:lineRule="auto"/>
        <w:ind w:left="1080"/>
        <w:rPr>
          <w:rFonts w:cs="Times New Roman"/>
          <w:b/>
          <w:bCs/>
          <w:color w:val="auto"/>
          <w:sz w:val="24"/>
          <w:szCs w:val="24"/>
          <w:lang w:val="en-US"/>
        </w:rPr>
      </w:pPr>
      <w:r w:rsidRPr="00F7540A">
        <w:rPr>
          <w:rFonts w:cs="Times New Roman"/>
          <w:b/>
          <w:bCs/>
          <w:color w:val="auto"/>
          <w:sz w:val="24"/>
          <w:szCs w:val="24"/>
          <w:lang w:val="en-US"/>
        </w:rPr>
        <w:t>Site Speed Optimization</w:t>
      </w:r>
    </w:p>
    <w:p w14:paraId="44CBD6CF" w14:textId="4B7D6D2F" w:rsidR="00E51459" w:rsidRPr="009B102A" w:rsidRDefault="00E51459" w:rsidP="009B2246">
      <w:pPr>
        <w:spacing w:line="240" w:lineRule="auto"/>
        <w:ind w:left="360"/>
        <w:rPr>
          <w:sz w:val="24"/>
          <w:szCs w:val="24"/>
        </w:rPr>
      </w:pPr>
      <w:r w:rsidRPr="009B102A">
        <w:rPr>
          <w:sz w:val="24"/>
          <w:szCs w:val="24"/>
        </w:rPr>
        <w:t xml:space="preserve">Google PageSpeed Insights </w:t>
      </w:r>
      <w:r w:rsidR="00C70037">
        <w:rPr>
          <w:sz w:val="24"/>
          <w:szCs w:val="24"/>
        </w:rPr>
        <w:t>(PSI)</w:t>
      </w:r>
      <w:r w:rsidRPr="009B102A">
        <w:rPr>
          <w:sz w:val="24"/>
          <w:szCs w:val="24"/>
        </w:rPr>
        <w:t xml:space="preserve"> analyzes web page performance and provides suggestions for speed improvement </w:t>
      </w:r>
      <w:sdt>
        <w:sdtPr>
          <w:rPr>
            <w:sz w:val="24"/>
            <w:szCs w:val="24"/>
          </w:rPr>
          <w:id w:val="1915125292"/>
          <w:citation/>
        </w:sdtPr>
        <w:sdtContent>
          <w:r w:rsidRPr="009B102A">
            <w:rPr>
              <w:sz w:val="24"/>
              <w:szCs w:val="24"/>
            </w:rPr>
            <w:fldChar w:fldCharType="begin"/>
          </w:r>
          <w:r w:rsidRPr="009B102A">
            <w:rPr>
              <w:sz w:val="24"/>
              <w:szCs w:val="24"/>
            </w:rPr>
            <w:instrText xml:space="preserve"> CITATION Goo242 \l 4105 </w:instrText>
          </w:r>
          <w:r w:rsidRPr="009B102A">
            <w:rPr>
              <w:sz w:val="24"/>
              <w:szCs w:val="24"/>
            </w:rPr>
            <w:fldChar w:fldCharType="separate"/>
          </w:r>
          <w:r w:rsidR="0053351D" w:rsidRPr="0053351D">
            <w:rPr>
              <w:noProof/>
              <w:sz w:val="24"/>
              <w:szCs w:val="24"/>
            </w:rPr>
            <w:t>(Google, n.d.)</w:t>
          </w:r>
          <w:r w:rsidRPr="009B102A">
            <w:rPr>
              <w:sz w:val="24"/>
              <w:szCs w:val="24"/>
            </w:rPr>
            <w:fldChar w:fldCharType="end"/>
          </w:r>
        </w:sdtContent>
      </w:sdt>
      <w:r w:rsidRPr="009B102A">
        <w:rPr>
          <w:sz w:val="24"/>
          <w:szCs w:val="24"/>
        </w:rPr>
        <w:t>. It is a powerful tool that analyzes the performance of web pages and provides actionable insights to enhance site speed and user experience. For this project, this tool will be crucial in transitioning from the existing old website to a new, optimized version. We will use Google PageSpeed Insights to identify and resolve issues affecting the site speed, such as image compression, browser caching, and server response time.</w:t>
      </w:r>
    </w:p>
    <w:p w14:paraId="5AFCAB80" w14:textId="60CC66E2" w:rsidR="470D4F3A" w:rsidRPr="009B2246" w:rsidRDefault="00E51459" w:rsidP="009B2246">
      <w:pPr>
        <w:spacing w:line="240" w:lineRule="auto"/>
        <w:ind w:left="360"/>
        <w:rPr>
          <w:sz w:val="24"/>
          <w:szCs w:val="24"/>
        </w:rPr>
      </w:pPr>
      <w:r w:rsidRPr="009B102A">
        <w:rPr>
          <w:sz w:val="24"/>
          <w:szCs w:val="24"/>
        </w:rPr>
        <w:t xml:space="preserve">PSI’s focus on Core Web Vitals ensures that the new website is not only fast but also provides a stable and interactive experience. This includes improvements in visual stability, interactivity, and loading performance, which are crucial for maintaining user engagement and satisfaction. The prioritization of these enhancements, based on PSI’s actionable insights, will help </w:t>
      </w:r>
      <w:r w:rsidR="00706DDA">
        <w:rPr>
          <w:sz w:val="24"/>
          <w:szCs w:val="24"/>
        </w:rPr>
        <w:t>our</w:t>
      </w:r>
      <w:r w:rsidRPr="009B102A">
        <w:rPr>
          <w:sz w:val="24"/>
          <w:szCs w:val="24"/>
        </w:rPr>
        <w:t xml:space="preserve"> new website outperform its predecessor by offering a more responsive and efficient user experience, ultimately leading to higher search engine rankings and better user retention.</w:t>
      </w:r>
    </w:p>
    <w:p w14:paraId="2A4C2159" w14:textId="2F4D712C" w:rsidR="00524BEE" w:rsidRPr="00AE09B7" w:rsidRDefault="00524BEE" w:rsidP="006A2F60">
      <w:pPr>
        <w:pStyle w:val="3"/>
        <w:numPr>
          <w:ilvl w:val="1"/>
          <w:numId w:val="5"/>
        </w:numPr>
        <w:spacing w:before="0" w:line="240" w:lineRule="auto"/>
        <w:rPr>
          <w:lang w:val="en-US"/>
        </w:rPr>
      </w:pPr>
      <w:bookmarkStart w:id="14" w:name="_Toc169900750"/>
      <w:r w:rsidRPr="00AE09B7">
        <w:rPr>
          <w:lang w:val="en-US"/>
        </w:rPr>
        <w:t>Integration with HubSpot</w:t>
      </w:r>
      <w:bookmarkEnd w:id="14"/>
    </w:p>
    <w:p w14:paraId="45A810A0" w14:textId="5280E086" w:rsidR="00524BEE" w:rsidRDefault="00524BEE" w:rsidP="00524BEE">
      <w:pPr>
        <w:spacing w:after="0" w:line="240" w:lineRule="auto"/>
        <w:rPr>
          <w:sz w:val="24"/>
          <w:szCs w:val="24"/>
          <w:lang w:val="en-US"/>
        </w:rPr>
      </w:pPr>
      <w:r w:rsidRPr="000721D9">
        <w:rPr>
          <w:sz w:val="24"/>
          <w:szCs w:val="24"/>
          <w:lang w:val="en-US"/>
        </w:rPr>
        <w:t>The primary technology selected for integrating</w:t>
      </w:r>
      <w:r>
        <w:rPr>
          <w:sz w:val="24"/>
          <w:szCs w:val="24"/>
          <w:lang w:val="en-US"/>
        </w:rPr>
        <w:t xml:space="preserve"> the</w:t>
      </w:r>
      <w:r w:rsidRPr="000721D9">
        <w:rPr>
          <w:sz w:val="24"/>
          <w:szCs w:val="24"/>
          <w:lang w:val="en-US"/>
        </w:rPr>
        <w:t xml:space="preserve"> HubSpot </w:t>
      </w:r>
      <w:r>
        <w:rPr>
          <w:sz w:val="24"/>
          <w:szCs w:val="24"/>
          <w:lang w:val="en-US"/>
        </w:rPr>
        <w:t>platform</w:t>
      </w:r>
      <w:r w:rsidRPr="000721D9">
        <w:rPr>
          <w:sz w:val="24"/>
          <w:szCs w:val="24"/>
          <w:lang w:val="en-US"/>
        </w:rPr>
        <w:t xml:space="preserve"> into </w:t>
      </w:r>
      <w:r w:rsidR="001D40DA">
        <w:rPr>
          <w:sz w:val="24"/>
          <w:szCs w:val="24"/>
          <w:lang w:val="en-US"/>
        </w:rPr>
        <w:t>XYZ</w:t>
      </w:r>
      <w:r w:rsidR="00B06155">
        <w:rPr>
          <w:sz w:val="24"/>
          <w:szCs w:val="24"/>
          <w:lang w:val="en-US"/>
        </w:rPr>
        <w:t>’s</w:t>
      </w:r>
      <w:r w:rsidRPr="000721D9">
        <w:rPr>
          <w:sz w:val="24"/>
          <w:szCs w:val="24"/>
          <w:lang w:val="en-US"/>
        </w:rPr>
        <w:t xml:space="preserve"> website involves using HubSpot’s embedded code functionalities. This includes embedding lead capture </w:t>
      </w:r>
      <w:r w:rsidRPr="000721D9">
        <w:rPr>
          <w:sz w:val="24"/>
          <w:szCs w:val="24"/>
          <w:lang w:val="en-US"/>
        </w:rPr>
        <w:lastRenderedPageBreak/>
        <w:t>forms, handling form submissions, managing subscriptions, and tracking website analytics.</w:t>
      </w:r>
      <w:r w:rsidR="00181D19">
        <w:rPr>
          <w:sz w:val="24"/>
          <w:szCs w:val="24"/>
          <w:lang w:val="en-US"/>
        </w:rPr>
        <w:t xml:space="preserve"> </w:t>
      </w:r>
      <w:sdt>
        <w:sdtPr>
          <w:rPr>
            <w:sz w:val="24"/>
            <w:szCs w:val="24"/>
            <w:lang w:val="en-US"/>
          </w:rPr>
          <w:id w:val="625356227"/>
          <w:citation/>
        </w:sdtPr>
        <w:sdtContent>
          <w:r w:rsidR="00D956D0">
            <w:rPr>
              <w:sz w:val="24"/>
              <w:szCs w:val="24"/>
              <w:lang w:val="en-US"/>
            </w:rPr>
            <w:fldChar w:fldCharType="begin"/>
          </w:r>
          <w:r w:rsidR="00D956D0">
            <w:rPr>
              <w:sz w:val="24"/>
              <w:szCs w:val="24"/>
              <w:lang w:val="en-US"/>
            </w:rPr>
            <w:instrText xml:space="preserve"> CITATION HubSpotTracking \l 1033 </w:instrText>
          </w:r>
          <w:r w:rsidR="00D956D0">
            <w:rPr>
              <w:sz w:val="24"/>
              <w:szCs w:val="24"/>
              <w:lang w:val="en-US"/>
            </w:rPr>
            <w:fldChar w:fldCharType="separate"/>
          </w:r>
          <w:r w:rsidR="0053351D" w:rsidRPr="0053351D">
            <w:rPr>
              <w:noProof/>
              <w:sz w:val="24"/>
              <w:szCs w:val="24"/>
              <w:lang w:val="en-US"/>
            </w:rPr>
            <w:t>(HubSpot, 2018)</w:t>
          </w:r>
          <w:r w:rsidR="00D956D0">
            <w:rPr>
              <w:sz w:val="24"/>
              <w:szCs w:val="24"/>
              <w:lang w:val="en-US"/>
            </w:rPr>
            <w:fldChar w:fldCharType="end"/>
          </w:r>
        </w:sdtContent>
      </w:sdt>
    </w:p>
    <w:p w14:paraId="5B9293EE" w14:textId="77777777" w:rsidR="00524BEE" w:rsidRPr="00D276B5" w:rsidRDefault="00524BEE" w:rsidP="00EA7E3B">
      <w:pPr>
        <w:pStyle w:val="4"/>
        <w:numPr>
          <w:ilvl w:val="2"/>
          <w:numId w:val="5"/>
        </w:numPr>
        <w:spacing w:before="0" w:after="0" w:line="240" w:lineRule="auto"/>
        <w:ind w:left="1080"/>
        <w:rPr>
          <w:rFonts w:cs="Times New Roman"/>
          <w:b/>
          <w:bCs/>
          <w:color w:val="auto"/>
          <w:sz w:val="24"/>
          <w:szCs w:val="24"/>
          <w:lang w:val="en-US"/>
        </w:rPr>
      </w:pPr>
      <w:r w:rsidRPr="00D276B5">
        <w:rPr>
          <w:rFonts w:cs="Times New Roman"/>
          <w:b/>
          <w:bCs/>
          <w:color w:val="auto"/>
          <w:sz w:val="24"/>
          <w:szCs w:val="24"/>
          <w:lang w:val="en-US"/>
        </w:rPr>
        <w:t>Benefits of HubSpot Integration</w:t>
      </w:r>
    </w:p>
    <w:p w14:paraId="2141E815" w14:textId="0E4A91FA" w:rsidR="00524BEE" w:rsidRDefault="00524BEE" w:rsidP="00085F8C">
      <w:pPr>
        <w:pStyle w:val="a9"/>
        <w:numPr>
          <w:ilvl w:val="0"/>
          <w:numId w:val="40"/>
        </w:numPr>
        <w:spacing w:after="0" w:line="240" w:lineRule="auto"/>
        <w:rPr>
          <w:sz w:val="24"/>
          <w:szCs w:val="24"/>
          <w:lang w:val="en-US"/>
        </w:rPr>
      </w:pPr>
      <w:r w:rsidRPr="00EA7E3B">
        <w:rPr>
          <w:b/>
          <w:bCs/>
          <w:sz w:val="24"/>
          <w:szCs w:val="24"/>
          <w:lang w:val="en-US"/>
        </w:rPr>
        <w:t xml:space="preserve">Ease of Integration: </w:t>
      </w:r>
      <w:r w:rsidRPr="00EA7E3B">
        <w:rPr>
          <w:sz w:val="24"/>
          <w:szCs w:val="24"/>
          <w:lang w:val="en-US"/>
        </w:rPr>
        <w:t>Using embedded codes provided by HubSpot allows seamless integration with the website without extensive backend modifications or the need for API development. It simplifies the process of adding HubSpot's functionalities directly into the website’s existing structure.</w:t>
      </w:r>
      <w:sdt>
        <w:sdtPr>
          <w:rPr>
            <w:sz w:val="24"/>
            <w:szCs w:val="24"/>
            <w:lang w:val="en-US"/>
          </w:rPr>
          <w:id w:val="-262379378"/>
          <w:citation/>
        </w:sdtPr>
        <w:sdtContent>
          <w:r w:rsidR="00D956D0">
            <w:rPr>
              <w:sz w:val="24"/>
              <w:szCs w:val="24"/>
              <w:lang w:val="en-US"/>
            </w:rPr>
            <w:fldChar w:fldCharType="begin"/>
          </w:r>
          <w:r w:rsidR="00D956D0">
            <w:rPr>
              <w:sz w:val="24"/>
              <w:szCs w:val="24"/>
              <w:lang w:val="en-US"/>
            </w:rPr>
            <w:instrText xml:space="preserve"> CITATION HubSpotTracking \l 1033 </w:instrText>
          </w:r>
          <w:r w:rsidR="00D956D0">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2018)</w:t>
          </w:r>
          <w:r w:rsidR="00D956D0">
            <w:rPr>
              <w:sz w:val="24"/>
              <w:szCs w:val="24"/>
              <w:lang w:val="en-US"/>
            </w:rPr>
            <w:fldChar w:fldCharType="end"/>
          </w:r>
        </w:sdtContent>
      </w:sdt>
    </w:p>
    <w:p w14:paraId="599CA271" w14:textId="77777777" w:rsidR="00085F8C" w:rsidRPr="00EA7E3B" w:rsidRDefault="00085F8C" w:rsidP="00085F8C">
      <w:pPr>
        <w:pStyle w:val="a9"/>
        <w:spacing w:after="0" w:line="240" w:lineRule="auto"/>
        <w:ind w:left="1080"/>
        <w:rPr>
          <w:sz w:val="24"/>
          <w:szCs w:val="24"/>
          <w:lang w:val="en-US"/>
        </w:rPr>
      </w:pPr>
    </w:p>
    <w:p w14:paraId="78712034" w14:textId="75035A3B" w:rsidR="00085F8C" w:rsidRDefault="00524BEE" w:rsidP="00085F8C">
      <w:pPr>
        <w:pStyle w:val="a9"/>
        <w:numPr>
          <w:ilvl w:val="0"/>
          <w:numId w:val="40"/>
        </w:numPr>
        <w:spacing w:after="0" w:line="240" w:lineRule="auto"/>
        <w:rPr>
          <w:sz w:val="24"/>
          <w:szCs w:val="24"/>
          <w:lang w:val="en-US"/>
        </w:rPr>
      </w:pPr>
      <w:r w:rsidRPr="00EA7E3B">
        <w:rPr>
          <w:b/>
          <w:bCs/>
          <w:sz w:val="24"/>
          <w:szCs w:val="24"/>
          <w:lang w:val="en-US"/>
        </w:rPr>
        <w:t xml:space="preserve">Real-time Data Synchronization: </w:t>
      </w:r>
      <w:r w:rsidRPr="00EA7E3B">
        <w:rPr>
          <w:sz w:val="24"/>
          <w:szCs w:val="24"/>
          <w:lang w:val="en-US"/>
        </w:rPr>
        <w:t>Embedded forms and scripts can make sure that data captured from the website is immediately sent to HubSpot. This real-time synchronization is crucial for timely follow-up on leads and accurate tracking of user interactions.</w:t>
      </w:r>
      <w:sdt>
        <w:sdtPr>
          <w:rPr>
            <w:sz w:val="24"/>
            <w:szCs w:val="24"/>
            <w:lang w:val="en-US"/>
          </w:rPr>
          <w:id w:val="-1181427173"/>
          <w:citation/>
        </w:sdtPr>
        <w:sdtContent>
          <w:r w:rsidR="00CA24DA">
            <w:rPr>
              <w:sz w:val="24"/>
              <w:szCs w:val="24"/>
              <w:lang w:val="en-US"/>
            </w:rPr>
            <w:fldChar w:fldCharType="begin"/>
          </w:r>
          <w:r w:rsidR="00CA24DA">
            <w:rPr>
              <w:sz w:val="24"/>
              <w:szCs w:val="24"/>
              <w:lang w:val="en-US"/>
            </w:rPr>
            <w:instrText xml:space="preserve"> CITATION HubSpotForms \l 1033 </w:instrText>
          </w:r>
          <w:r w:rsidR="00CA24DA">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2024)</w:t>
          </w:r>
          <w:r w:rsidR="00CA24DA">
            <w:rPr>
              <w:sz w:val="24"/>
              <w:szCs w:val="24"/>
              <w:lang w:val="en-US"/>
            </w:rPr>
            <w:fldChar w:fldCharType="end"/>
          </w:r>
        </w:sdtContent>
      </w:sdt>
    </w:p>
    <w:p w14:paraId="5939A07E" w14:textId="77777777" w:rsidR="00085F8C" w:rsidRPr="00085F8C" w:rsidRDefault="00085F8C" w:rsidP="00085F8C">
      <w:pPr>
        <w:spacing w:after="0" w:line="240" w:lineRule="auto"/>
        <w:rPr>
          <w:sz w:val="24"/>
          <w:szCs w:val="24"/>
          <w:lang w:val="en-US"/>
        </w:rPr>
      </w:pPr>
    </w:p>
    <w:p w14:paraId="26ED5C09" w14:textId="60AAD1BA" w:rsidR="00085F8C" w:rsidRDefault="00524BEE" w:rsidP="00085F8C">
      <w:pPr>
        <w:pStyle w:val="a9"/>
        <w:numPr>
          <w:ilvl w:val="0"/>
          <w:numId w:val="40"/>
        </w:numPr>
        <w:spacing w:after="0" w:line="240" w:lineRule="auto"/>
        <w:rPr>
          <w:sz w:val="24"/>
          <w:szCs w:val="24"/>
          <w:lang w:val="en-US"/>
        </w:rPr>
      </w:pPr>
      <w:r w:rsidRPr="00EA7E3B">
        <w:rPr>
          <w:b/>
          <w:bCs/>
          <w:sz w:val="24"/>
          <w:szCs w:val="24"/>
          <w:lang w:val="en-US"/>
        </w:rPr>
        <w:t xml:space="preserve">Customization and Flexibility: </w:t>
      </w:r>
      <w:r w:rsidRPr="00EA7E3B">
        <w:rPr>
          <w:sz w:val="24"/>
          <w:szCs w:val="24"/>
          <w:lang w:val="en-US"/>
        </w:rPr>
        <w:t>HubSpot’s embedded codes are highly customizable, allowing the forms and tracking functionalities to match the website’s design and functional requirements. This flexibility ensures a consistent user experience across the website.</w:t>
      </w:r>
      <w:sdt>
        <w:sdtPr>
          <w:rPr>
            <w:sz w:val="24"/>
            <w:szCs w:val="24"/>
            <w:lang w:val="en-US"/>
          </w:rPr>
          <w:id w:val="-570578685"/>
          <w:citation/>
        </w:sdtPr>
        <w:sdtContent>
          <w:r w:rsidR="00AB1269">
            <w:rPr>
              <w:sz w:val="24"/>
              <w:szCs w:val="24"/>
              <w:lang w:val="en-US"/>
            </w:rPr>
            <w:fldChar w:fldCharType="begin"/>
          </w:r>
          <w:r w:rsidR="00AB1269">
            <w:rPr>
              <w:sz w:val="24"/>
              <w:szCs w:val="24"/>
              <w:lang w:val="en-US"/>
            </w:rPr>
            <w:instrText xml:space="preserve"> CITATION HubSpotTracking \l 1033 </w:instrText>
          </w:r>
          <w:r w:rsidR="00AB1269">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2018)</w:t>
          </w:r>
          <w:r w:rsidR="00AB1269">
            <w:rPr>
              <w:sz w:val="24"/>
              <w:szCs w:val="24"/>
              <w:lang w:val="en-US"/>
            </w:rPr>
            <w:fldChar w:fldCharType="end"/>
          </w:r>
        </w:sdtContent>
      </w:sdt>
    </w:p>
    <w:p w14:paraId="7794B4E2" w14:textId="77777777" w:rsidR="00085F8C" w:rsidRPr="00085F8C" w:rsidRDefault="00085F8C" w:rsidP="00085F8C">
      <w:pPr>
        <w:pStyle w:val="a9"/>
        <w:rPr>
          <w:sz w:val="24"/>
          <w:szCs w:val="24"/>
          <w:lang w:val="en-US"/>
        </w:rPr>
      </w:pPr>
    </w:p>
    <w:p w14:paraId="7AF08388" w14:textId="6C101DB2" w:rsidR="00524BEE" w:rsidRDefault="00524BEE" w:rsidP="00085F8C">
      <w:pPr>
        <w:pStyle w:val="a9"/>
        <w:numPr>
          <w:ilvl w:val="0"/>
          <w:numId w:val="40"/>
        </w:numPr>
        <w:spacing w:after="0" w:line="240" w:lineRule="auto"/>
        <w:rPr>
          <w:sz w:val="24"/>
          <w:szCs w:val="24"/>
          <w:lang w:val="en-US"/>
        </w:rPr>
      </w:pPr>
      <w:r w:rsidRPr="00EA7E3B">
        <w:rPr>
          <w:b/>
          <w:bCs/>
          <w:sz w:val="24"/>
          <w:szCs w:val="24"/>
          <w:lang w:val="en-US"/>
        </w:rPr>
        <w:t>Comprehensive Analytics:</w:t>
      </w:r>
      <w:r w:rsidRPr="00EA7E3B">
        <w:rPr>
          <w:sz w:val="24"/>
          <w:szCs w:val="24"/>
          <w:lang w:val="en-US"/>
        </w:rPr>
        <w:t xml:space="preserve"> HubSpot’s embedded tracking code captures detailed visitor interactions, such as page views and clicks, which are then synced with HubSpot’s CRM. This comprehensive data collection is essential for informed decision-making and targeted marketing strategies.</w:t>
      </w:r>
      <w:sdt>
        <w:sdtPr>
          <w:rPr>
            <w:sz w:val="24"/>
            <w:szCs w:val="24"/>
            <w:lang w:val="en-US"/>
          </w:rPr>
          <w:id w:val="1657642764"/>
          <w:citation/>
        </w:sdtPr>
        <w:sdtContent>
          <w:r w:rsidR="00A11B9C">
            <w:rPr>
              <w:sz w:val="24"/>
              <w:szCs w:val="24"/>
              <w:lang w:val="en-US"/>
            </w:rPr>
            <w:fldChar w:fldCharType="begin"/>
          </w:r>
          <w:r w:rsidR="00A11B9C">
            <w:rPr>
              <w:sz w:val="24"/>
              <w:szCs w:val="24"/>
              <w:lang w:val="en-US"/>
            </w:rPr>
            <w:instrText xml:space="preserve"> CITATION Hub24 \l 1033 </w:instrText>
          </w:r>
          <w:r w:rsidR="00A11B9C">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n.d.)</w:t>
          </w:r>
          <w:r w:rsidR="00A11B9C">
            <w:rPr>
              <w:sz w:val="24"/>
              <w:szCs w:val="24"/>
              <w:lang w:val="en-US"/>
            </w:rPr>
            <w:fldChar w:fldCharType="end"/>
          </w:r>
        </w:sdtContent>
      </w:sdt>
    </w:p>
    <w:p w14:paraId="45C33BD3" w14:textId="77777777" w:rsidR="00085F8C" w:rsidRPr="00085F8C" w:rsidRDefault="00085F8C" w:rsidP="00085F8C">
      <w:pPr>
        <w:spacing w:after="0" w:line="240" w:lineRule="auto"/>
        <w:rPr>
          <w:sz w:val="24"/>
          <w:szCs w:val="24"/>
          <w:lang w:val="en-US"/>
        </w:rPr>
      </w:pPr>
    </w:p>
    <w:p w14:paraId="77F2F66F" w14:textId="77777777" w:rsidR="00524BEE" w:rsidRPr="000D67FD" w:rsidRDefault="00524BEE" w:rsidP="00EA7E3B">
      <w:pPr>
        <w:pStyle w:val="4"/>
        <w:numPr>
          <w:ilvl w:val="2"/>
          <w:numId w:val="5"/>
        </w:numPr>
        <w:spacing w:before="0" w:after="0" w:line="240" w:lineRule="auto"/>
        <w:ind w:left="1080"/>
        <w:rPr>
          <w:rFonts w:cs="Times New Roman"/>
          <w:b/>
          <w:bCs/>
          <w:color w:val="auto"/>
          <w:sz w:val="24"/>
          <w:szCs w:val="24"/>
          <w:lang w:val="en-US"/>
        </w:rPr>
      </w:pPr>
      <w:r w:rsidRPr="000D67FD">
        <w:rPr>
          <w:rFonts w:cs="Times New Roman"/>
          <w:b/>
          <w:bCs/>
          <w:color w:val="auto"/>
          <w:sz w:val="24"/>
          <w:szCs w:val="24"/>
          <w:lang w:val="en-US"/>
        </w:rPr>
        <w:t>Lead Capture Forms</w:t>
      </w:r>
    </w:p>
    <w:p w14:paraId="3EE4EE3F" w14:textId="6850FB16" w:rsidR="00524BEE" w:rsidRDefault="00524BEE" w:rsidP="00EA7E3B">
      <w:pPr>
        <w:pStyle w:val="a9"/>
        <w:numPr>
          <w:ilvl w:val="0"/>
          <w:numId w:val="40"/>
        </w:numPr>
        <w:spacing w:line="240" w:lineRule="auto"/>
        <w:rPr>
          <w:sz w:val="24"/>
          <w:szCs w:val="24"/>
          <w:lang w:val="en-US"/>
        </w:rPr>
      </w:pPr>
      <w:r w:rsidRPr="00EA7E3B">
        <w:rPr>
          <w:b/>
          <w:bCs/>
          <w:sz w:val="24"/>
          <w:szCs w:val="24"/>
          <w:lang w:val="en-US"/>
        </w:rPr>
        <w:t xml:space="preserve">Embedding Forms: </w:t>
      </w:r>
      <w:r w:rsidRPr="00EA7E3B">
        <w:rPr>
          <w:sz w:val="24"/>
          <w:szCs w:val="24"/>
          <w:lang w:val="en-US"/>
        </w:rPr>
        <w:t xml:space="preserve">Customizable HubSpot CRM forms </w:t>
      </w:r>
      <w:r w:rsidR="00A11B9C">
        <w:rPr>
          <w:sz w:val="24"/>
          <w:szCs w:val="24"/>
          <w:lang w:val="en-US"/>
        </w:rPr>
        <w:t>will be</w:t>
      </w:r>
      <w:r w:rsidRPr="00EA7E3B">
        <w:rPr>
          <w:sz w:val="24"/>
          <w:szCs w:val="24"/>
          <w:lang w:val="en-US"/>
        </w:rPr>
        <w:t xml:space="preserve"> embedded directly into the </w:t>
      </w:r>
      <w:r w:rsidR="001D40DA">
        <w:rPr>
          <w:sz w:val="24"/>
          <w:szCs w:val="24"/>
          <w:lang w:val="en-US"/>
        </w:rPr>
        <w:t>XYZ</w:t>
      </w:r>
      <w:r w:rsidRPr="00EA7E3B">
        <w:rPr>
          <w:sz w:val="24"/>
          <w:szCs w:val="24"/>
          <w:lang w:val="en-US"/>
        </w:rPr>
        <w:t xml:space="preserve"> website. This </w:t>
      </w:r>
      <w:r w:rsidR="00A46CE6">
        <w:rPr>
          <w:sz w:val="24"/>
          <w:szCs w:val="24"/>
          <w:lang w:val="en-US"/>
        </w:rPr>
        <w:t>will</w:t>
      </w:r>
      <w:r w:rsidR="00A11B9C">
        <w:rPr>
          <w:sz w:val="24"/>
          <w:szCs w:val="24"/>
          <w:lang w:val="en-US"/>
        </w:rPr>
        <w:t xml:space="preserve"> be</w:t>
      </w:r>
      <w:r w:rsidRPr="00EA7E3B">
        <w:rPr>
          <w:sz w:val="24"/>
          <w:szCs w:val="24"/>
          <w:lang w:val="en-US"/>
        </w:rPr>
        <w:t xml:space="preserve"> done by copying the form’s embedded code from HubSpot and pasting it into the website’s HTML where the form should appear. </w:t>
      </w:r>
      <w:sdt>
        <w:sdtPr>
          <w:rPr>
            <w:sz w:val="24"/>
            <w:szCs w:val="24"/>
            <w:lang w:val="en-US"/>
          </w:rPr>
          <w:id w:val="-1958470308"/>
          <w:citation/>
        </w:sdtPr>
        <w:sdtContent>
          <w:r w:rsidRPr="00EA7E3B">
            <w:rPr>
              <w:sz w:val="24"/>
              <w:szCs w:val="24"/>
              <w:lang w:val="en-US"/>
            </w:rPr>
            <w:fldChar w:fldCharType="begin"/>
          </w:r>
          <w:r w:rsidRPr="00EA7E3B">
            <w:rPr>
              <w:sz w:val="24"/>
              <w:szCs w:val="24"/>
              <w:lang w:val="en-US"/>
            </w:rPr>
            <w:instrText xml:space="preserve"> CITATION HubSpotForms \l 4105 </w:instrText>
          </w:r>
          <w:r w:rsidRPr="00EA7E3B">
            <w:rPr>
              <w:sz w:val="24"/>
              <w:szCs w:val="24"/>
              <w:lang w:val="en-US"/>
            </w:rPr>
            <w:fldChar w:fldCharType="separate"/>
          </w:r>
          <w:r w:rsidR="0053351D" w:rsidRPr="0053351D">
            <w:rPr>
              <w:noProof/>
              <w:sz w:val="24"/>
              <w:szCs w:val="24"/>
              <w:lang w:val="en-US"/>
            </w:rPr>
            <w:t>(HubSpot, 2024)</w:t>
          </w:r>
          <w:r w:rsidRPr="00EA7E3B">
            <w:rPr>
              <w:sz w:val="24"/>
              <w:szCs w:val="24"/>
              <w:lang w:val="en-US"/>
            </w:rPr>
            <w:fldChar w:fldCharType="end"/>
          </w:r>
        </w:sdtContent>
      </w:sdt>
    </w:p>
    <w:p w14:paraId="7C143F84" w14:textId="77777777" w:rsidR="00085F8C" w:rsidRPr="00EA7E3B" w:rsidRDefault="00085F8C" w:rsidP="00085F8C">
      <w:pPr>
        <w:pStyle w:val="a9"/>
        <w:spacing w:line="240" w:lineRule="auto"/>
        <w:ind w:left="1080"/>
        <w:rPr>
          <w:sz w:val="24"/>
          <w:szCs w:val="24"/>
          <w:lang w:val="en-US"/>
        </w:rPr>
      </w:pPr>
    </w:p>
    <w:p w14:paraId="6F94AC58" w14:textId="4F20D65F" w:rsidR="00524BEE" w:rsidRPr="00EA7E3B" w:rsidRDefault="00524BEE" w:rsidP="00EA7E3B">
      <w:pPr>
        <w:pStyle w:val="a9"/>
        <w:numPr>
          <w:ilvl w:val="0"/>
          <w:numId w:val="40"/>
        </w:numPr>
        <w:spacing w:line="240" w:lineRule="auto"/>
        <w:rPr>
          <w:sz w:val="24"/>
          <w:szCs w:val="24"/>
          <w:lang w:val="en-US"/>
        </w:rPr>
      </w:pPr>
      <w:r w:rsidRPr="00EA7E3B">
        <w:rPr>
          <w:b/>
          <w:bCs/>
          <w:sz w:val="24"/>
          <w:szCs w:val="24"/>
          <w:lang w:val="en-US"/>
        </w:rPr>
        <w:t xml:space="preserve">Form Customization: </w:t>
      </w:r>
      <w:r w:rsidRPr="00EA7E3B">
        <w:rPr>
          <w:sz w:val="24"/>
          <w:szCs w:val="24"/>
          <w:lang w:val="en-US"/>
        </w:rPr>
        <w:t xml:space="preserve">The forms </w:t>
      </w:r>
      <w:r w:rsidR="00A46CE6">
        <w:rPr>
          <w:sz w:val="24"/>
          <w:szCs w:val="24"/>
          <w:lang w:val="en-US"/>
        </w:rPr>
        <w:t>will be</w:t>
      </w:r>
      <w:r w:rsidRPr="00EA7E3B">
        <w:rPr>
          <w:sz w:val="24"/>
          <w:szCs w:val="24"/>
          <w:lang w:val="en-US"/>
        </w:rPr>
        <w:t xml:space="preserve"> tailored to capture specific lead information relevant to </w:t>
      </w:r>
      <w:r w:rsidR="001D40DA">
        <w:rPr>
          <w:sz w:val="24"/>
          <w:szCs w:val="24"/>
          <w:lang w:val="en-US"/>
        </w:rPr>
        <w:t>XYZ</w:t>
      </w:r>
      <w:r w:rsidRPr="00EA7E3B">
        <w:rPr>
          <w:sz w:val="24"/>
          <w:szCs w:val="24"/>
          <w:lang w:val="en-US"/>
        </w:rPr>
        <w:t>’s needs. Fields can be added, removed, or modified within HubSpot, and the changes reflect instantly on the website.</w:t>
      </w:r>
      <w:sdt>
        <w:sdtPr>
          <w:rPr>
            <w:sz w:val="24"/>
            <w:szCs w:val="24"/>
            <w:lang w:val="en-US"/>
          </w:rPr>
          <w:id w:val="1308440044"/>
          <w:citation/>
        </w:sdtPr>
        <w:sdtContent>
          <w:r w:rsidR="009B2D8D">
            <w:rPr>
              <w:sz w:val="24"/>
              <w:szCs w:val="24"/>
              <w:lang w:val="en-US"/>
            </w:rPr>
            <w:fldChar w:fldCharType="begin"/>
          </w:r>
          <w:r w:rsidR="009B2D8D">
            <w:rPr>
              <w:sz w:val="24"/>
              <w:szCs w:val="24"/>
              <w:lang w:val="en-US"/>
            </w:rPr>
            <w:instrText xml:space="preserve"> CITATION HubSpotForms \l 1033 </w:instrText>
          </w:r>
          <w:r w:rsidR="009B2D8D">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2024)</w:t>
          </w:r>
          <w:r w:rsidR="009B2D8D">
            <w:rPr>
              <w:sz w:val="24"/>
              <w:szCs w:val="24"/>
              <w:lang w:val="en-US"/>
            </w:rPr>
            <w:fldChar w:fldCharType="end"/>
          </w:r>
        </w:sdtContent>
      </w:sdt>
    </w:p>
    <w:p w14:paraId="35A4946B" w14:textId="77777777" w:rsidR="00524BEE" w:rsidRPr="000D67FD" w:rsidRDefault="00524BEE" w:rsidP="00EA7E3B">
      <w:pPr>
        <w:pStyle w:val="4"/>
        <w:numPr>
          <w:ilvl w:val="2"/>
          <w:numId w:val="5"/>
        </w:numPr>
        <w:spacing w:before="0" w:after="0" w:line="240" w:lineRule="auto"/>
        <w:ind w:left="1080"/>
        <w:rPr>
          <w:rFonts w:cs="Times New Roman"/>
          <w:b/>
          <w:bCs/>
          <w:color w:val="auto"/>
          <w:sz w:val="24"/>
          <w:szCs w:val="24"/>
          <w:lang w:val="en-US"/>
        </w:rPr>
      </w:pPr>
      <w:r w:rsidRPr="000D67FD">
        <w:rPr>
          <w:rFonts w:cs="Times New Roman"/>
          <w:b/>
          <w:bCs/>
          <w:color w:val="auto"/>
          <w:sz w:val="24"/>
          <w:szCs w:val="24"/>
          <w:lang w:val="en-US"/>
        </w:rPr>
        <w:t>Form Submission Handling</w:t>
      </w:r>
    </w:p>
    <w:p w14:paraId="05DEAECE" w14:textId="65D69F14" w:rsidR="00524BEE" w:rsidRDefault="00524BEE" w:rsidP="00EA7E3B">
      <w:pPr>
        <w:pStyle w:val="a9"/>
        <w:numPr>
          <w:ilvl w:val="0"/>
          <w:numId w:val="40"/>
        </w:numPr>
        <w:spacing w:line="240" w:lineRule="auto"/>
        <w:rPr>
          <w:sz w:val="24"/>
          <w:szCs w:val="24"/>
          <w:lang w:val="en-US"/>
        </w:rPr>
      </w:pPr>
      <w:r w:rsidRPr="00EA7E3B">
        <w:rPr>
          <w:b/>
          <w:bCs/>
          <w:sz w:val="24"/>
          <w:szCs w:val="24"/>
          <w:lang w:val="en-US"/>
        </w:rPr>
        <w:t xml:space="preserve">Automatic Data Capture: </w:t>
      </w:r>
      <w:r w:rsidRPr="00EA7E3B">
        <w:rPr>
          <w:sz w:val="24"/>
          <w:szCs w:val="24"/>
          <w:lang w:val="en-US"/>
        </w:rPr>
        <w:t>When a user submits a form, the data is automatically routed to HubSpot’s CRM system. This is achieved through the embedded form’s built-in functionality, which sends the submission data directly to HubSpot.</w:t>
      </w:r>
      <w:sdt>
        <w:sdtPr>
          <w:rPr>
            <w:sz w:val="24"/>
            <w:szCs w:val="24"/>
            <w:lang w:val="en-US"/>
          </w:rPr>
          <w:id w:val="1952275761"/>
          <w:citation/>
        </w:sdtPr>
        <w:sdtContent>
          <w:r w:rsidR="002B496D">
            <w:rPr>
              <w:sz w:val="24"/>
              <w:szCs w:val="24"/>
              <w:lang w:val="en-US"/>
            </w:rPr>
            <w:fldChar w:fldCharType="begin"/>
          </w:r>
          <w:r w:rsidR="002B496D">
            <w:rPr>
              <w:sz w:val="24"/>
              <w:szCs w:val="24"/>
              <w:lang w:val="en-US"/>
            </w:rPr>
            <w:instrText xml:space="preserve"> CITATION HubSpotForms \l 1033 </w:instrText>
          </w:r>
          <w:r w:rsidR="002B496D">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2024)</w:t>
          </w:r>
          <w:r w:rsidR="002B496D">
            <w:rPr>
              <w:sz w:val="24"/>
              <w:szCs w:val="24"/>
              <w:lang w:val="en-US"/>
            </w:rPr>
            <w:fldChar w:fldCharType="end"/>
          </w:r>
        </w:sdtContent>
      </w:sdt>
    </w:p>
    <w:p w14:paraId="325917C3" w14:textId="77777777" w:rsidR="00085F8C" w:rsidRPr="00EA7E3B" w:rsidRDefault="00085F8C" w:rsidP="00085F8C">
      <w:pPr>
        <w:pStyle w:val="a9"/>
        <w:spacing w:line="240" w:lineRule="auto"/>
        <w:ind w:left="1080"/>
        <w:rPr>
          <w:sz w:val="24"/>
          <w:szCs w:val="24"/>
          <w:lang w:val="en-US"/>
        </w:rPr>
      </w:pPr>
    </w:p>
    <w:p w14:paraId="4AE4D7D2" w14:textId="0514AEAD" w:rsidR="00524BEE" w:rsidRPr="00EA7E3B" w:rsidRDefault="00524BEE" w:rsidP="00EA7E3B">
      <w:pPr>
        <w:pStyle w:val="a9"/>
        <w:numPr>
          <w:ilvl w:val="0"/>
          <w:numId w:val="40"/>
        </w:numPr>
        <w:spacing w:line="240" w:lineRule="auto"/>
        <w:rPr>
          <w:sz w:val="24"/>
          <w:szCs w:val="24"/>
          <w:lang w:val="en-US"/>
        </w:rPr>
      </w:pPr>
      <w:r w:rsidRPr="00EA7E3B">
        <w:rPr>
          <w:b/>
          <w:bCs/>
          <w:sz w:val="24"/>
          <w:szCs w:val="24"/>
          <w:lang w:val="en-US"/>
        </w:rPr>
        <w:t xml:space="preserve">Lead Routing: </w:t>
      </w:r>
      <w:r w:rsidRPr="00EA7E3B">
        <w:rPr>
          <w:sz w:val="24"/>
          <w:szCs w:val="24"/>
          <w:lang w:val="en-US"/>
        </w:rPr>
        <w:t xml:space="preserve">HubSpot workflows </w:t>
      </w:r>
      <w:r w:rsidR="00195846">
        <w:rPr>
          <w:sz w:val="24"/>
          <w:szCs w:val="24"/>
          <w:lang w:val="en-US"/>
        </w:rPr>
        <w:t>can be</w:t>
      </w:r>
      <w:r w:rsidRPr="00EA7E3B">
        <w:rPr>
          <w:sz w:val="24"/>
          <w:szCs w:val="24"/>
          <w:lang w:val="en-US"/>
        </w:rPr>
        <w:t xml:space="preserve"> set up to ensure that leads are categorized and assigned to appropriate team members for follow-up.</w:t>
      </w:r>
      <w:r w:rsidR="00807C6F">
        <w:rPr>
          <w:sz w:val="24"/>
          <w:szCs w:val="24"/>
          <w:lang w:val="en-US"/>
        </w:rPr>
        <w:t xml:space="preserve"> </w:t>
      </w:r>
      <w:sdt>
        <w:sdtPr>
          <w:rPr>
            <w:sz w:val="24"/>
            <w:szCs w:val="24"/>
            <w:lang w:val="en-US"/>
          </w:rPr>
          <w:id w:val="-1638787183"/>
          <w:citation/>
        </w:sdtPr>
        <w:sdtContent>
          <w:r w:rsidR="009350FD">
            <w:rPr>
              <w:sz w:val="24"/>
              <w:szCs w:val="24"/>
              <w:lang w:val="en-US"/>
            </w:rPr>
            <w:fldChar w:fldCharType="begin"/>
          </w:r>
          <w:r w:rsidR="009350FD">
            <w:rPr>
              <w:sz w:val="24"/>
              <w:szCs w:val="24"/>
              <w:lang w:val="en-US"/>
            </w:rPr>
            <w:instrText xml:space="preserve"> CITATION Hub24 \l 1033 </w:instrText>
          </w:r>
          <w:r w:rsidR="009350FD">
            <w:rPr>
              <w:sz w:val="24"/>
              <w:szCs w:val="24"/>
              <w:lang w:val="en-US"/>
            </w:rPr>
            <w:fldChar w:fldCharType="separate"/>
          </w:r>
          <w:r w:rsidR="0053351D" w:rsidRPr="0053351D">
            <w:rPr>
              <w:noProof/>
              <w:sz w:val="24"/>
              <w:szCs w:val="24"/>
              <w:lang w:val="en-US"/>
            </w:rPr>
            <w:t>(HubSpot, n.d.)</w:t>
          </w:r>
          <w:r w:rsidR="009350FD">
            <w:rPr>
              <w:sz w:val="24"/>
              <w:szCs w:val="24"/>
              <w:lang w:val="en-US"/>
            </w:rPr>
            <w:fldChar w:fldCharType="end"/>
          </w:r>
        </w:sdtContent>
      </w:sdt>
      <w:r w:rsidR="007B146D">
        <w:rPr>
          <w:sz w:val="24"/>
          <w:szCs w:val="24"/>
          <w:lang w:val="en-US"/>
        </w:rPr>
        <w:t xml:space="preserve">. </w:t>
      </w:r>
      <w:r w:rsidR="006A20B3">
        <w:rPr>
          <w:sz w:val="24"/>
          <w:szCs w:val="24"/>
          <w:lang w:val="en-US"/>
        </w:rPr>
        <w:t xml:space="preserve">Our </w:t>
      </w:r>
      <w:r w:rsidR="000E16D6">
        <w:rPr>
          <w:sz w:val="24"/>
          <w:szCs w:val="24"/>
          <w:lang w:val="en-US"/>
        </w:rPr>
        <w:t xml:space="preserve">website will </w:t>
      </w:r>
      <w:r w:rsidR="00285848">
        <w:rPr>
          <w:sz w:val="24"/>
          <w:szCs w:val="24"/>
          <w:lang w:val="en-US"/>
        </w:rPr>
        <w:t>assist</w:t>
      </w:r>
      <w:r w:rsidR="000E16D6">
        <w:rPr>
          <w:sz w:val="24"/>
          <w:szCs w:val="24"/>
          <w:lang w:val="en-US"/>
        </w:rPr>
        <w:t xml:space="preserve"> </w:t>
      </w:r>
      <w:r w:rsidR="001D40DA">
        <w:rPr>
          <w:sz w:val="24"/>
          <w:szCs w:val="24"/>
          <w:lang w:val="en-US"/>
        </w:rPr>
        <w:t>XYZ</w:t>
      </w:r>
      <w:r w:rsidR="000E16D6">
        <w:rPr>
          <w:sz w:val="24"/>
          <w:szCs w:val="24"/>
          <w:lang w:val="en-US"/>
        </w:rPr>
        <w:t xml:space="preserve"> </w:t>
      </w:r>
      <w:r w:rsidR="00285848">
        <w:rPr>
          <w:sz w:val="24"/>
          <w:szCs w:val="24"/>
          <w:lang w:val="en-US"/>
        </w:rPr>
        <w:t>in</w:t>
      </w:r>
      <w:r w:rsidR="00285848" w:rsidRPr="00285848">
        <w:rPr>
          <w:sz w:val="24"/>
          <w:szCs w:val="24"/>
          <w:lang w:val="en-US"/>
        </w:rPr>
        <w:t xml:space="preserve"> generat</w:t>
      </w:r>
      <w:r w:rsidR="00285848">
        <w:rPr>
          <w:sz w:val="24"/>
          <w:szCs w:val="24"/>
          <w:lang w:val="en-US"/>
        </w:rPr>
        <w:t>ing</w:t>
      </w:r>
      <w:r w:rsidR="000E16D6">
        <w:rPr>
          <w:sz w:val="24"/>
          <w:szCs w:val="24"/>
          <w:lang w:val="en-US"/>
        </w:rPr>
        <w:t xml:space="preserve"> more traffic and </w:t>
      </w:r>
      <w:r w:rsidR="00D63BC4">
        <w:rPr>
          <w:sz w:val="24"/>
          <w:szCs w:val="24"/>
          <w:lang w:val="en-US"/>
        </w:rPr>
        <w:t>increasing</w:t>
      </w:r>
      <w:r w:rsidR="000E16D6">
        <w:rPr>
          <w:sz w:val="24"/>
          <w:szCs w:val="24"/>
          <w:lang w:val="en-US"/>
        </w:rPr>
        <w:t xml:space="preserve"> lead generation</w:t>
      </w:r>
      <w:r w:rsidR="00285848" w:rsidRPr="00285848">
        <w:rPr>
          <w:sz w:val="24"/>
          <w:szCs w:val="24"/>
          <w:lang w:val="en-US"/>
        </w:rPr>
        <w:t>.</w:t>
      </w:r>
      <w:r w:rsidR="000E16D6">
        <w:rPr>
          <w:sz w:val="24"/>
          <w:szCs w:val="24"/>
          <w:lang w:val="en-US"/>
        </w:rPr>
        <w:t xml:space="preserve"> However, </w:t>
      </w:r>
      <w:r w:rsidR="006A20B3">
        <w:rPr>
          <w:sz w:val="24"/>
          <w:szCs w:val="24"/>
          <w:lang w:val="en-US"/>
        </w:rPr>
        <w:t>to</w:t>
      </w:r>
      <w:r w:rsidR="00186E65">
        <w:rPr>
          <w:sz w:val="24"/>
          <w:szCs w:val="24"/>
          <w:lang w:val="en-US"/>
        </w:rPr>
        <w:t xml:space="preserve"> achieve the company’s goal</w:t>
      </w:r>
      <w:r w:rsidR="006A20B3">
        <w:rPr>
          <w:sz w:val="24"/>
          <w:szCs w:val="24"/>
          <w:lang w:val="en-US"/>
        </w:rPr>
        <w:t xml:space="preserve"> </w:t>
      </w:r>
      <w:r w:rsidR="00285848" w:rsidRPr="00285848">
        <w:rPr>
          <w:sz w:val="24"/>
          <w:szCs w:val="24"/>
          <w:lang w:val="en-US"/>
        </w:rPr>
        <w:t>of increasing</w:t>
      </w:r>
      <w:r w:rsidR="006A20B3">
        <w:rPr>
          <w:sz w:val="24"/>
          <w:szCs w:val="24"/>
          <w:lang w:val="en-US"/>
        </w:rPr>
        <w:t xml:space="preserve"> sales, </w:t>
      </w:r>
      <w:r w:rsidR="00186E65">
        <w:rPr>
          <w:sz w:val="24"/>
          <w:szCs w:val="24"/>
          <w:lang w:val="en-US"/>
        </w:rPr>
        <w:t>we</w:t>
      </w:r>
      <w:r w:rsidR="009350FD">
        <w:rPr>
          <w:sz w:val="24"/>
          <w:szCs w:val="24"/>
          <w:lang w:val="en-US"/>
        </w:rPr>
        <w:t xml:space="preserve"> recommend </w:t>
      </w:r>
      <w:r w:rsidR="00E638E0" w:rsidRPr="00E638E0">
        <w:rPr>
          <w:sz w:val="24"/>
          <w:szCs w:val="24"/>
          <w:lang w:val="en-US"/>
        </w:rPr>
        <w:t>configuring</w:t>
      </w:r>
      <w:r w:rsidR="009350FD">
        <w:rPr>
          <w:sz w:val="24"/>
          <w:szCs w:val="24"/>
          <w:lang w:val="en-US"/>
        </w:rPr>
        <w:t xml:space="preserve"> </w:t>
      </w:r>
      <w:r w:rsidR="007D17C4">
        <w:rPr>
          <w:sz w:val="24"/>
          <w:szCs w:val="24"/>
          <w:lang w:val="en-US"/>
        </w:rPr>
        <w:t>workflows</w:t>
      </w:r>
      <w:r w:rsidR="009350FD">
        <w:rPr>
          <w:sz w:val="24"/>
          <w:szCs w:val="24"/>
          <w:lang w:val="en-US"/>
        </w:rPr>
        <w:t xml:space="preserve"> in HubSpot </w:t>
      </w:r>
      <w:r w:rsidR="00E638E0" w:rsidRPr="00E638E0">
        <w:rPr>
          <w:sz w:val="24"/>
          <w:szCs w:val="24"/>
          <w:lang w:val="en-US"/>
        </w:rPr>
        <w:t>to assist with</w:t>
      </w:r>
      <w:r w:rsidR="00955F2A">
        <w:rPr>
          <w:sz w:val="24"/>
          <w:szCs w:val="24"/>
          <w:lang w:val="en-US"/>
        </w:rPr>
        <w:t xml:space="preserve"> lead nurturing tasks after form submission</w:t>
      </w:r>
      <w:r w:rsidR="00A07881">
        <w:rPr>
          <w:sz w:val="24"/>
          <w:szCs w:val="24"/>
          <w:lang w:val="en-US"/>
        </w:rPr>
        <w:t xml:space="preserve">, helping the </w:t>
      </w:r>
      <w:r w:rsidR="00825130">
        <w:rPr>
          <w:sz w:val="24"/>
          <w:szCs w:val="24"/>
          <w:lang w:val="en-US"/>
        </w:rPr>
        <w:t>enterprise</w:t>
      </w:r>
      <w:r w:rsidR="00A07881">
        <w:rPr>
          <w:sz w:val="24"/>
          <w:szCs w:val="24"/>
          <w:lang w:val="en-US"/>
        </w:rPr>
        <w:t xml:space="preserve"> manage the </w:t>
      </w:r>
      <w:r w:rsidR="001E1367">
        <w:rPr>
          <w:sz w:val="24"/>
          <w:szCs w:val="24"/>
          <w:lang w:val="en-US"/>
        </w:rPr>
        <w:t xml:space="preserve">expected increase </w:t>
      </w:r>
      <w:r w:rsidR="001C6860">
        <w:rPr>
          <w:sz w:val="24"/>
          <w:szCs w:val="24"/>
          <w:lang w:val="en-US"/>
        </w:rPr>
        <w:t>of</w:t>
      </w:r>
      <w:r w:rsidR="00285848" w:rsidRPr="00285848">
        <w:rPr>
          <w:sz w:val="24"/>
          <w:szCs w:val="24"/>
          <w:lang w:val="en-US"/>
        </w:rPr>
        <w:t xml:space="preserve"> lead</w:t>
      </w:r>
      <w:r w:rsidR="001C6860">
        <w:rPr>
          <w:sz w:val="24"/>
          <w:szCs w:val="24"/>
          <w:lang w:val="en-US"/>
        </w:rPr>
        <w:t>s</w:t>
      </w:r>
      <w:r w:rsidR="00285848" w:rsidRPr="00285848">
        <w:rPr>
          <w:sz w:val="24"/>
          <w:szCs w:val="24"/>
          <w:lang w:val="en-US"/>
        </w:rPr>
        <w:t>.</w:t>
      </w:r>
    </w:p>
    <w:p w14:paraId="48387BF7" w14:textId="77777777" w:rsidR="00524BEE" w:rsidRPr="000D67FD" w:rsidRDefault="00524BEE" w:rsidP="00EA7E3B">
      <w:pPr>
        <w:pStyle w:val="4"/>
        <w:numPr>
          <w:ilvl w:val="2"/>
          <w:numId w:val="5"/>
        </w:numPr>
        <w:spacing w:before="0" w:after="0" w:line="240" w:lineRule="auto"/>
        <w:ind w:left="1080"/>
        <w:rPr>
          <w:rFonts w:cs="Times New Roman"/>
          <w:b/>
          <w:bCs/>
          <w:color w:val="auto"/>
          <w:sz w:val="24"/>
          <w:szCs w:val="24"/>
          <w:lang w:val="en-US"/>
        </w:rPr>
      </w:pPr>
      <w:r w:rsidRPr="000D67FD">
        <w:rPr>
          <w:rFonts w:cs="Times New Roman"/>
          <w:b/>
          <w:bCs/>
          <w:color w:val="auto"/>
          <w:sz w:val="24"/>
          <w:szCs w:val="24"/>
          <w:lang w:val="en-US"/>
        </w:rPr>
        <w:lastRenderedPageBreak/>
        <w:t>Website Analytics</w:t>
      </w:r>
    </w:p>
    <w:p w14:paraId="39F8830E" w14:textId="760E25EA" w:rsidR="00524BEE" w:rsidRDefault="00524BEE" w:rsidP="00ED6484">
      <w:pPr>
        <w:pStyle w:val="a9"/>
        <w:numPr>
          <w:ilvl w:val="0"/>
          <w:numId w:val="40"/>
        </w:numPr>
        <w:spacing w:line="240" w:lineRule="auto"/>
        <w:rPr>
          <w:sz w:val="24"/>
          <w:szCs w:val="24"/>
          <w:lang w:val="en-US"/>
        </w:rPr>
      </w:pPr>
      <w:r w:rsidRPr="00ED6484">
        <w:rPr>
          <w:b/>
          <w:bCs/>
          <w:sz w:val="24"/>
          <w:szCs w:val="24"/>
          <w:lang w:val="en-US"/>
        </w:rPr>
        <w:t>Tracking Code Integration:</w:t>
      </w:r>
      <w:r w:rsidRPr="00ED6484">
        <w:rPr>
          <w:sz w:val="24"/>
          <w:szCs w:val="24"/>
          <w:lang w:val="en-US"/>
        </w:rPr>
        <w:t xml:space="preserve"> HubSpot’s tracking code </w:t>
      </w:r>
      <w:r w:rsidR="00100D85">
        <w:rPr>
          <w:sz w:val="24"/>
          <w:szCs w:val="24"/>
          <w:lang w:val="en-US"/>
        </w:rPr>
        <w:t>will be</w:t>
      </w:r>
      <w:r w:rsidRPr="00ED6484">
        <w:rPr>
          <w:sz w:val="24"/>
          <w:szCs w:val="24"/>
          <w:lang w:val="en-US"/>
        </w:rPr>
        <w:t xml:space="preserve"> embedded into the website’s header. This code </w:t>
      </w:r>
      <w:r w:rsidR="007061A9">
        <w:rPr>
          <w:sz w:val="24"/>
          <w:szCs w:val="24"/>
          <w:lang w:val="en-US"/>
        </w:rPr>
        <w:t xml:space="preserve">will </w:t>
      </w:r>
      <w:r w:rsidR="00117FA8" w:rsidRPr="000721D9">
        <w:rPr>
          <w:sz w:val="24"/>
          <w:szCs w:val="24"/>
          <w:lang w:val="en-US"/>
        </w:rPr>
        <w:t>monitor</w:t>
      </w:r>
      <w:r w:rsidRPr="00ED6484">
        <w:rPr>
          <w:sz w:val="24"/>
          <w:szCs w:val="24"/>
          <w:lang w:val="en-US"/>
        </w:rPr>
        <w:t xml:space="preserve"> user interactions, such as page views and clicks, and </w:t>
      </w:r>
      <w:r w:rsidR="00117FA8">
        <w:rPr>
          <w:sz w:val="24"/>
          <w:szCs w:val="24"/>
          <w:lang w:val="en-US"/>
        </w:rPr>
        <w:t xml:space="preserve">will </w:t>
      </w:r>
      <w:r w:rsidRPr="000721D9">
        <w:rPr>
          <w:sz w:val="24"/>
          <w:szCs w:val="24"/>
          <w:lang w:val="en-US"/>
        </w:rPr>
        <w:t>send</w:t>
      </w:r>
      <w:r w:rsidRPr="00ED6484">
        <w:rPr>
          <w:sz w:val="24"/>
          <w:szCs w:val="24"/>
          <w:lang w:val="en-US"/>
        </w:rPr>
        <w:t xml:space="preserve"> this data to HubSpot. </w:t>
      </w:r>
      <w:sdt>
        <w:sdtPr>
          <w:rPr>
            <w:sz w:val="24"/>
            <w:szCs w:val="24"/>
            <w:lang w:val="en-US"/>
          </w:rPr>
          <w:id w:val="534935261"/>
          <w:citation/>
        </w:sdtPr>
        <w:sdtContent>
          <w:r w:rsidRPr="00ED6484">
            <w:rPr>
              <w:sz w:val="24"/>
              <w:szCs w:val="24"/>
              <w:lang w:val="en-US"/>
            </w:rPr>
            <w:fldChar w:fldCharType="begin"/>
          </w:r>
          <w:r w:rsidRPr="00ED6484">
            <w:rPr>
              <w:sz w:val="24"/>
              <w:szCs w:val="24"/>
              <w:lang w:val="en-US"/>
            </w:rPr>
            <w:instrText xml:space="preserve"> CITATION HubSpotTracking \l 4105 </w:instrText>
          </w:r>
          <w:r w:rsidRPr="00ED6484">
            <w:rPr>
              <w:sz w:val="24"/>
              <w:szCs w:val="24"/>
              <w:lang w:val="en-US"/>
            </w:rPr>
            <w:fldChar w:fldCharType="separate"/>
          </w:r>
          <w:r w:rsidR="0053351D" w:rsidRPr="0053351D">
            <w:rPr>
              <w:noProof/>
              <w:sz w:val="24"/>
              <w:szCs w:val="24"/>
              <w:lang w:val="en-US"/>
            </w:rPr>
            <w:t>(HubSpot, 2018)</w:t>
          </w:r>
          <w:r w:rsidRPr="00ED6484">
            <w:rPr>
              <w:sz w:val="24"/>
              <w:szCs w:val="24"/>
              <w:lang w:val="en-US"/>
            </w:rPr>
            <w:fldChar w:fldCharType="end"/>
          </w:r>
        </w:sdtContent>
      </w:sdt>
    </w:p>
    <w:p w14:paraId="2B3549FC" w14:textId="77777777" w:rsidR="00085F8C" w:rsidRPr="00ED6484" w:rsidRDefault="00085F8C" w:rsidP="00085F8C">
      <w:pPr>
        <w:pStyle w:val="a9"/>
        <w:spacing w:line="240" w:lineRule="auto"/>
        <w:ind w:left="1080"/>
        <w:rPr>
          <w:sz w:val="24"/>
          <w:szCs w:val="24"/>
          <w:lang w:val="en-US"/>
        </w:rPr>
      </w:pPr>
    </w:p>
    <w:p w14:paraId="0DC87F24" w14:textId="0C4926E5" w:rsidR="00524BEE" w:rsidRPr="00ED6484" w:rsidRDefault="00524BEE" w:rsidP="00ED6484">
      <w:pPr>
        <w:pStyle w:val="a9"/>
        <w:numPr>
          <w:ilvl w:val="0"/>
          <w:numId w:val="40"/>
        </w:numPr>
        <w:spacing w:line="240" w:lineRule="auto"/>
        <w:rPr>
          <w:sz w:val="24"/>
          <w:szCs w:val="24"/>
          <w:lang w:val="en-US"/>
        </w:rPr>
      </w:pPr>
      <w:r w:rsidRPr="00ED6484">
        <w:rPr>
          <w:b/>
          <w:bCs/>
          <w:sz w:val="24"/>
          <w:szCs w:val="24"/>
          <w:lang w:val="en-US"/>
        </w:rPr>
        <w:t>Data Utilization:</w:t>
      </w:r>
      <w:r w:rsidRPr="00ED6484">
        <w:rPr>
          <w:sz w:val="24"/>
          <w:szCs w:val="24"/>
          <w:lang w:val="en-US"/>
        </w:rPr>
        <w:t xml:space="preserve"> The analytics data collected </w:t>
      </w:r>
      <w:r w:rsidR="00117FA8">
        <w:rPr>
          <w:sz w:val="24"/>
          <w:szCs w:val="24"/>
          <w:lang w:val="en-US"/>
        </w:rPr>
        <w:t>will be</w:t>
      </w:r>
      <w:r w:rsidRPr="00ED6484">
        <w:rPr>
          <w:sz w:val="24"/>
          <w:szCs w:val="24"/>
          <w:lang w:val="en-US"/>
        </w:rPr>
        <w:t xml:space="preserve"> used to generate reports within HubSpot, providing insights into user behavior and the effectiveness of marketing campaigns.</w:t>
      </w:r>
      <w:sdt>
        <w:sdtPr>
          <w:rPr>
            <w:sz w:val="24"/>
            <w:szCs w:val="24"/>
            <w:lang w:val="en-US"/>
          </w:rPr>
          <w:id w:val="-253830284"/>
          <w:citation/>
        </w:sdtPr>
        <w:sdtContent>
          <w:r w:rsidR="00215A24">
            <w:rPr>
              <w:sz w:val="24"/>
              <w:szCs w:val="24"/>
              <w:lang w:val="en-US"/>
            </w:rPr>
            <w:fldChar w:fldCharType="begin"/>
          </w:r>
          <w:r w:rsidR="00215A24">
            <w:rPr>
              <w:sz w:val="24"/>
              <w:szCs w:val="24"/>
              <w:lang w:val="en-US"/>
            </w:rPr>
            <w:instrText xml:space="preserve"> CITATION Hub24 \l 1033 </w:instrText>
          </w:r>
          <w:r w:rsidR="00215A24">
            <w:rPr>
              <w:sz w:val="24"/>
              <w:szCs w:val="24"/>
              <w:lang w:val="en-US"/>
            </w:rPr>
            <w:fldChar w:fldCharType="separate"/>
          </w:r>
          <w:r w:rsidR="0053351D">
            <w:rPr>
              <w:noProof/>
              <w:sz w:val="24"/>
              <w:szCs w:val="24"/>
              <w:lang w:val="en-US"/>
            </w:rPr>
            <w:t xml:space="preserve"> </w:t>
          </w:r>
          <w:r w:rsidR="0053351D" w:rsidRPr="0053351D">
            <w:rPr>
              <w:noProof/>
              <w:sz w:val="24"/>
              <w:szCs w:val="24"/>
              <w:lang w:val="en-US"/>
            </w:rPr>
            <w:t>(HubSpot, n.d.)</w:t>
          </w:r>
          <w:r w:rsidR="00215A24">
            <w:rPr>
              <w:sz w:val="24"/>
              <w:szCs w:val="24"/>
              <w:lang w:val="en-US"/>
            </w:rPr>
            <w:fldChar w:fldCharType="end"/>
          </w:r>
        </w:sdtContent>
      </w:sdt>
    </w:p>
    <w:p w14:paraId="5FC22D64" w14:textId="2EADEA82" w:rsidR="00A374C8" w:rsidRDefault="00140053" w:rsidP="006A2F60">
      <w:pPr>
        <w:pStyle w:val="3"/>
        <w:numPr>
          <w:ilvl w:val="1"/>
          <w:numId w:val="5"/>
        </w:numPr>
        <w:spacing w:before="0" w:line="240" w:lineRule="auto"/>
        <w:rPr>
          <w:rFonts w:eastAsia="Times New Roman" w:cs="Times New Roman"/>
          <w:b w:val="0"/>
        </w:rPr>
      </w:pPr>
      <w:bookmarkStart w:id="15" w:name="_Toc169900751"/>
      <w:r w:rsidRPr="00AE09B7">
        <w:rPr>
          <w:lang w:val="en-US"/>
        </w:rPr>
        <w:t>Project Management</w:t>
      </w:r>
      <w:bookmarkEnd w:id="15"/>
    </w:p>
    <w:p w14:paraId="375440B4" w14:textId="77777777" w:rsidR="00D12869" w:rsidRPr="00D12869" w:rsidRDefault="00292E17" w:rsidP="006A2F60">
      <w:pPr>
        <w:pStyle w:val="4"/>
        <w:numPr>
          <w:ilvl w:val="2"/>
          <w:numId w:val="5"/>
        </w:numPr>
        <w:spacing w:before="0" w:after="0" w:line="240" w:lineRule="auto"/>
        <w:ind w:left="1080"/>
        <w:rPr>
          <w:rFonts w:cs="Times New Roman"/>
          <w:b/>
          <w:bCs/>
          <w:color w:val="auto"/>
          <w:sz w:val="24"/>
          <w:szCs w:val="24"/>
          <w:lang w:val="en-US"/>
        </w:rPr>
      </w:pPr>
      <w:r w:rsidRPr="00D12869">
        <w:rPr>
          <w:rFonts w:cs="Times New Roman"/>
          <w:b/>
          <w:bCs/>
          <w:color w:val="auto"/>
          <w:sz w:val="24"/>
          <w:szCs w:val="24"/>
          <w:lang w:val="en-US"/>
        </w:rPr>
        <w:t>Methodology</w:t>
      </w:r>
    </w:p>
    <w:p w14:paraId="3642F808" w14:textId="0408F02A" w:rsidR="00085F8C" w:rsidRPr="00C60F38" w:rsidRDefault="003343B0" w:rsidP="00085F8C">
      <w:pPr>
        <w:pStyle w:val="ae"/>
        <w:ind w:left="360"/>
        <w:rPr>
          <w:rFonts w:eastAsia="Times New Roman" w:cs="Times New Roman"/>
          <w:lang w:val="en-US"/>
        </w:rPr>
      </w:pPr>
      <w:r>
        <w:rPr>
          <w:rFonts w:eastAsia="Times New Roman" w:cs="Times New Roman"/>
          <w:lang w:val="en-US"/>
        </w:rPr>
        <w:t>Currently in</w:t>
      </w:r>
      <w:r w:rsidR="007D31A0" w:rsidRPr="26AA72D3">
        <w:rPr>
          <w:rFonts w:eastAsia="Times New Roman" w:cs="Times New Roman"/>
          <w:lang w:val="en-US"/>
        </w:rPr>
        <w:t xml:space="preserve"> the </w:t>
      </w:r>
      <w:r>
        <w:rPr>
          <w:rFonts w:eastAsia="Times New Roman" w:cs="Times New Roman"/>
          <w:lang w:val="en-US"/>
        </w:rPr>
        <w:t xml:space="preserve">information technology </w:t>
      </w:r>
      <w:r w:rsidR="007D31A0" w:rsidRPr="26AA72D3">
        <w:rPr>
          <w:rFonts w:eastAsia="Times New Roman" w:cs="Times New Roman"/>
          <w:lang w:val="en-US"/>
        </w:rPr>
        <w:t xml:space="preserve">industry, </w:t>
      </w:r>
      <w:r w:rsidR="005046D7" w:rsidRPr="26AA72D3">
        <w:rPr>
          <w:rFonts w:eastAsia="Times New Roman" w:cs="Times New Roman"/>
          <w:lang w:val="en-US"/>
        </w:rPr>
        <w:t xml:space="preserve">the most common project management methodologies are </w:t>
      </w:r>
      <w:r w:rsidR="00FB640F" w:rsidRPr="26AA72D3">
        <w:rPr>
          <w:rFonts w:eastAsia="Times New Roman" w:cs="Times New Roman"/>
          <w:lang w:val="en-US"/>
        </w:rPr>
        <w:t xml:space="preserve">Waterfall, </w:t>
      </w:r>
      <w:r w:rsidR="003F6E7B" w:rsidRPr="26AA72D3">
        <w:rPr>
          <w:rFonts w:eastAsia="Times New Roman" w:cs="Times New Roman"/>
          <w:lang w:val="en-US"/>
        </w:rPr>
        <w:t xml:space="preserve">Agile, </w:t>
      </w:r>
      <w:r w:rsidR="00C2154C" w:rsidRPr="26AA72D3">
        <w:rPr>
          <w:rFonts w:eastAsia="Times New Roman" w:cs="Times New Roman"/>
          <w:lang w:val="en-US"/>
        </w:rPr>
        <w:t xml:space="preserve">Scrum, </w:t>
      </w:r>
      <w:r w:rsidR="00080818" w:rsidRPr="26AA72D3">
        <w:rPr>
          <w:rFonts w:eastAsia="Times New Roman" w:cs="Times New Roman"/>
          <w:lang w:val="en-US"/>
        </w:rPr>
        <w:t>Kanban</w:t>
      </w:r>
      <w:r w:rsidR="007D31A0" w:rsidRPr="26AA72D3">
        <w:rPr>
          <w:rFonts w:eastAsia="Times New Roman" w:cs="Times New Roman"/>
          <w:lang w:val="en-US"/>
        </w:rPr>
        <w:t>,</w:t>
      </w:r>
      <w:r w:rsidR="00AC0C19" w:rsidRPr="26AA72D3">
        <w:rPr>
          <w:rFonts w:eastAsia="Times New Roman" w:cs="Times New Roman"/>
          <w:lang w:val="en-US"/>
        </w:rPr>
        <w:t xml:space="preserve"> and</w:t>
      </w:r>
      <w:r w:rsidR="00080818" w:rsidRPr="26AA72D3">
        <w:rPr>
          <w:rFonts w:eastAsia="Times New Roman" w:cs="Times New Roman"/>
          <w:lang w:val="en-US"/>
        </w:rPr>
        <w:t xml:space="preserve"> </w:t>
      </w:r>
      <w:r w:rsidR="00A824EA" w:rsidRPr="26AA72D3">
        <w:rPr>
          <w:rFonts w:eastAsia="Times New Roman" w:cs="Times New Roman"/>
          <w:lang w:val="en-US"/>
        </w:rPr>
        <w:t>Lean</w:t>
      </w:r>
      <w:r w:rsidR="007D31A0" w:rsidRPr="26AA72D3">
        <w:rPr>
          <w:rFonts w:eastAsia="Times New Roman" w:cs="Times New Roman"/>
          <w:lang w:val="en-US"/>
        </w:rPr>
        <w:t xml:space="preserve"> </w:t>
      </w:r>
      <w:sdt>
        <w:sdtPr>
          <w:rPr>
            <w:rFonts w:eastAsia="Times New Roman" w:cs="Times New Roman"/>
          </w:rPr>
          <w:id w:val="472261347"/>
          <w:citation/>
        </w:sdtPr>
        <w:sdtContent>
          <w:r w:rsidR="00AC0C19" w:rsidRPr="26AA72D3">
            <w:rPr>
              <w:rFonts w:eastAsia="Times New Roman" w:cs="Times New Roman"/>
            </w:rPr>
            <w:fldChar w:fldCharType="begin"/>
          </w:r>
          <w:r w:rsidR="00936798">
            <w:rPr>
              <w:rFonts w:eastAsia="Times New Roman" w:cs="Times New Roman"/>
            </w:rPr>
            <w:instrText xml:space="preserve">CITATION Cou24 \l 1033 </w:instrText>
          </w:r>
          <w:r w:rsidR="00AC0C19" w:rsidRPr="26AA72D3">
            <w:rPr>
              <w:rFonts w:eastAsia="Times New Roman" w:cs="Times New Roman"/>
            </w:rPr>
            <w:fldChar w:fldCharType="separate"/>
          </w:r>
          <w:r w:rsidR="0053351D" w:rsidRPr="0053351D">
            <w:rPr>
              <w:rFonts w:eastAsia="Times New Roman" w:cs="Times New Roman"/>
              <w:noProof/>
            </w:rPr>
            <w:t>(Coursera, 2024)</w:t>
          </w:r>
          <w:r w:rsidR="00AC0C19" w:rsidRPr="26AA72D3">
            <w:rPr>
              <w:rFonts w:eastAsia="Times New Roman" w:cs="Times New Roman"/>
            </w:rPr>
            <w:fldChar w:fldCharType="end"/>
          </w:r>
        </w:sdtContent>
      </w:sdt>
      <w:r w:rsidR="00AC0C19" w:rsidRPr="26AA72D3">
        <w:rPr>
          <w:rFonts w:eastAsia="Times New Roman" w:cs="Times New Roman"/>
          <w:lang w:val="en-US"/>
        </w:rPr>
        <w:t xml:space="preserve">. </w:t>
      </w:r>
      <w:r w:rsidR="007D31A0" w:rsidRPr="26AA72D3">
        <w:rPr>
          <w:rFonts w:eastAsia="Times New Roman" w:cs="Times New Roman"/>
          <w:lang w:val="en-US"/>
        </w:rPr>
        <w:t>For our capstone project,</w:t>
      </w:r>
      <w:r w:rsidR="00CA72A6" w:rsidRPr="26AA72D3">
        <w:rPr>
          <w:rFonts w:eastAsia="Times New Roman" w:cs="Times New Roman"/>
          <w:lang w:val="en-US"/>
        </w:rPr>
        <w:t xml:space="preserve"> we selected a hybrid methodology </w:t>
      </w:r>
      <w:r w:rsidR="007D31A0" w:rsidRPr="26AA72D3">
        <w:rPr>
          <w:rFonts w:eastAsia="Times New Roman" w:cs="Times New Roman"/>
          <w:lang w:val="en-US"/>
        </w:rPr>
        <w:t>combining elements of</w:t>
      </w:r>
      <w:r w:rsidR="00CA72A6" w:rsidRPr="26AA72D3">
        <w:rPr>
          <w:rFonts w:eastAsia="Times New Roman" w:cs="Times New Roman"/>
          <w:lang w:val="en-US"/>
        </w:rPr>
        <w:t xml:space="preserve"> Waterfall and Scrum</w:t>
      </w:r>
      <w:r w:rsidR="00085F8C">
        <w:rPr>
          <w:rFonts w:eastAsia="Times New Roman" w:cs="Times New Roman"/>
          <w:lang w:val="en-US"/>
        </w:rPr>
        <w:t>.</w:t>
      </w:r>
    </w:p>
    <w:p w14:paraId="42321F0D" w14:textId="46DFDCC4" w:rsidR="00BC5975" w:rsidRDefault="0044348F" w:rsidP="006A2F60">
      <w:pPr>
        <w:pStyle w:val="a9"/>
        <w:numPr>
          <w:ilvl w:val="1"/>
          <w:numId w:val="43"/>
        </w:numPr>
        <w:spacing w:after="0" w:line="240" w:lineRule="auto"/>
        <w:ind w:left="1080"/>
        <w:rPr>
          <w:rFonts w:eastAsia="Times New Roman" w:cs="Times New Roman"/>
          <w:sz w:val="24"/>
          <w:szCs w:val="24"/>
        </w:rPr>
      </w:pPr>
      <w:r w:rsidRPr="00D12869">
        <w:rPr>
          <w:rFonts w:eastAsia="Times New Roman" w:cs="Times New Roman"/>
          <w:b/>
          <w:bCs/>
          <w:sz w:val="24"/>
          <w:szCs w:val="24"/>
        </w:rPr>
        <w:t>Waterfall Methodology</w:t>
      </w:r>
      <w:r w:rsidRPr="00D12869">
        <w:rPr>
          <w:rFonts w:eastAsia="Times New Roman" w:cs="Times New Roman"/>
          <w:sz w:val="24"/>
          <w:szCs w:val="24"/>
        </w:rPr>
        <w:t>:</w:t>
      </w:r>
      <w:r w:rsidRPr="0044348F">
        <w:rPr>
          <w:rFonts w:eastAsia="Times New Roman" w:cs="Times New Roman"/>
          <w:sz w:val="24"/>
          <w:szCs w:val="24"/>
        </w:rPr>
        <w:t xml:space="preserve"> Waterfall is well-suited for projects with well-defined requirements. However, it can be lengthy, with the final product delivered long after the initial specifications </w:t>
      </w:r>
      <w:sdt>
        <w:sdtPr>
          <w:rPr>
            <w:rFonts w:eastAsia="Times New Roman" w:cs="Times New Roman"/>
            <w:sz w:val="24"/>
            <w:szCs w:val="24"/>
          </w:rPr>
          <w:id w:val="-368608931"/>
          <w:citation/>
        </w:sdtPr>
        <w:sdtContent>
          <w:r w:rsidR="00E2231A">
            <w:rPr>
              <w:rFonts w:eastAsia="Times New Roman" w:cs="Times New Roman"/>
              <w:sz w:val="24"/>
              <w:szCs w:val="24"/>
            </w:rPr>
            <w:fldChar w:fldCharType="begin"/>
          </w:r>
          <w:r w:rsidR="00E2231A">
            <w:rPr>
              <w:rFonts w:eastAsia="Times New Roman" w:cs="Times New Roman"/>
              <w:sz w:val="24"/>
              <w:szCs w:val="24"/>
            </w:rPr>
            <w:instrText xml:space="preserve"> CITATION Ian16 \l 1033 </w:instrText>
          </w:r>
          <w:r w:rsidR="00E2231A">
            <w:rPr>
              <w:rFonts w:eastAsia="Times New Roman" w:cs="Times New Roman"/>
              <w:sz w:val="24"/>
              <w:szCs w:val="24"/>
            </w:rPr>
            <w:fldChar w:fldCharType="separate"/>
          </w:r>
          <w:r w:rsidR="0053351D" w:rsidRPr="0053351D">
            <w:rPr>
              <w:rFonts w:eastAsia="Times New Roman" w:cs="Times New Roman"/>
              <w:noProof/>
              <w:sz w:val="24"/>
              <w:szCs w:val="24"/>
            </w:rPr>
            <w:t>(Sommerville, 2016)</w:t>
          </w:r>
          <w:r w:rsidR="00E2231A">
            <w:rPr>
              <w:rFonts w:eastAsia="Times New Roman" w:cs="Times New Roman"/>
              <w:sz w:val="24"/>
              <w:szCs w:val="24"/>
            </w:rPr>
            <w:fldChar w:fldCharType="end"/>
          </w:r>
        </w:sdtContent>
      </w:sdt>
      <w:r w:rsidR="00E2231A">
        <w:rPr>
          <w:rFonts w:eastAsia="Times New Roman" w:cs="Times New Roman"/>
          <w:sz w:val="24"/>
          <w:szCs w:val="24"/>
        </w:rPr>
        <w:t>.</w:t>
      </w:r>
      <w:r w:rsidR="008132A8">
        <w:rPr>
          <w:rFonts w:eastAsia="Times New Roman" w:cs="Times New Roman"/>
          <w:sz w:val="24"/>
          <w:szCs w:val="24"/>
        </w:rPr>
        <w:t xml:space="preserve"> To implement this methodology, </w:t>
      </w:r>
      <w:r w:rsidRPr="0044348F">
        <w:rPr>
          <w:rFonts w:eastAsia="Times New Roman" w:cs="Times New Roman"/>
          <w:sz w:val="24"/>
          <w:szCs w:val="24"/>
        </w:rPr>
        <w:t xml:space="preserve">we </w:t>
      </w:r>
      <w:r>
        <w:rPr>
          <w:rFonts w:eastAsia="Times New Roman" w:cs="Times New Roman"/>
          <w:sz w:val="24"/>
          <w:szCs w:val="24"/>
        </w:rPr>
        <w:t xml:space="preserve">created </w:t>
      </w:r>
      <w:r w:rsidRPr="0044348F">
        <w:rPr>
          <w:rFonts w:eastAsia="Times New Roman" w:cs="Times New Roman"/>
          <w:sz w:val="24"/>
          <w:szCs w:val="24"/>
        </w:rPr>
        <w:t>a Work Breakdown Structure (WBS) and a Gantt chart at the beginning of the project, outlining all deliverables required. This structured approach allows us to plan effectively, ensuring we meet all objectives within the established milestones.</w:t>
      </w:r>
    </w:p>
    <w:p w14:paraId="38577ADB" w14:textId="77777777" w:rsidR="00085F8C" w:rsidRPr="00C60F38" w:rsidRDefault="00085F8C" w:rsidP="00085F8C">
      <w:pPr>
        <w:pStyle w:val="a9"/>
        <w:spacing w:after="0" w:line="240" w:lineRule="auto"/>
        <w:ind w:left="1080"/>
        <w:rPr>
          <w:rFonts w:eastAsia="Times New Roman" w:cs="Times New Roman"/>
          <w:sz w:val="24"/>
          <w:szCs w:val="24"/>
        </w:rPr>
      </w:pPr>
    </w:p>
    <w:p w14:paraId="17DE0EE4" w14:textId="11738083" w:rsidR="002C5F6C" w:rsidRPr="003D7106" w:rsidRDefault="002C5F6C" w:rsidP="006A2F60">
      <w:pPr>
        <w:pStyle w:val="a9"/>
        <w:numPr>
          <w:ilvl w:val="1"/>
          <w:numId w:val="44"/>
        </w:numPr>
        <w:spacing w:after="0" w:line="240" w:lineRule="auto"/>
        <w:ind w:left="1080"/>
        <w:rPr>
          <w:rFonts w:eastAsia="Times New Roman" w:cs="Times New Roman"/>
          <w:sz w:val="24"/>
          <w:szCs w:val="24"/>
        </w:rPr>
      </w:pPr>
      <w:r w:rsidRPr="00D12869">
        <w:rPr>
          <w:rFonts w:eastAsia="Times New Roman" w:cs="Times New Roman"/>
          <w:b/>
          <w:bCs/>
          <w:sz w:val="24"/>
          <w:szCs w:val="24"/>
          <w:lang w:eastAsia="en-CA"/>
          <w14:ligatures w14:val="none"/>
        </w:rPr>
        <w:t xml:space="preserve">Scrum Methodology: </w:t>
      </w:r>
      <w:r w:rsidR="005D06B4">
        <w:rPr>
          <w:rFonts w:eastAsia="Times New Roman" w:cs="Times New Roman"/>
          <w:sz w:val="24"/>
          <w:szCs w:val="24"/>
          <w:lang w:eastAsia="en-CA"/>
          <w14:ligatures w14:val="none"/>
        </w:rPr>
        <w:t>This methodology</w:t>
      </w:r>
      <w:r w:rsidRPr="002C5F6C">
        <w:rPr>
          <w:rFonts w:eastAsia="Times New Roman" w:cs="Times New Roman"/>
          <w:sz w:val="24"/>
          <w:szCs w:val="24"/>
          <w:lang w:eastAsia="en-CA"/>
          <w14:ligatures w14:val="none"/>
        </w:rPr>
        <w:t xml:space="preserve"> offers a flexible and efficient framework that can adapt to changes and validate the project through frequent deliverables, thereby reducing risk </w:t>
      </w:r>
      <w:r w:rsidR="00440F1A">
        <w:rPr>
          <w:rFonts w:eastAsia="Times New Roman" w:cs="Times New Roman"/>
          <w:sz w:val="24"/>
          <w:szCs w:val="24"/>
          <w:lang w:eastAsia="en-CA"/>
          <w14:ligatures w14:val="none"/>
        </w:rPr>
        <w:t xml:space="preserve">of not meeting the customer expectations </w:t>
      </w:r>
      <w:sdt>
        <w:sdtPr>
          <w:rPr>
            <w:rFonts w:eastAsia="Times New Roman" w:cs="Times New Roman"/>
            <w:sz w:val="24"/>
            <w:szCs w:val="24"/>
            <w:lang w:eastAsia="en-CA"/>
            <w14:ligatures w14:val="none"/>
          </w:rPr>
          <w:id w:val="-898368396"/>
          <w:citation/>
        </w:sdtPr>
        <w:sdtContent>
          <w:r w:rsidR="00440F1A">
            <w:rPr>
              <w:rFonts w:eastAsia="Times New Roman" w:cs="Times New Roman"/>
              <w:sz w:val="24"/>
              <w:szCs w:val="24"/>
              <w:lang w:eastAsia="en-CA"/>
              <w14:ligatures w14:val="none"/>
            </w:rPr>
            <w:fldChar w:fldCharType="begin"/>
          </w:r>
          <w:r w:rsidR="00440F1A">
            <w:rPr>
              <w:rFonts w:eastAsia="Times New Roman" w:cs="Times New Roman"/>
              <w:sz w:val="24"/>
              <w:szCs w:val="24"/>
              <w:lang w:eastAsia="en-CA"/>
              <w14:ligatures w14:val="none"/>
            </w:rPr>
            <w:instrText xml:space="preserve"> CITATION Sco20 \l 1033 </w:instrText>
          </w:r>
          <w:r w:rsidR="00440F1A">
            <w:rPr>
              <w:rFonts w:eastAsia="Times New Roman" w:cs="Times New Roman"/>
              <w:sz w:val="24"/>
              <w:szCs w:val="24"/>
              <w:lang w:eastAsia="en-CA"/>
              <w14:ligatures w14:val="none"/>
            </w:rPr>
            <w:fldChar w:fldCharType="separate"/>
          </w:r>
          <w:r w:rsidR="0053351D" w:rsidRPr="0053351D">
            <w:rPr>
              <w:rFonts w:eastAsia="Times New Roman" w:cs="Times New Roman"/>
              <w:noProof/>
              <w:sz w:val="24"/>
              <w:szCs w:val="24"/>
              <w:lang w:eastAsia="en-CA"/>
              <w14:ligatures w14:val="none"/>
            </w:rPr>
            <w:t>(Tilley, 2020)</w:t>
          </w:r>
          <w:r w:rsidR="00440F1A">
            <w:rPr>
              <w:rFonts w:eastAsia="Times New Roman" w:cs="Times New Roman"/>
              <w:sz w:val="24"/>
              <w:szCs w:val="24"/>
              <w:lang w:eastAsia="en-CA"/>
              <w14:ligatures w14:val="none"/>
            </w:rPr>
            <w:fldChar w:fldCharType="end"/>
          </w:r>
        </w:sdtContent>
      </w:sdt>
      <w:r w:rsidRPr="006E38B5">
        <w:rPr>
          <w:rFonts w:eastAsia="Times New Roman" w:cs="Times New Roman"/>
          <w:sz w:val="24"/>
          <w:szCs w:val="24"/>
          <w:lang w:eastAsia="en-CA"/>
          <w14:ligatures w14:val="none"/>
        </w:rPr>
        <w:t>.</w:t>
      </w:r>
      <w:r w:rsidR="003D7106">
        <w:rPr>
          <w:rFonts w:eastAsia="Times New Roman" w:cs="Times New Roman"/>
          <w:sz w:val="24"/>
          <w:szCs w:val="24"/>
          <w:lang w:eastAsia="en-CA"/>
          <w14:ligatures w14:val="none"/>
        </w:rPr>
        <w:t xml:space="preserve"> </w:t>
      </w:r>
      <w:r w:rsidR="00FC5A0F" w:rsidRPr="002C5F6C">
        <w:rPr>
          <w:rFonts w:eastAsia="Times New Roman" w:cs="Times New Roman"/>
          <w:sz w:val="24"/>
          <w:szCs w:val="24"/>
          <w:lang w:eastAsia="en-CA"/>
          <w14:ligatures w14:val="none"/>
        </w:rPr>
        <w:t xml:space="preserve">Given that website design allows for creativity and potential changes during development, we decided to incorporate Scrum. </w:t>
      </w:r>
      <w:r w:rsidR="00AF6EEF" w:rsidRPr="003D7106">
        <w:rPr>
          <w:rFonts w:eastAsia="Times New Roman" w:cs="Times New Roman"/>
          <w:sz w:val="24"/>
          <w:szCs w:val="24"/>
          <w:lang w:eastAsia="en-CA"/>
          <w14:ligatures w14:val="none"/>
        </w:rPr>
        <w:t xml:space="preserve">We reviewed the </w:t>
      </w:r>
      <w:r w:rsidR="00C62434" w:rsidRPr="003D7106">
        <w:rPr>
          <w:rFonts w:eastAsia="Times New Roman" w:cs="Times New Roman"/>
          <w:sz w:val="24"/>
          <w:szCs w:val="24"/>
          <w:lang w:eastAsia="en-CA"/>
          <w14:ligatures w14:val="none"/>
        </w:rPr>
        <w:t xml:space="preserve">Scrum </w:t>
      </w:r>
      <w:r w:rsidR="00AF6EEF" w:rsidRPr="003D7106">
        <w:rPr>
          <w:rFonts w:eastAsia="Times New Roman" w:cs="Times New Roman"/>
          <w:sz w:val="24"/>
          <w:szCs w:val="24"/>
          <w:lang w:eastAsia="en-CA"/>
          <w14:ligatures w14:val="none"/>
        </w:rPr>
        <w:t>documentation</w:t>
      </w:r>
      <w:r w:rsidR="00C62434" w:rsidRPr="003D7106">
        <w:rPr>
          <w:rFonts w:eastAsia="Times New Roman" w:cs="Times New Roman"/>
          <w:sz w:val="24"/>
          <w:szCs w:val="24"/>
          <w:lang w:eastAsia="en-CA"/>
          <w14:ligatures w14:val="none"/>
        </w:rPr>
        <w:t xml:space="preserve"> </w:t>
      </w:r>
      <w:sdt>
        <w:sdtPr>
          <w:rPr>
            <w:lang w:eastAsia="en-CA"/>
          </w:rPr>
          <w:id w:val="884373851"/>
          <w:citation/>
        </w:sdtPr>
        <w:sdtContent>
          <w:r w:rsidR="00D814E1" w:rsidRPr="003D7106">
            <w:rPr>
              <w:rFonts w:eastAsia="Times New Roman" w:cs="Times New Roman"/>
              <w:sz w:val="24"/>
              <w:szCs w:val="24"/>
              <w:lang w:eastAsia="en-CA"/>
              <w14:ligatures w14:val="none"/>
            </w:rPr>
            <w:fldChar w:fldCharType="begin"/>
          </w:r>
          <w:r w:rsidR="00D814E1" w:rsidRPr="003D7106">
            <w:rPr>
              <w:rFonts w:eastAsia="Times New Roman" w:cs="Times New Roman"/>
              <w:sz w:val="24"/>
              <w:szCs w:val="24"/>
              <w:lang w:eastAsia="en-CA"/>
              <w14:ligatures w14:val="none"/>
            </w:rPr>
            <w:instrText xml:space="preserve"> CITATION Sut20 \l 1033 </w:instrText>
          </w:r>
          <w:r w:rsidR="00D814E1" w:rsidRPr="003D7106">
            <w:rPr>
              <w:rFonts w:eastAsia="Times New Roman" w:cs="Times New Roman"/>
              <w:sz w:val="24"/>
              <w:szCs w:val="24"/>
              <w:lang w:eastAsia="en-CA"/>
              <w14:ligatures w14:val="none"/>
            </w:rPr>
            <w:fldChar w:fldCharType="separate"/>
          </w:r>
          <w:r w:rsidR="0053351D" w:rsidRPr="0053351D">
            <w:rPr>
              <w:rFonts w:eastAsia="Times New Roman" w:cs="Times New Roman"/>
              <w:noProof/>
              <w:sz w:val="24"/>
              <w:szCs w:val="24"/>
              <w:lang w:eastAsia="en-CA"/>
              <w14:ligatures w14:val="none"/>
            </w:rPr>
            <w:t>(Sutherland, 2020)</w:t>
          </w:r>
          <w:r w:rsidR="00D814E1" w:rsidRPr="003D7106">
            <w:rPr>
              <w:rFonts w:eastAsia="Times New Roman" w:cs="Times New Roman"/>
              <w:sz w:val="24"/>
              <w:szCs w:val="24"/>
              <w:lang w:eastAsia="en-CA"/>
              <w14:ligatures w14:val="none"/>
            </w:rPr>
            <w:fldChar w:fldCharType="end"/>
          </w:r>
        </w:sdtContent>
      </w:sdt>
      <w:r w:rsidR="00413CB3" w:rsidRPr="003D7106">
        <w:rPr>
          <w:rFonts w:eastAsia="Times New Roman" w:cs="Times New Roman"/>
          <w:sz w:val="24"/>
          <w:szCs w:val="24"/>
          <w:lang w:eastAsia="en-CA"/>
          <w14:ligatures w14:val="none"/>
        </w:rPr>
        <w:t xml:space="preserve"> </w:t>
      </w:r>
      <w:r w:rsidR="00C62434" w:rsidRPr="003D7106">
        <w:rPr>
          <w:rFonts w:eastAsia="Times New Roman" w:cs="Times New Roman"/>
          <w:sz w:val="24"/>
          <w:szCs w:val="24"/>
          <w:lang w:eastAsia="en-CA"/>
          <w14:ligatures w14:val="none"/>
        </w:rPr>
        <w:t xml:space="preserve">and </w:t>
      </w:r>
      <w:r w:rsidR="000675A5" w:rsidRPr="003D7106">
        <w:rPr>
          <w:rFonts w:eastAsia="Times New Roman" w:cs="Times New Roman"/>
          <w:sz w:val="24"/>
          <w:szCs w:val="24"/>
          <w:lang w:eastAsia="en-CA"/>
          <w14:ligatures w14:val="none"/>
        </w:rPr>
        <w:t>implemented</w:t>
      </w:r>
      <w:r w:rsidRPr="003D7106">
        <w:rPr>
          <w:rFonts w:eastAsia="Times New Roman" w:cs="Times New Roman"/>
          <w:sz w:val="24"/>
          <w:szCs w:val="24"/>
          <w:lang w:eastAsia="en-CA"/>
          <w14:ligatures w14:val="none"/>
        </w:rPr>
        <w:t xml:space="preserve"> </w:t>
      </w:r>
      <w:r w:rsidR="00254FA9" w:rsidRPr="003D7106">
        <w:rPr>
          <w:rFonts w:eastAsia="Times New Roman" w:cs="Times New Roman"/>
          <w:sz w:val="24"/>
          <w:szCs w:val="24"/>
          <w:lang w:eastAsia="en-CA"/>
          <w14:ligatures w14:val="none"/>
        </w:rPr>
        <w:t xml:space="preserve">its core elements </w:t>
      </w:r>
      <w:r w:rsidR="00413CB3" w:rsidRPr="003D7106">
        <w:rPr>
          <w:rFonts w:eastAsia="Times New Roman" w:cs="Times New Roman"/>
          <w:sz w:val="24"/>
          <w:szCs w:val="24"/>
          <w:lang w:eastAsia="en-CA"/>
          <w14:ligatures w14:val="none"/>
        </w:rPr>
        <w:t>as follows</w:t>
      </w:r>
      <w:r w:rsidRPr="003D7106">
        <w:rPr>
          <w:rFonts w:eastAsia="Times New Roman" w:cs="Times New Roman"/>
          <w:sz w:val="24"/>
          <w:szCs w:val="24"/>
          <w:lang w:eastAsia="en-CA"/>
          <w14:ligatures w14:val="none"/>
        </w:rPr>
        <w:t>:</w:t>
      </w:r>
    </w:p>
    <w:p w14:paraId="3CEDFA26" w14:textId="77777777" w:rsidR="002C5F6C" w:rsidRPr="00B90D22" w:rsidRDefault="002C5F6C" w:rsidP="006A2F60">
      <w:pPr>
        <w:pStyle w:val="a9"/>
        <w:numPr>
          <w:ilvl w:val="2"/>
          <w:numId w:val="42"/>
        </w:numPr>
        <w:spacing w:after="0" w:line="240" w:lineRule="auto"/>
        <w:rPr>
          <w:rFonts w:eastAsia="Times New Roman" w:cs="Times New Roman"/>
          <w:sz w:val="24"/>
          <w:szCs w:val="24"/>
          <w:lang w:eastAsia="en-CA"/>
          <w14:ligatures w14:val="none"/>
        </w:rPr>
      </w:pPr>
      <w:r w:rsidRPr="00D12869">
        <w:rPr>
          <w:rFonts w:eastAsia="Times New Roman" w:cs="Times New Roman"/>
          <w:b/>
          <w:bCs/>
          <w:sz w:val="24"/>
          <w:szCs w:val="24"/>
          <w:lang w:eastAsia="en-CA"/>
          <w14:ligatures w14:val="none"/>
        </w:rPr>
        <w:t>Sprints:</w:t>
      </w:r>
      <w:r w:rsidRPr="00B90D22">
        <w:rPr>
          <w:rFonts w:eastAsia="Times New Roman" w:cs="Times New Roman"/>
          <w:sz w:val="24"/>
          <w:szCs w:val="24"/>
          <w:lang w:eastAsia="en-CA"/>
          <w14:ligatures w14:val="none"/>
        </w:rPr>
        <w:t xml:space="preserve"> We conduct one-week sprints, delivering meaningful progress every week.</w:t>
      </w:r>
    </w:p>
    <w:p w14:paraId="10A25BEC" w14:textId="77777777" w:rsidR="002C5F6C" w:rsidRPr="00B90D22" w:rsidRDefault="002C5F6C" w:rsidP="006A2F60">
      <w:pPr>
        <w:pStyle w:val="a9"/>
        <w:numPr>
          <w:ilvl w:val="2"/>
          <w:numId w:val="42"/>
        </w:numPr>
        <w:spacing w:after="0" w:line="240" w:lineRule="auto"/>
        <w:rPr>
          <w:rFonts w:eastAsia="Times New Roman" w:cs="Times New Roman"/>
          <w:sz w:val="24"/>
          <w:szCs w:val="24"/>
          <w:lang w:eastAsia="en-CA"/>
          <w14:ligatures w14:val="none"/>
        </w:rPr>
      </w:pPr>
      <w:r w:rsidRPr="00D12869">
        <w:rPr>
          <w:rFonts w:eastAsia="Times New Roman" w:cs="Times New Roman"/>
          <w:b/>
          <w:bCs/>
          <w:sz w:val="24"/>
          <w:szCs w:val="24"/>
          <w:lang w:eastAsia="en-CA"/>
          <w14:ligatures w14:val="none"/>
        </w:rPr>
        <w:t xml:space="preserve">Review, Planning, and Retrospective: </w:t>
      </w:r>
      <w:r w:rsidRPr="00B90D22">
        <w:rPr>
          <w:rFonts w:eastAsia="Times New Roman" w:cs="Times New Roman"/>
          <w:sz w:val="24"/>
          <w:szCs w:val="24"/>
          <w:lang w:eastAsia="en-CA"/>
          <w14:ligatures w14:val="none"/>
        </w:rPr>
        <w:t>Every Monday, we hold a meeting to review the previous sprint's deliverables, discuss what went well and what didn't, and plan the upcoming sprint.</w:t>
      </w:r>
    </w:p>
    <w:p w14:paraId="3FAD3797" w14:textId="77777777" w:rsidR="002C5F6C" w:rsidRPr="00B90D22" w:rsidRDefault="002C5F6C" w:rsidP="006A2F60">
      <w:pPr>
        <w:pStyle w:val="a9"/>
        <w:numPr>
          <w:ilvl w:val="2"/>
          <w:numId w:val="42"/>
        </w:numPr>
        <w:spacing w:after="0" w:line="240" w:lineRule="auto"/>
        <w:rPr>
          <w:rFonts w:eastAsia="Times New Roman" w:cs="Times New Roman"/>
          <w:sz w:val="24"/>
          <w:szCs w:val="24"/>
          <w:lang w:eastAsia="en-CA"/>
          <w14:ligatures w14:val="none"/>
        </w:rPr>
      </w:pPr>
      <w:r w:rsidRPr="00D12869">
        <w:rPr>
          <w:rFonts w:eastAsia="Times New Roman" w:cs="Times New Roman"/>
          <w:b/>
          <w:bCs/>
          <w:sz w:val="24"/>
          <w:szCs w:val="24"/>
          <w:lang w:eastAsia="en-CA"/>
          <w14:ligatures w14:val="none"/>
        </w:rPr>
        <w:t>Increment</w:t>
      </w:r>
      <w:r w:rsidRPr="00B90D22">
        <w:rPr>
          <w:rFonts w:eastAsia="Times New Roman" w:cs="Times New Roman"/>
          <w:sz w:val="24"/>
          <w:szCs w:val="24"/>
          <w:lang w:eastAsia="en-CA"/>
          <w14:ligatures w14:val="none"/>
        </w:rPr>
        <w:t>: Each sprint delivers valuable elements to the project.</w:t>
      </w:r>
    </w:p>
    <w:p w14:paraId="733A60F0" w14:textId="77777777" w:rsidR="00C5127D" w:rsidRPr="00C5127D" w:rsidRDefault="002C5F6C" w:rsidP="006A2F60">
      <w:pPr>
        <w:pStyle w:val="a9"/>
        <w:numPr>
          <w:ilvl w:val="2"/>
          <w:numId w:val="42"/>
        </w:numPr>
        <w:spacing w:after="0" w:line="240" w:lineRule="auto"/>
        <w:rPr>
          <w:rFonts w:eastAsia="Times New Roman" w:cs="Times New Roman"/>
          <w:sz w:val="24"/>
          <w:szCs w:val="24"/>
          <w:lang w:eastAsia="en-CA"/>
          <w14:ligatures w14:val="none"/>
        </w:rPr>
      </w:pPr>
      <w:r w:rsidRPr="00D12869">
        <w:rPr>
          <w:rFonts w:eastAsia="Times New Roman" w:cs="Times New Roman"/>
          <w:b/>
          <w:bCs/>
          <w:sz w:val="24"/>
          <w:szCs w:val="24"/>
          <w:lang w:eastAsia="en-CA"/>
          <w14:ligatures w14:val="none"/>
        </w:rPr>
        <w:t>Product Backlog and Sprint Backlog</w:t>
      </w:r>
      <w:r w:rsidRPr="00B90D22">
        <w:rPr>
          <w:rFonts w:eastAsia="Times New Roman" w:cs="Times New Roman"/>
          <w:sz w:val="24"/>
          <w:szCs w:val="24"/>
          <w:lang w:eastAsia="en-CA"/>
          <w14:ligatures w14:val="none"/>
        </w:rPr>
        <w:t xml:space="preserve">: Using Jira software, we maintain a list of all deliverables for our capstone project, </w:t>
      </w:r>
      <w:r w:rsidR="00C5127D" w:rsidRPr="00C5127D">
        <w:rPr>
          <w:rFonts w:eastAsia="Times New Roman" w:cs="Times New Roman"/>
          <w:sz w:val="24"/>
          <w:szCs w:val="24"/>
          <w:lang w:eastAsia="en-CA"/>
          <w14:ligatures w14:val="none"/>
        </w:rPr>
        <w:t>which represents</w:t>
      </w:r>
      <w:r w:rsidRPr="00B90D22">
        <w:rPr>
          <w:rFonts w:eastAsia="Times New Roman" w:cs="Times New Roman"/>
          <w:sz w:val="24"/>
          <w:szCs w:val="24"/>
          <w:lang w:eastAsia="en-CA"/>
          <w14:ligatures w14:val="none"/>
        </w:rPr>
        <w:t xml:space="preserve"> our </w:t>
      </w:r>
      <w:r w:rsidR="00C5127D" w:rsidRPr="00C5127D">
        <w:rPr>
          <w:rFonts w:eastAsia="Times New Roman" w:cs="Times New Roman"/>
          <w:sz w:val="24"/>
          <w:szCs w:val="24"/>
          <w:lang w:eastAsia="en-CA"/>
          <w14:ligatures w14:val="none"/>
        </w:rPr>
        <w:t>backlog. This is the merging point between the waterfall</w:t>
      </w:r>
      <w:r w:rsidRPr="00B90D22">
        <w:rPr>
          <w:rFonts w:eastAsia="Times New Roman" w:cs="Times New Roman"/>
          <w:sz w:val="24"/>
          <w:szCs w:val="24"/>
          <w:lang w:eastAsia="en-CA"/>
          <w14:ligatures w14:val="none"/>
        </w:rPr>
        <w:t xml:space="preserve"> plan </w:t>
      </w:r>
      <w:r w:rsidR="00C5127D" w:rsidRPr="00C5127D">
        <w:rPr>
          <w:rFonts w:eastAsia="Times New Roman" w:cs="Times New Roman"/>
          <w:sz w:val="24"/>
          <w:szCs w:val="24"/>
          <w:lang w:eastAsia="en-CA"/>
          <w14:ligatures w14:val="none"/>
        </w:rPr>
        <w:t>that we did and the product and sprint backlog from the agile methodology.</w:t>
      </w:r>
    </w:p>
    <w:p w14:paraId="21A5C329" w14:textId="3A690411" w:rsidR="0066310B" w:rsidRDefault="002C5F6C" w:rsidP="006A2F60">
      <w:pPr>
        <w:pStyle w:val="a9"/>
        <w:numPr>
          <w:ilvl w:val="2"/>
          <w:numId w:val="42"/>
        </w:numPr>
        <w:spacing w:after="0" w:line="240" w:lineRule="auto"/>
        <w:rPr>
          <w:rFonts w:eastAsia="Times New Roman" w:cs="Times New Roman"/>
          <w:sz w:val="24"/>
          <w:szCs w:val="24"/>
          <w:lang w:eastAsia="en-CA"/>
          <w14:ligatures w14:val="none"/>
        </w:rPr>
      </w:pPr>
      <w:r w:rsidRPr="00D12869">
        <w:rPr>
          <w:rFonts w:eastAsia="Times New Roman" w:cs="Times New Roman"/>
          <w:b/>
          <w:bCs/>
          <w:sz w:val="24"/>
          <w:szCs w:val="24"/>
          <w:lang w:eastAsia="en-CA"/>
          <w14:ligatures w14:val="none"/>
        </w:rPr>
        <w:t>Daily Scrum:</w:t>
      </w:r>
      <w:r w:rsidRPr="00B90D22">
        <w:rPr>
          <w:rFonts w:eastAsia="Times New Roman" w:cs="Times New Roman"/>
          <w:sz w:val="24"/>
          <w:szCs w:val="24"/>
          <w:lang w:eastAsia="en-CA"/>
          <w14:ligatures w14:val="none"/>
        </w:rPr>
        <w:t xml:space="preserve"> To balance workloads with other responsibilities, we submit reports twice a week in an Excel file, detailing recent progress, upcoming tasks, and any blockers. Our Scrum Master (Project Manager) reviews these reports to address issues.</w:t>
      </w:r>
    </w:p>
    <w:p w14:paraId="6F3CCBFE" w14:textId="77777777" w:rsidR="00A57F46" w:rsidRDefault="00A57F46" w:rsidP="00A57F46">
      <w:pPr>
        <w:pStyle w:val="a9"/>
        <w:spacing w:after="0" w:line="240" w:lineRule="auto"/>
        <w:ind w:left="2520"/>
        <w:rPr>
          <w:rFonts w:eastAsia="Times New Roman" w:cs="Times New Roman"/>
          <w:sz w:val="24"/>
          <w:szCs w:val="24"/>
          <w:lang w:eastAsia="en-CA"/>
          <w14:ligatures w14:val="none"/>
        </w:rPr>
      </w:pPr>
    </w:p>
    <w:p w14:paraId="0A6AAFC9" w14:textId="77777777" w:rsidR="00D12869" w:rsidRPr="00D12869" w:rsidRDefault="00C81E61" w:rsidP="006A2F60">
      <w:pPr>
        <w:pStyle w:val="4"/>
        <w:numPr>
          <w:ilvl w:val="2"/>
          <w:numId w:val="5"/>
        </w:numPr>
        <w:spacing w:before="0" w:after="0" w:line="240" w:lineRule="auto"/>
        <w:ind w:left="1080"/>
        <w:rPr>
          <w:rFonts w:cs="Times New Roman"/>
          <w:b/>
          <w:bCs/>
          <w:color w:val="auto"/>
          <w:sz w:val="24"/>
          <w:szCs w:val="24"/>
        </w:rPr>
      </w:pPr>
      <w:r w:rsidRPr="00D12869">
        <w:rPr>
          <w:rFonts w:cs="Times New Roman"/>
          <w:b/>
          <w:bCs/>
          <w:color w:val="auto"/>
          <w:sz w:val="24"/>
          <w:szCs w:val="24"/>
        </w:rPr>
        <w:t>Project and issue management tools</w:t>
      </w:r>
    </w:p>
    <w:p w14:paraId="39E663B3" w14:textId="2879978F" w:rsidR="00904F3B" w:rsidRDefault="00B90C4E" w:rsidP="00E83BB0">
      <w:pPr>
        <w:spacing w:after="0" w:line="240" w:lineRule="auto"/>
        <w:ind w:left="360"/>
        <w:rPr>
          <w:rFonts w:eastAsia="Times New Roman" w:cs="Times New Roman"/>
          <w:sz w:val="24"/>
          <w:szCs w:val="24"/>
        </w:rPr>
      </w:pPr>
      <w:r w:rsidRPr="00D12869">
        <w:rPr>
          <w:rFonts w:eastAsia="Times New Roman" w:cs="Times New Roman"/>
          <w:sz w:val="24"/>
          <w:szCs w:val="24"/>
        </w:rPr>
        <w:t xml:space="preserve">JIRA </w:t>
      </w:r>
      <w:r w:rsidR="006219C2" w:rsidRPr="00D12869">
        <w:rPr>
          <w:rFonts w:eastAsia="Times New Roman" w:cs="Times New Roman"/>
          <w:sz w:val="24"/>
          <w:szCs w:val="24"/>
        </w:rPr>
        <w:t>is well</w:t>
      </w:r>
      <w:r w:rsidRPr="00D12869">
        <w:rPr>
          <w:rFonts w:eastAsia="Times New Roman" w:cs="Times New Roman"/>
          <w:sz w:val="24"/>
          <w:szCs w:val="24"/>
        </w:rPr>
        <w:t>-</w:t>
      </w:r>
      <w:r w:rsidR="006219C2" w:rsidRPr="00D12869">
        <w:rPr>
          <w:rFonts w:eastAsia="Times New Roman" w:cs="Times New Roman"/>
          <w:sz w:val="24"/>
          <w:szCs w:val="24"/>
        </w:rPr>
        <w:t>suited for software development teams</w:t>
      </w:r>
      <w:r w:rsidRPr="00D12869">
        <w:rPr>
          <w:rFonts w:eastAsia="Times New Roman" w:cs="Times New Roman"/>
          <w:sz w:val="24"/>
          <w:szCs w:val="24"/>
        </w:rPr>
        <w:t>, allowing developers</w:t>
      </w:r>
      <w:r w:rsidR="006219C2" w:rsidRPr="00D12869">
        <w:rPr>
          <w:rFonts w:eastAsia="Times New Roman" w:cs="Times New Roman"/>
          <w:sz w:val="24"/>
          <w:szCs w:val="24"/>
        </w:rPr>
        <w:t xml:space="preserve"> and IT </w:t>
      </w:r>
      <w:r w:rsidRPr="00D12869">
        <w:rPr>
          <w:rFonts w:eastAsia="Times New Roman" w:cs="Times New Roman"/>
          <w:sz w:val="24"/>
          <w:szCs w:val="24"/>
        </w:rPr>
        <w:t>professionals</w:t>
      </w:r>
      <w:r w:rsidR="006219C2" w:rsidRPr="00D12869">
        <w:rPr>
          <w:rFonts w:eastAsia="Times New Roman" w:cs="Times New Roman"/>
          <w:sz w:val="24"/>
          <w:szCs w:val="24"/>
        </w:rPr>
        <w:t xml:space="preserve"> to manage their projects </w:t>
      </w:r>
      <w:r w:rsidRPr="00D12869">
        <w:rPr>
          <w:rFonts w:eastAsia="Times New Roman" w:cs="Times New Roman"/>
          <w:sz w:val="24"/>
          <w:szCs w:val="24"/>
        </w:rPr>
        <w:t>using</w:t>
      </w:r>
      <w:r w:rsidR="006219C2" w:rsidRPr="00D12869">
        <w:rPr>
          <w:rFonts w:eastAsia="Times New Roman" w:cs="Times New Roman"/>
          <w:sz w:val="24"/>
          <w:szCs w:val="24"/>
        </w:rPr>
        <w:t xml:space="preserve"> Scrum or Kanban boards</w:t>
      </w:r>
      <w:r w:rsidRPr="00D12869">
        <w:rPr>
          <w:rFonts w:eastAsia="Times New Roman" w:cs="Times New Roman"/>
          <w:sz w:val="24"/>
          <w:szCs w:val="24"/>
        </w:rPr>
        <w:t xml:space="preserve"> </w:t>
      </w:r>
      <w:sdt>
        <w:sdtPr>
          <w:id w:val="2093042690"/>
          <w:citation/>
        </w:sdtPr>
        <w:sdtContent>
          <w:r w:rsidR="0078318B" w:rsidRPr="00D12869">
            <w:rPr>
              <w:rFonts w:eastAsia="Times New Roman" w:cs="Times New Roman"/>
              <w:sz w:val="24"/>
              <w:szCs w:val="24"/>
            </w:rPr>
            <w:fldChar w:fldCharType="begin"/>
          </w:r>
          <w:r w:rsidR="0078318B" w:rsidRPr="00D12869">
            <w:rPr>
              <w:rFonts w:eastAsia="Times New Roman" w:cs="Times New Roman"/>
              <w:sz w:val="24"/>
              <w:szCs w:val="24"/>
            </w:rPr>
            <w:instrText xml:space="preserve"> CITATION Wha23 \l 1033 </w:instrText>
          </w:r>
          <w:r w:rsidR="0078318B" w:rsidRPr="00D12869">
            <w:rPr>
              <w:rFonts w:eastAsia="Times New Roman" w:cs="Times New Roman"/>
              <w:sz w:val="24"/>
              <w:szCs w:val="24"/>
            </w:rPr>
            <w:fldChar w:fldCharType="separate"/>
          </w:r>
          <w:r w:rsidR="0053351D" w:rsidRPr="0053351D">
            <w:rPr>
              <w:rFonts w:eastAsia="Times New Roman" w:cs="Times New Roman"/>
              <w:noProof/>
              <w:sz w:val="24"/>
              <w:szCs w:val="24"/>
            </w:rPr>
            <w:t>(Springer, 2023)</w:t>
          </w:r>
          <w:r w:rsidR="0078318B" w:rsidRPr="00D12869">
            <w:rPr>
              <w:rFonts w:eastAsia="Times New Roman" w:cs="Times New Roman"/>
              <w:sz w:val="24"/>
              <w:szCs w:val="24"/>
            </w:rPr>
            <w:fldChar w:fldCharType="end"/>
          </w:r>
        </w:sdtContent>
      </w:sdt>
      <w:r w:rsidR="007C3B31" w:rsidRPr="00D12869">
        <w:rPr>
          <w:rFonts w:eastAsia="Times New Roman" w:cs="Times New Roman"/>
          <w:sz w:val="24"/>
          <w:szCs w:val="24"/>
        </w:rPr>
        <w:t>.</w:t>
      </w:r>
      <w:r w:rsidR="00893111" w:rsidRPr="00893111">
        <w:rPr>
          <w:rFonts w:eastAsia="Times New Roman" w:cs="Times New Roman"/>
          <w:sz w:val="24"/>
          <w:szCs w:val="24"/>
        </w:rPr>
        <w:t xml:space="preserve"> </w:t>
      </w:r>
      <w:r w:rsidR="006C11C2" w:rsidRPr="00D12869">
        <w:rPr>
          <w:rFonts w:eastAsia="Times New Roman" w:cs="Times New Roman"/>
          <w:sz w:val="24"/>
          <w:szCs w:val="24"/>
        </w:rPr>
        <w:t xml:space="preserve">We </w:t>
      </w:r>
      <w:r w:rsidR="006C11C2" w:rsidRPr="00D12869">
        <w:rPr>
          <w:rFonts w:eastAsia="Times New Roman" w:cs="Times New Roman"/>
          <w:sz w:val="24"/>
          <w:szCs w:val="24"/>
        </w:rPr>
        <w:lastRenderedPageBreak/>
        <w:t>decided to use JIRA to keep track of tasks, make schedules, assign resources, manage project problems, bugs, and new feature requests.</w:t>
      </w:r>
      <w:r w:rsidR="006C11C2">
        <w:rPr>
          <w:rFonts w:eastAsia="Times New Roman" w:cs="Times New Roman"/>
          <w:sz w:val="24"/>
          <w:szCs w:val="24"/>
        </w:rPr>
        <w:t xml:space="preserve"> </w:t>
      </w:r>
      <w:r w:rsidR="009F5331" w:rsidRPr="00D12869">
        <w:rPr>
          <w:rFonts w:eastAsia="Times New Roman" w:cs="Times New Roman"/>
          <w:sz w:val="24"/>
          <w:szCs w:val="24"/>
        </w:rPr>
        <w:t>We registered all our deliverab</w:t>
      </w:r>
      <w:r w:rsidR="00E72DB5" w:rsidRPr="00D12869">
        <w:rPr>
          <w:rFonts w:eastAsia="Times New Roman" w:cs="Times New Roman"/>
          <w:sz w:val="24"/>
          <w:szCs w:val="24"/>
        </w:rPr>
        <w:t xml:space="preserve">les in </w:t>
      </w:r>
      <w:r w:rsidRPr="00D12869">
        <w:rPr>
          <w:rFonts w:eastAsia="Times New Roman" w:cs="Times New Roman"/>
          <w:sz w:val="24"/>
          <w:szCs w:val="24"/>
        </w:rPr>
        <w:t>JIRA, assigning</w:t>
      </w:r>
      <w:r w:rsidR="002A5426" w:rsidRPr="00D12869">
        <w:rPr>
          <w:rFonts w:eastAsia="Times New Roman" w:cs="Times New Roman"/>
          <w:sz w:val="24"/>
          <w:szCs w:val="24"/>
        </w:rPr>
        <w:t xml:space="preserve"> responsibilities</w:t>
      </w:r>
      <w:r w:rsidRPr="00D12869">
        <w:rPr>
          <w:rFonts w:eastAsia="Times New Roman" w:cs="Times New Roman"/>
          <w:sz w:val="24"/>
          <w:szCs w:val="24"/>
        </w:rPr>
        <w:t xml:space="preserve"> along with</w:t>
      </w:r>
      <w:r w:rsidR="002A5426" w:rsidRPr="00D12869">
        <w:rPr>
          <w:rFonts w:eastAsia="Times New Roman" w:cs="Times New Roman"/>
          <w:sz w:val="24"/>
          <w:szCs w:val="24"/>
        </w:rPr>
        <w:t xml:space="preserve"> start and finish dates. </w:t>
      </w:r>
      <w:r w:rsidRPr="00D12869">
        <w:rPr>
          <w:rFonts w:eastAsia="Times New Roman" w:cs="Times New Roman"/>
          <w:sz w:val="24"/>
          <w:szCs w:val="24"/>
        </w:rPr>
        <w:t>With JIRA's free tier allowing up</w:t>
      </w:r>
      <w:r w:rsidR="002A5426" w:rsidRPr="00D12869">
        <w:rPr>
          <w:rFonts w:eastAsia="Times New Roman" w:cs="Times New Roman"/>
          <w:sz w:val="24"/>
          <w:szCs w:val="24"/>
        </w:rPr>
        <w:t xml:space="preserve"> to 10 users</w:t>
      </w:r>
      <w:r w:rsidRPr="00D12869">
        <w:rPr>
          <w:rFonts w:eastAsia="Times New Roman" w:cs="Times New Roman"/>
          <w:sz w:val="24"/>
          <w:szCs w:val="24"/>
        </w:rPr>
        <w:t>,</w:t>
      </w:r>
      <w:r w:rsidR="002A5426" w:rsidRPr="00D12869">
        <w:rPr>
          <w:rFonts w:eastAsia="Times New Roman" w:cs="Times New Roman"/>
          <w:sz w:val="24"/>
          <w:szCs w:val="24"/>
        </w:rPr>
        <w:t xml:space="preserve"> we created </w:t>
      </w:r>
      <w:r w:rsidRPr="00D12869">
        <w:rPr>
          <w:rFonts w:eastAsia="Times New Roman" w:cs="Times New Roman"/>
          <w:sz w:val="24"/>
          <w:szCs w:val="24"/>
        </w:rPr>
        <w:t>accounts</w:t>
      </w:r>
      <w:r w:rsidR="002A5426" w:rsidRPr="00D12869">
        <w:rPr>
          <w:rFonts w:eastAsia="Times New Roman" w:cs="Times New Roman"/>
          <w:sz w:val="24"/>
          <w:szCs w:val="24"/>
        </w:rPr>
        <w:t xml:space="preserve"> for each team member </w:t>
      </w:r>
      <w:r w:rsidRPr="00D12869">
        <w:rPr>
          <w:rFonts w:eastAsia="Times New Roman" w:cs="Times New Roman"/>
          <w:sz w:val="24"/>
          <w:szCs w:val="24"/>
        </w:rPr>
        <w:t>to</w:t>
      </w:r>
      <w:r w:rsidR="002A5426" w:rsidRPr="00D12869">
        <w:rPr>
          <w:rFonts w:eastAsia="Times New Roman" w:cs="Times New Roman"/>
          <w:sz w:val="24"/>
          <w:szCs w:val="24"/>
        </w:rPr>
        <w:t xml:space="preserve"> share </w:t>
      </w:r>
      <w:r w:rsidR="003B5AC4" w:rsidRPr="00D12869">
        <w:rPr>
          <w:rFonts w:eastAsia="Times New Roman" w:cs="Times New Roman"/>
          <w:sz w:val="24"/>
          <w:szCs w:val="24"/>
        </w:rPr>
        <w:t xml:space="preserve">status </w:t>
      </w:r>
      <w:r w:rsidRPr="00D12869">
        <w:rPr>
          <w:rFonts w:eastAsia="Times New Roman" w:cs="Times New Roman"/>
          <w:sz w:val="24"/>
          <w:szCs w:val="24"/>
        </w:rPr>
        <w:t xml:space="preserve">updates and track </w:t>
      </w:r>
      <w:r w:rsidR="003B5AC4" w:rsidRPr="00D12869">
        <w:rPr>
          <w:rFonts w:eastAsia="Times New Roman" w:cs="Times New Roman"/>
          <w:sz w:val="24"/>
          <w:szCs w:val="24"/>
        </w:rPr>
        <w:t>progress</w:t>
      </w:r>
      <w:r w:rsidRPr="00D12869">
        <w:rPr>
          <w:rFonts w:eastAsia="Times New Roman" w:cs="Times New Roman"/>
          <w:sz w:val="24"/>
          <w:szCs w:val="24"/>
        </w:rPr>
        <w:t>.</w:t>
      </w:r>
    </w:p>
    <w:p w14:paraId="568B8DE9" w14:textId="77777777" w:rsidR="003C63C2" w:rsidRPr="00D12869" w:rsidRDefault="003C63C2" w:rsidP="00DA2E2B">
      <w:pPr>
        <w:spacing w:after="0" w:line="240" w:lineRule="auto"/>
        <w:ind w:left="720"/>
        <w:rPr>
          <w:rFonts w:eastAsia="Times New Roman" w:cs="Times New Roman"/>
          <w:sz w:val="24"/>
          <w:szCs w:val="24"/>
        </w:rPr>
      </w:pPr>
    </w:p>
    <w:p w14:paraId="42D01337" w14:textId="77777777" w:rsidR="00D12869" w:rsidRPr="00D12869" w:rsidRDefault="00664AFA" w:rsidP="006A2F60">
      <w:pPr>
        <w:pStyle w:val="4"/>
        <w:numPr>
          <w:ilvl w:val="2"/>
          <w:numId w:val="5"/>
        </w:numPr>
        <w:spacing w:before="0" w:after="0" w:line="240" w:lineRule="auto"/>
        <w:ind w:left="1080"/>
        <w:rPr>
          <w:rFonts w:cs="Times New Roman"/>
          <w:b/>
          <w:bCs/>
          <w:color w:val="auto"/>
          <w:sz w:val="24"/>
          <w:szCs w:val="24"/>
        </w:rPr>
      </w:pPr>
      <w:r w:rsidRPr="00D12869">
        <w:rPr>
          <w:rFonts w:cs="Times New Roman"/>
          <w:b/>
          <w:bCs/>
          <w:color w:val="auto"/>
          <w:sz w:val="24"/>
          <w:szCs w:val="24"/>
        </w:rPr>
        <w:t>Online Meeting</w:t>
      </w:r>
      <w:r w:rsidR="00C81E61" w:rsidRPr="00D12869">
        <w:rPr>
          <w:rFonts w:cs="Times New Roman"/>
          <w:b/>
          <w:bCs/>
          <w:color w:val="auto"/>
          <w:sz w:val="24"/>
          <w:szCs w:val="24"/>
        </w:rPr>
        <w:t xml:space="preserve"> </w:t>
      </w:r>
      <w:r w:rsidR="00AC5181">
        <w:rPr>
          <w:rFonts w:cs="Times New Roman"/>
          <w:b/>
          <w:bCs/>
          <w:color w:val="auto"/>
          <w:sz w:val="24"/>
          <w:szCs w:val="24"/>
        </w:rPr>
        <w:t>T</w:t>
      </w:r>
      <w:r w:rsidR="00C81E61" w:rsidRPr="00D12869">
        <w:rPr>
          <w:rFonts w:cs="Times New Roman"/>
          <w:b/>
          <w:bCs/>
          <w:color w:val="auto"/>
          <w:sz w:val="24"/>
          <w:szCs w:val="24"/>
        </w:rPr>
        <w:t>ool</w:t>
      </w:r>
      <w:r w:rsidR="00D12869" w:rsidRPr="00D12869">
        <w:rPr>
          <w:rFonts w:cs="Times New Roman"/>
          <w:b/>
          <w:bCs/>
          <w:color w:val="auto"/>
          <w:sz w:val="24"/>
          <w:szCs w:val="24"/>
        </w:rPr>
        <w:t>s</w:t>
      </w:r>
    </w:p>
    <w:p w14:paraId="437DEA37" w14:textId="1D1618B0" w:rsidR="00D51D2D" w:rsidRDefault="009F747F" w:rsidP="00E83BB0">
      <w:pPr>
        <w:spacing w:after="0" w:line="240" w:lineRule="auto"/>
        <w:ind w:left="360"/>
        <w:rPr>
          <w:rFonts w:eastAsia="Times New Roman" w:cs="Times New Roman"/>
          <w:sz w:val="24"/>
          <w:szCs w:val="24"/>
        </w:rPr>
      </w:pPr>
      <w:r w:rsidRPr="00D12869">
        <w:rPr>
          <w:rFonts w:eastAsia="Times New Roman" w:cs="Times New Roman"/>
          <w:sz w:val="24"/>
          <w:szCs w:val="24"/>
        </w:rPr>
        <w:t>Microsoft Teams is a well-known industry-standard tool for meetings and collaboration.</w:t>
      </w:r>
      <w:r>
        <w:rPr>
          <w:rFonts w:eastAsia="Times New Roman" w:cs="Times New Roman"/>
          <w:sz w:val="24"/>
          <w:szCs w:val="24"/>
        </w:rPr>
        <w:t xml:space="preserve"> </w:t>
      </w:r>
      <w:r w:rsidR="00D12869" w:rsidRPr="00D12869">
        <w:rPr>
          <w:rFonts w:eastAsia="Times New Roman" w:cs="Times New Roman"/>
          <w:sz w:val="24"/>
          <w:szCs w:val="24"/>
        </w:rPr>
        <w:t>We</w:t>
      </w:r>
      <w:r w:rsidR="00114D63" w:rsidRPr="00D12869">
        <w:rPr>
          <w:rFonts w:eastAsia="Times New Roman" w:cs="Times New Roman"/>
          <w:sz w:val="24"/>
          <w:szCs w:val="24"/>
        </w:rPr>
        <w:t xml:space="preserve"> are using </w:t>
      </w:r>
      <w:r w:rsidR="00664AFA" w:rsidRPr="00D12869">
        <w:rPr>
          <w:rFonts w:eastAsia="Times New Roman" w:cs="Times New Roman"/>
          <w:sz w:val="24"/>
          <w:szCs w:val="24"/>
        </w:rPr>
        <w:t>Microsoft Teams</w:t>
      </w:r>
      <w:r w:rsidR="00114D63" w:rsidRPr="00D12869">
        <w:rPr>
          <w:rFonts w:eastAsia="Times New Roman" w:cs="Times New Roman"/>
          <w:sz w:val="24"/>
          <w:szCs w:val="24"/>
        </w:rPr>
        <w:t xml:space="preserve"> for online meetings</w:t>
      </w:r>
      <w:r w:rsidR="00B974FE" w:rsidRPr="00D12869">
        <w:rPr>
          <w:rFonts w:eastAsia="Times New Roman" w:cs="Times New Roman"/>
          <w:sz w:val="24"/>
          <w:szCs w:val="24"/>
        </w:rPr>
        <w:t>, leveraging</w:t>
      </w:r>
      <w:r w:rsidR="00114D63" w:rsidRPr="00D12869">
        <w:rPr>
          <w:rFonts w:eastAsia="Times New Roman" w:cs="Times New Roman"/>
          <w:sz w:val="24"/>
          <w:szCs w:val="24"/>
        </w:rPr>
        <w:t xml:space="preserve"> the license included in our </w:t>
      </w:r>
      <w:r w:rsidR="003232B1">
        <w:rPr>
          <w:rFonts w:eastAsia="Times New Roman" w:cs="Times New Roman"/>
          <w:sz w:val="24"/>
          <w:szCs w:val="24"/>
        </w:rPr>
        <w:t xml:space="preserve">Fanshawe College </w:t>
      </w:r>
      <w:r w:rsidR="00114D63" w:rsidRPr="00D12869">
        <w:rPr>
          <w:rFonts w:eastAsia="Times New Roman" w:cs="Times New Roman"/>
          <w:sz w:val="24"/>
          <w:szCs w:val="24"/>
        </w:rPr>
        <w:t>tuition fees</w:t>
      </w:r>
      <w:r w:rsidR="00B974FE" w:rsidRPr="00D12869">
        <w:rPr>
          <w:rFonts w:eastAsia="Times New Roman" w:cs="Times New Roman"/>
          <w:sz w:val="24"/>
          <w:szCs w:val="24"/>
        </w:rPr>
        <w:t>, which offers unlimited</w:t>
      </w:r>
      <w:r w:rsidR="00114D63" w:rsidRPr="00D12869">
        <w:rPr>
          <w:rFonts w:eastAsia="Times New Roman" w:cs="Times New Roman"/>
          <w:sz w:val="24"/>
          <w:szCs w:val="24"/>
        </w:rPr>
        <w:t xml:space="preserve"> meeting</w:t>
      </w:r>
      <w:r w:rsidR="00B974FE" w:rsidRPr="00D12869">
        <w:rPr>
          <w:rFonts w:eastAsia="Times New Roman" w:cs="Times New Roman"/>
          <w:sz w:val="24"/>
          <w:szCs w:val="24"/>
        </w:rPr>
        <w:t xml:space="preserve"> time.</w:t>
      </w:r>
      <w:r w:rsidR="00114D63" w:rsidRPr="00D12869">
        <w:rPr>
          <w:rFonts w:eastAsia="Times New Roman" w:cs="Times New Roman"/>
          <w:sz w:val="24"/>
          <w:szCs w:val="24"/>
        </w:rPr>
        <w:t xml:space="preserve"> </w:t>
      </w:r>
    </w:p>
    <w:p w14:paraId="508F1386" w14:textId="77777777" w:rsidR="003C63C2" w:rsidRPr="00D12869" w:rsidRDefault="003C63C2" w:rsidP="00DA2E2B">
      <w:pPr>
        <w:spacing w:after="0" w:line="240" w:lineRule="auto"/>
        <w:ind w:left="720"/>
        <w:rPr>
          <w:rFonts w:eastAsia="Times New Roman" w:cs="Times New Roman"/>
          <w:sz w:val="24"/>
          <w:szCs w:val="24"/>
        </w:rPr>
      </w:pPr>
    </w:p>
    <w:p w14:paraId="1BECE9D4" w14:textId="77777777" w:rsidR="00D12869" w:rsidRPr="00D12869" w:rsidRDefault="00664AFA" w:rsidP="006A2F60">
      <w:pPr>
        <w:pStyle w:val="4"/>
        <w:numPr>
          <w:ilvl w:val="2"/>
          <w:numId w:val="5"/>
        </w:numPr>
        <w:spacing w:before="0" w:after="0" w:line="240" w:lineRule="auto"/>
        <w:ind w:left="1080"/>
        <w:rPr>
          <w:rFonts w:cs="Times New Roman"/>
          <w:b/>
          <w:bCs/>
          <w:color w:val="auto"/>
          <w:sz w:val="24"/>
          <w:szCs w:val="24"/>
        </w:rPr>
      </w:pPr>
      <w:r w:rsidRPr="00D12869">
        <w:rPr>
          <w:rFonts w:cs="Times New Roman"/>
          <w:b/>
          <w:bCs/>
          <w:color w:val="auto"/>
          <w:sz w:val="24"/>
          <w:szCs w:val="24"/>
        </w:rPr>
        <w:t>Documentation</w:t>
      </w:r>
    </w:p>
    <w:p w14:paraId="377E4B4B" w14:textId="49882952" w:rsidR="00493A78" w:rsidRDefault="00F873D6" w:rsidP="00085F8C">
      <w:pPr>
        <w:spacing w:after="0" w:line="240" w:lineRule="auto"/>
        <w:ind w:left="360"/>
      </w:pPr>
      <w:r w:rsidRPr="00D12869">
        <w:rPr>
          <w:rFonts w:eastAsia="Times New Roman" w:cs="Times New Roman"/>
          <w:sz w:val="24"/>
          <w:szCs w:val="24"/>
        </w:rPr>
        <w:t xml:space="preserve">Documenting code, integrations, and processes </w:t>
      </w:r>
      <w:r w:rsidR="00BD3059" w:rsidRPr="00D12869">
        <w:rPr>
          <w:rFonts w:eastAsia="Times New Roman" w:cs="Times New Roman"/>
          <w:sz w:val="24"/>
          <w:szCs w:val="24"/>
        </w:rPr>
        <w:t>are</w:t>
      </w:r>
      <w:r w:rsidRPr="00D12869">
        <w:rPr>
          <w:rFonts w:eastAsia="Times New Roman" w:cs="Times New Roman"/>
          <w:sz w:val="24"/>
          <w:szCs w:val="24"/>
        </w:rPr>
        <w:t xml:space="preserve"> crucial for maintaining project continuity, team collaboration, and knowledge transfer. It </w:t>
      </w:r>
      <w:r w:rsidR="00BD3059" w:rsidRPr="00D12869">
        <w:rPr>
          <w:rFonts w:eastAsia="Times New Roman" w:cs="Times New Roman"/>
          <w:sz w:val="24"/>
          <w:szCs w:val="24"/>
        </w:rPr>
        <w:t xml:space="preserve">helps </w:t>
      </w:r>
      <w:r w:rsidRPr="00D12869">
        <w:rPr>
          <w:rFonts w:eastAsia="Times New Roman" w:cs="Times New Roman"/>
          <w:sz w:val="24"/>
          <w:szCs w:val="24"/>
        </w:rPr>
        <w:t xml:space="preserve">in troubleshooting and </w:t>
      </w:r>
      <w:r w:rsidR="0032268B">
        <w:rPr>
          <w:rFonts w:eastAsia="Times New Roman" w:cs="Times New Roman"/>
          <w:sz w:val="24"/>
          <w:szCs w:val="24"/>
        </w:rPr>
        <w:t>mitigating</w:t>
      </w:r>
      <w:r w:rsidRPr="00D12869">
        <w:rPr>
          <w:rFonts w:eastAsia="Times New Roman" w:cs="Times New Roman"/>
          <w:sz w:val="24"/>
          <w:szCs w:val="24"/>
        </w:rPr>
        <w:t xml:space="preserve"> risks associated with </w:t>
      </w:r>
      <w:r w:rsidR="00BD3059" w:rsidRPr="00D12869">
        <w:rPr>
          <w:rFonts w:eastAsia="Times New Roman" w:cs="Times New Roman"/>
          <w:sz w:val="24"/>
          <w:szCs w:val="24"/>
        </w:rPr>
        <w:t>change</w:t>
      </w:r>
      <w:r w:rsidR="0032268B">
        <w:rPr>
          <w:rFonts w:eastAsia="Times New Roman" w:cs="Times New Roman"/>
          <w:sz w:val="24"/>
          <w:szCs w:val="24"/>
        </w:rPr>
        <w:t xml:space="preserve"> management</w:t>
      </w:r>
      <w:r w:rsidR="00BD3059" w:rsidRPr="00D12869">
        <w:rPr>
          <w:rFonts w:eastAsia="Times New Roman" w:cs="Times New Roman"/>
          <w:sz w:val="24"/>
          <w:szCs w:val="24"/>
        </w:rPr>
        <w:t xml:space="preserve">. </w:t>
      </w:r>
      <w:r w:rsidR="00D6177B" w:rsidRPr="00D12869">
        <w:rPr>
          <w:rFonts w:eastAsia="Times New Roman" w:cs="Times New Roman"/>
          <w:sz w:val="24"/>
          <w:szCs w:val="24"/>
        </w:rPr>
        <w:t>Documentation</w:t>
      </w:r>
      <w:r w:rsidR="00C20F4E" w:rsidRPr="00D12869">
        <w:rPr>
          <w:rFonts w:eastAsia="Times New Roman" w:cs="Times New Roman"/>
          <w:sz w:val="24"/>
          <w:szCs w:val="24"/>
        </w:rPr>
        <w:t xml:space="preserve"> will </w:t>
      </w:r>
      <w:r w:rsidR="00BD3059" w:rsidRPr="00D12869">
        <w:rPr>
          <w:rFonts w:eastAsia="Times New Roman" w:cs="Times New Roman"/>
          <w:sz w:val="24"/>
          <w:szCs w:val="24"/>
        </w:rPr>
        <w:t xml:space="preserve">also ensure that </w:t>
      </w:r>
      <w:r w:rsidR="00C20F4E" w:rsidRPr="00D12869">
        <w:rPr>
          <w:rFonts w:eastAsia="Times New Roman" w:cs="Times New Roman"/>
          <w:sz w:val="24"/>
          <w:szCs w:val="24"/>
        </w:rPr>
        <w:t>the</w:t>
      </w:r>
      <w:r w:rsidR="00BD3059" w:rsidRPr="00D12869">
        <w:rPr>
          <w:rFonts w:eastAsia="Times New Roman" w:cs="Times New Roman"/>
          <w:sz w:val="24"/>
          <w:szCs w:val="24"/>
        </w:rPr>
        <w:t xml:space="preserve"> </w:t>
      </w:r>
      <w:r w:rsidR="00617FF1" w:rsidRPr="00D12869">
        <w:rPr>
          <w:rFonts w:eastAsia="Times New Roman" w:cs="Times New Roman"/>
          <w:sz w:val="24"/>
          <w:szCs w:val="24"/>
        </w:rPr>
        <w:t xml:space="preserve">website </w:t>
      </w:r>
      <w:r w:rsidR="005C0BF5" w:rsidRPr="00D12869">
        <w:rPr>
          <w:rFonts w:eastAsia="Times New Roman" w:cs="Times New Roman"/>
          <w:sz w:val="24"/>
          <w:szCs w:val="24"/>
        </w:rPr>
        <w:t xml:space="preserve">that we are building in our capstone project, </w:t>
      </w:r>
      <w:r w:rsidR="00BD3059" w:rsidRPr="00D12869">
        <w:rPr>
          <w:rFonts w:eastAsia="Times New Roman" w:cs="Times New Roman"/>
          <w:sz w:val="24"/>
          <w:szCs w:val="24"/>
        </w:rPr>
        <w:t xml:space="preserve">can be maintained </w:t>
      </w:r>
      <w:r w:rsidR="004477FB" w:rsidRPr="00D12869">
        <w:rPr>
          <w:rFonts w:eastAsia="Times New Roman" w:cs="Times New Roman"/>
          <w:sz w:val="24"/>
          <w:szCs w:val="24"/>
        </w:rPr>
        <w:t>in the future</w:t>
      </w:r>
      <w:r w:rsidR="00BD3059" w:rsidRPr="00D12869">
        <w:rPr>
          <w:rFonts w:eastAsia="Times New Roman" w:cs="Times New Roman"/>
          <w:sz w:val="24"/>
          <w:szCs w:val="24"/>
        </w:rPr>
        <w:t xml:space="preserve">, </w:t>
      </w:r>
      <w:r w:rsidR="00CA3440" w:rsidRPr="00D12869">
        <w:rPr>
          <w:rFonts w:eastAsia="Times New Roman" w:cs="Times New Roman"/>
          <w:sz w:val="24"/>
          <w:szCs w:val="24"/>
        </w:rPr>
        <w:t xml:space="preserve">by ourselves or </w:t>
      </w:r>
      <w:r w:rsidR="001D40DA">
        <w:rPr>
          <w:rFonts w:eastAsia="Times New Roman" w:cs="Times New Roman"/>
          <w:sz w:val="24"/>
          <w:szCs w:val="24"/>
        </w:rPr>
        <w:t>XYZ</w:t>
      </w:r>
      <w:r w:rsidR="0032268B">
        <w:rPr>
          <w:rFonts w:eastAsia="Times New Roman" w:cs="Times New Roman"/>
          <w:sz w:val="24"/>
          <w:szCs w:val="24"/>
        </w:rPr>
        <w:t>’s</w:t>
      </w:r>
      <w:r w:rsidR="004477FB" w:rsidRPr="00D12869">
        <w:rPr>
          <w:rFonts w:eastAsia="Times New Roman" w:cs="Times New Roman"/>
          <w:sz w:val="24"/>
          <w:szCs w:val="24"/>
        </w:rPr>
        <w:t xml:space="preserve"> team</w:t>
      </w:r>
      <w:r w:rsidR="00BD3059" w:rsidRPr="00D12869">
        <w:rPr>
          <w:rFonts w:eastAsia="Times New Roman" w:cs="Times New Roman"/>
          <w:sz w:val="24"/>
          <w:szCs w:val="24"/>
        </w:rPr>
        <w:t>.</w:t>
      </w:r>
      <w:r w:rsidR="004477FB" w:rsidRPr="00D12869">
        <w:rPr>
          <w:rFonts w:eastAsia="Times New Roman" w:cs="Times New Roman"/>
          <w:sz w:val="24"/>
          <w:szCs w:val="24"/>
        </w:rPr>
        <w:t xml:space="preserve"> </w:t>
      </w:r>
      <w:r w:rsidR="00AB2BE6">
        <w:rPr>
          <w:rFonts w:eastAsia="Times New Roman" w:cs="Times New Roman"/>
          <w:sz w:val="24"/>
          <w:szCs w:val="24"/>
        </w:rPr>
        <w:t>W</w:t>
      </w:r>
      <w:r w:rsidR="004477FB" w:rsidRPr="00D12869">
        <w:rPr>
          <w:rFonts w:eastAsia="Times New Roman" w:cs="Times New Roman"/>
          <w:sz w:val="24"/>
          <w:szCs w:val="24"/>
        </w:rPr>
        <w:t xml:space="preserve">e </w:t>
      </w:r>
      <w:r w:rsidR="00BD3059" w:rsidRPr="00D12869">
        <w:rPr>
          <w:rFonts w:eastAsia="Times New Roman" w:cs="Times New Roman"/>
          <w:sz w:val="24"/>
          <w:szCs w:val="24"/>
        </w:rPr>
        <w:t>chose</w:t>
      </w:r>
      <w:r w:rsidR="004477FB" w:rsidRPr="00D12869">
        <w:rPr>
          <w:rFonts w:eastAsia="Times New Roman" w:cs="Times New Roman"/>
          <w:sz w:val="24"/>
          <w:szCs w:val="24"/>
        </w:rPr>
        <w:t xml:space="preserve"> to use Microsoft Office Suite for </w:t>
      </w:r>
      <w:r w:rsidR="00BD3059" w:rsidRPr="00D12869">
        <w:rPr>
          <w:rFonts w:eastAsia="Times New Roman" w:cs="Times New Roman"/>
          <w:sz w:val="24"/>
          <w:szCs w:val="24"/>
        </w:rPr>
        <w:t xml:space="preserve">file </w:t>
      </w:r>
      <w:r w:rsidR="004477FB" w:rsidRPr="00D12869">
        <w:rPr>
          <w:rFonts w:eastAsia="Times New Roman" w:cs="Times New Roman"/>
          <w:sz w:val="24"/>
          <w:szCs w:val="24"/>
        </w:rPr>
        <w:t xml:space="preserve">sharing </w:t>
      </w:r>
      <w:r w:rsidR="00BD3059" w:rsidRPr="00D12869">
        <w:rPr>
          <w:rFonts w:eastAsia="Times New Roman" w:cs="Times New Roman"/>
          <w:sz w:val="24"/>
          <w:szCs w:val="24"/>
        </w:rPr>
        <w:t>via</w:t>
      </w:r>
      <w:r w:rsidR="004477FB" w:rsidRPr="00D12869">
        <w:rPr>
          <w:rFonts w:eastAsia="Times New Roman" w:cs="Times New Roman"/>
          <w:sz w:val="24"/>
          <w:szCs w:val="24"/>
        </w:rPr>
        <w:t xml:space="preserve"> OneDrive and </w:t>
      </w:r>
      <w:r w:rsidR="00CA3440" w:rsidRPr="00D12869">
        <w:rPr>
          <w:rFonts w:eastAsia="Times New Roman" w:cs="Times New Roman"/>
          <w:sz w:val="24"/>
          <w:szCs w:val="24"/>
        </w:rPr>
        <w:t xml:space="preserve">used </w:t>
      </w:r>
      <w:r w:rsidR="004477FB" w:rsidRPr="00D12869">
        <w:rPr>
          <w:rFonts w:eastAsia="Times New Roman" w:cs="Times New Roman"/>
          <w:sz w:val="24"/>
          <w:szCs w:val="24"/>
        </w:rPr>
        <w:t>MS Office</w:t>
      </w:r>
      <w:r w:rsidR="00CA3440" w:rsidRPr="00D12869">
        <w:rPr>
          <w:rFonts w:eastAsia="Times New Roman" w:cs="Times New Roman"/>
          <w:sz w:val="24"/>
          <w:szCs w:val="24"/>
        </w:rPr>
        <w:t xml:space="preserve"> suite to create </w:t>
      </w:r>
      <w:r w:rsidR="009A0AE5" w:rsidRPr="00D12869">
        <w:rPr>
          <w:rFonts w:eastAsia="Times New Roman" w:cs="Times New Roman"/>
          <w:sz w:val="24"/>
          <w:szCs w:val="24"/>
        </w:rPr>
        <w:t>several documents</w:t>
      </w:r>
      <w:r w:rsidR="000B4D96" w:rsidRPr="00D12869">
        <w:rPr>
          <w:rFonts w:eastAsia="Times New Roman" w:cs="Times New Roman"/>
          <w:sz w:val="24"/>
          <w:szCs w:val="24"/>
        </w:rPr>
        <w:t>.</w:t>
      </w:r>
      <w:r w:rsidR="004477FB" w:rsidRPr="00D12869">
        <w:rPr>
          <w:rFonts w:eastAsia="Times New Roman" w:cs="Times New Roman"/>
          <w:sz w:val="24"/>
          <w:szCs w:val="24"/>
        </w:rPr>
        <w:t xml:space="preserve"> </w:t>
      </w:r>
      <w:r w:rsidR="00D12A41" w:rsidRPr="00D12869">
        <w:rPr>
          <w:rFonts w:eastAsia="Times New Roman" w:cs="Times New Roman"/>
          <w:sz w:val="24"/>
          <w:szCs w:val="24"/>
        </w:rPr>
        <w:t>We are using</w:t>
      </w:r>
      <w:r w:rsidR="00BD3059" w:rsidRPr="00D12869">
        <w:rPr>
          <w:rFonts w:eastAsia="Times New Roman" w:cs="Times New Roman"/>
          <w:sz w:val="24"/>
          <w:szCs w:val="24"/>
        </w:rPr>
        <w:t xml:space="preserve"> </w:t>
      </w:r>
      <w:r w:rsidR="004477FB" w:rsidRPr="00D12869">
        <w:rPr>
          <w:rFonts w:eastAsia="Times New Roman" w:cs="Times New Roman"/>
          <w:sz w:val="24"/>
          <w:szCs w:val="24"/>
        </w:rPr>
        <w:t>Draw.io and GitHub</w:t>
      </w:r>
      <w:r w:rsidR="000B1AD0" w:rsidRPr="00D12869">
        <w:rPr>
          <w:rFonts w:eastAsia="Times New Roman" w:cs="Times New Roman"/>
          <w:sz w:val="24"/>
          <w:szCs w:val="24"/>
        </w:rPr>
        <w:t xml:space="preserve"> for </w:t>
      </w:r>
      <w:r w:rsidR="00996581" w:rsidRPr="00D12869">
        <w:rPr>
          <w:rFonts w:eastAsia="Times New Roman" w:cs="Times New Roman"/>
          <w:sz w:val="24"/>
          <w:szCs w:val="24"/>
        </w:rPr>
        <w:t xml:space="preserve">diagram generation and </w:t>
      </w:r>
      <w:r w:rsidR="00FC335A" w:rsidRPr="00D12869">
        <w:rPr>
          <w:rFonts w:eastAsia="Times New Roman" w:cs="Times New Roman"/>
          <w:sz w:val="24"/>
          <w:szCs w:val="24"/>
        </w:rPr>
        <w:t>code documentation respectively.</w:t>
      </w:r>
      <w:r w:rsidR="00BD3059" w:rsidRPr="00D12869">
        <w:rPr>
          <w:rFonts w:eastAsia="Times New Roman" w:cs="Times New Roman"/>
          <w:sz w:val="24"/>
          <w:szCs w:val="24"/>
        </w:rPr>
        <w:t xml:space="preserve"> These tools </w:t>
      </w:r>
      <w:r w:rsidR="003F4E1C" w:rsidRPr="00D12869">
        <w:rPr>
          <w:rFonts w:eastAsia="Times New Roman" w:cs="Times New Roman"/>
          <w:sz w:val="24"/>
          <w:szCs w:val="24"/>
        </w:rPr>
        <w:t>are well</w:t>
      </w:r>
      <w:r w:rsidR="00C81E61" w:rsidRPr="00D12869">
        <w:rPr>
          <w:rFonts w:eastAsia="Times New Roman" w:cs="Times New Roman"/>
          <w:sz w:val="24"/>
          <w:szCs w:val="24"/>
        </w:rPr>
        <w:t>-</w:t>
      </w:r>
      <w:r w:rsidR="00BD3059" w:rsidRPr="00D12869">
        <w:rPr>
          <w:rFonts w:eastAsia="Times New Roman" w:cs="Times New Roman"/>
          <w:sz w:val="24"/>
          <w:szCs w:val="24"/>
        </w:rPr>
        <w:t xml:space="preserve">regarded </w:t>
      </w:r>
      <w:r w:rsidR="003F4E1C" w:rsidRPr="00D12869">
        <w:rPr>
          <w:rFonts w:eastAsia="Times New Roman" w:cs="Times New Roman"/>
          <w:sz w:val="24"/>
          <w:szCs w:val="24"/>
        </w:rPr>
        <w:t xml:space="preserve">in the industry for documentation projects. </w:t>
      </w:r>
      <w:r w:rsidR="005D68F8" w:rsidRPr="00D12869">
        <w:rPr>
          <w:rFonts w:eastAsia="Times New Roman" w:cs="Times New Roman"/>
          <w:sz w:val="24"/>
          <w:szCs w:val="24"/>
        </w:rPr>
        <w:t xml:space="preserve">Besides being well-known, </w:t>
      </w:r>
      <w:r w:rsidR="00BD3059" w:rsidRPr="00D12869">
        <w:rPr>
          <w:rFonts w:eastAsia="Times New Roman" w:cs="Times New Roman"/>
          <w:sz w:val="24"/>
          <w:szCs w:val="24"/>
        </w:rPr>
        <w:t>GitHub allows for collaborative work with effective version control.</w:t>
      </w:r>
    </w:p>
    <w:p w14:paraId="7AB4E60E" w14:textId="77777777" w:rsidR="00085F8C" w:rsidRPr="00085F8C" w:rsidRDefault="00085F8C" w:rsidP="00085F8C">
      <w:pPr>
        <w:spacing w:after="0" w:line="240" w:lineRule="auto"/>
      </w:pPr>
    </w:p>
    <w:p w14:paraId="51AACC9D" w14:textId="77777777" w:rsidR="004A433A" w:rsidRDefault="004A433A">
      <w:pPr>
        <w:spacing w:after="160" w:line="259" w:lineRule="auto"/>
        <w:rPr>
          <w:rFonts w:eastAsiaTheme="majorEastAsia" w:cs="Times New Roman"/>
          <w:b/>
          <w:color w:val="000000" w:themeColor="text1"/>
          <w:sz w:val="32"/>
          <w:szCs w:val="32"/>
        </w:rPr>
      </w:pPr>
      <w:r>
        <w:rPr>
          <w:rFonts w:cs="Times New Roman"/>
        </w:rPr>
        <w:br w:type="page"/>
      </w:r>
    </w:p>
    <w:p w14:paraId="22261499" w14:textId="04A13339" w:rsidR="004F04B8" w:rsidRPr="001C1B13" w:rsidRDefault="008D7587" w:rsidP="006A2F60">
      <w:pPr>
        <w:pStyle w:val="2"/>
        <w:numPr>
          <w:ilvl w:val="0"/>
          <w:numId w:val="5"/>
        </w:numPr>
        <w:spacing w:before="0" w:line="240" w:lineRule="auto"/>
        <w:rPr>
          <w:rFonts w:cs="Times New Roman"/>
          <w:lang w:val="en-US"/>
        </w:rPr>
      </w:pPr>
      <w:bookmarkStart w:id="16" w:name="_Toc169900752"/>
      <w:r w:rsidRPr="008D7587">
        <w:rPr>
          <w:rFonts w:cs="Times New Roman"/>
        </w:rPr>
        <w:lastRenderedPageBreak/>
        <w:t>Use Case Diagram</w:t>
      </w:r>
      <w:bookmarkEnd w:id="16"/>
    </w:p>
    <w:p w14:paraId="4D5488DA" w14:textId="095AC682" w:rsidR="00DF379C" w:rsidRDefault="004F04B8" w:rsidP="002C29D2">
      <w:pPr>
        <w:pStyle w:val="ae"/>
        <w:rPr>
          <w:lang w:val="en-US"/>
        </w:rPr>
      </w:pPr>
      <w:r w:rsidRPr="44C8D4C7">
        <w:rPr>
          <w:lang w:val="en-US"/>
        </w:rPr>
        <w:t>Th</w:t>
      </w:r>
      <w:r w:rsidR="00DC3311">
        <w:rPr>
          <w:lang w:val="en-US"/>
        </w:rPr>
        <w:t>e</w:t>
      </w:r>
      <w:r w:rsidR="002E43A4">
        <w:rPr>
          <w:lang w:val="en-US"/>
        </w:rPr>
        <w:t xml:space="preserve"> </w:t>
      </w:r>
      <w:r w:rsidR="00F8210B">
        <w:rPr>
          <w:lang w:val="en-US"/>
        </w:rPr>
        <w:t>Use Case D</w:t>
      </w:r>
      <w:r w:rsidR="002E43A4">
        <w:rPr>
          <w:lang w:val="en-US"/>
        </w:rPr>
        <w:t>iagram</w:t>
      </w:r>
      <w:r w:rsidRPr="44C8D4C7">
        <w:rPr>
          <w:lang w:val="en-US"/>
        </w:rPr>
        <w:t xml:space="preserve"> provides a visual representation of the different actors that </w:t>
      </w:r>
      <w:r w:rsidR="00D068E4">
        <w:rPr>
          <w:lang w:val="en-US"/>
        </w:rPr>
        <w:t xml:space="preserve">will </w:t>
      </w:r>
      <w:r w:rsidRPr="44C8D4C7">
        <w:rPr>
          <w:lang w:val="en-US"/>
        </w:rPr>
        <w:t xml:space="preserve">interact with </w:t>
      </w:r>
      <w:r w:rsidR="00C5091B">
        <w:rPr>
          <w:lang w:val="en-US"/>
        </w:rPr>
        <w:t xml:space="preserve">the </w:t>
      </w:r>
      <w:r w:rsidR="004E7613">
        <w:rPr>
          <w:lang w:val="en-US"/>
        </w:rPr>
        <w:t xml:space="preserve">new </w:t>
      </w:r>
      <w:r w:rsidR="001D40DA">
        <w:rPr>
          <w:lang w:val="en-US"/>
        </w:rPr>
        <w:t>XYZ</w:t>
      </w:r>
      <w:r w:rsidR="00EB0592">
        <w:rPr>
          <w:lang w:val="en-US"/>
        </w:rPr>
        <w:t xml:space="preserve"> </w:t>
      </w:r>
      <w:r w:rsidR="00D068E4">
        <w:rPr>
          <w:lang w:val="en-US"/>
        </w:rPr>
        <w:t>w</w:t>
      </w:r>
      <w:r w:rsidRPr="44C8D4C7">
        <w:rPr>
          <w:lang w:val="en-US"/>
        </w:rPr>
        <w:t xml:space="preserve">ebsite and the various ways these interactions occur. </w:t>
      </w:r>
      <w:r w:rsidR="006F3D53" w:rsidRPr="44C8D4C7">
        <w:rPr>
          <w:lang w:val="en-US"/>
        </w:rPr>
        <w:t xml:space="preserve">It outlines the specific functionalities accessible to </w:t>
      </w:r>
      <w:r w:rsidR="005E0F76">
        <w:rPr>
          <w:lang w:val="en-US"/>
        </w:rPr>
        <w:t>three actors:</w:t>
      </w:r>
    </w:p>
    <w:p w14:paraId="4EF568CB" w14:textId="32C532F9" w:rsidR="002C29D2" w:rsidRDefault="004A379B" w:rsidP="006A2F60">
      <w:pPr>
        <w:pStyle w:val="ae"/>
        <w:numPr>
          <w:ilvl w:val="0"/>
          <w:numId w:val="35"/>
        </w:numPr>
      </w:pPr>
      <w:r w:rsidRPr="002C29D2">
        <w:rPr>
          <w:b/>
          <w:lang w:val="en-US"/>
        </w:rPr>
        <w:t>Guest</w:t>
      </w:r>
      <w:r w:rsidR="00CF5212">
        <w:rPr>
          <w:bCs/>
          <w:lang w:val="en-US"/>
        </w:rPr>
        <w:t>:</w:t>
      </w:r>
      <w:r>
        <w:rPr>
          <w:bCs/>
          <w:lang w:val="en-US"/>
        </w:rPr>
        <w:t xml:space="preserve"> </w:t>
      </w:r>
      <w:r w:rsidR="006F3D53" w:rsidRPr="44C8D4C7">
        <w:rPr>
          <w:lang w:val="en-US"/>
        </w:rPr>
        <w:t>can submit contact forms, browse content, and create support tickets, reflecting a more general level of access suitable for external users.</w:t>
      </w:r>
    </w:p>
    <w:p w14:paraId="471D7B78" w14:textId="5250FFCC" w:rsidR="002C29D2" w:rsidRDefault="004A379B" w:rsidP="006A2F60">
      <w:pPr>
        <w:pStyle w:val="ae"/>
        <w:numPr>
          <w:ilvl w:val="0"/>
          <w:numId w:val="35"/>
        </w:numPr>
      </w:pPr>
      <w:r w:rsidRPr="002C29D2">
        <w:rPr>
          <w:b/>
          <w:lang w:val="en-US"/>
        </w:rPr>
        <w:t>Admin</w:t>
      </w:r>
      <w:r w:rsidR="00CF5212">
        <w:rPr>
          <w:bCs/>
          <w:lang w:val="en-US"/>
        </w:rPr>
        <w:t>:</w:t>
      </w:r>
      <w:r w:rsidRPr="002C29D2">
        <w:rPr>
          <w:bCs/>
          <w:lang w:val="en-US"/>
        </w:rPr>
        <w:t xml:space="preserve"> </w:t>
      </w:r>
      <w:r w:rsidR="00C5091B" w:rsidRPr="002C29D2">
        <w:rPr>
          <w:lang w:val="en-US"/>
        </w:rPr>
        <w:t>possesses</w:t>
      </w:r>
      <w:r w:rsidR="006F3D53" w:rsidRPr="002C29D2">
        <w:rPr>
          <w:lang w:val="en-US"/>
        </w:rPr>
        <w:t xml:space="preserve"> higher-level access, can log in to the website, manage users, manage content, log out, and recover forgotten passwords, indicating a comprehensive set of administrative capabilities necessary for website maintenance and user management.</w:t>
      </w:r>
    </w:p>
    <w:p w14:paraId="30AC892E" w14:textId="0E3039E7" w:rsidR="00707B14" w:rsidRDefault="004A379B" w:rsidP="006A2F60">
      <w:pPr>
        <w:pStyle w:val="ae"/>
        <w:numPr>
          <w:ilvl w:val="0"/>
          <w:numId w:val="35"/>
        </w:numPr>
      </w:pPr>
      <w:r w:rsidRPr="002C29D2">
        <w:rPr>
          <w:b/>
          <w:bCs/>
        </w:rPr>
        <w:t>Marketing Staff</w:t>
      </w:r>
      <w:r w:rsidR="00CF5212">
        <w:t>:</w:t>
      </w:r>
      <w:r>
        <w:t xml:space="preserve"> this</w:t>
      </w:r>
      <w:r w:rsidR="006F3D53">
        <w:t xml:space="preserve"> role is specifically aligned with content management</w:t>
      </w:r>
      <w:r w:rsidR="008B2762">
        <w:t xml:space="preserve"> related to marketing</w:t>
      </w:r>
      <w:r w:rsidR="006F3D53">
        <w:t>,</w:t>
      </w:r>
      <w:r w:rsidR="001C1B13">
        <w:t xml:space="preserve"> </w:t>
      </w:r>
      <w:r w:rsidR="006F3D53">
        <w:t>allowing them to oversee and update website content.</w:t>
      </w:r>
    </w:p>
    <w:p w14:paraId="4F709DCA" w14:textId="77777777" w:rsidR="00C4319E" w:rsidRDefault="00C4319E" w:rsidP="00C4319E">
      <w:pPr>
        <w:pStyle w:val="ae"/>
        <w:ind w:left="720"/>
      </w:pPr>
    </w:p>
    <w:p w14:paraId="7B771C90" w14:textId="0FE6DA7E" w:rsidR="002C29D2" w:rsidRPr="00DF654F" w:rsidRDefault="002C29D2" w:rsidP="002C29D2">
      <w:pPr>
        <w:pStyle w:val="ae"/>
        <w:ind w:left="720"/>
      </w:pPr>
    </w:p>
    <w:p w14:paraId="4838BDE7" w14:textId="3D2B2CBD" w:rsidR="00A9474C" w:rsidRDefault="00166DDB" w:rsidP="00790AB4">
      <w:pPr>
        <w:pStyle w:val="ae"/>
        <w:keepNext/>
        <w:jc w:val="center"/>
      </w:pPr>
      <w:r>
        <w:rPr>
          <w:noProof/>
        </w:rPr>
        <w:drawing>
          <wp:inline distT="0" distB="0" distL="0" distR="0" wp14:anchorId="3C6015C5" wp14:editId="328F0B41">
            <wp:extent cx="4522939" cy="4571429"/>
            <wp:effectExtent l="0" t="0" r="0" b="635"/>
            <wp:docPr id="540414624" name="Picture 7"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4624" name="Picture 7" descr="A diagram of a customer service&#10;&#10;Description automatically generated"/>
                    <pic:cNvPicPr/>
                  </pic:nvPicPr>
                  <pic:blipFill rotWithShape="1">
                    <a:blip r:embed="rId9">
                      <a:extLst>
                        <a:ext uri="{28A0092B-C50C-407E-A947-70E740481C1C}">
                          <a14:useLocalDpi xmlns:a14="http://schemas.microsoft.com/office/drawing/2010/main" val="0"/>
                        </a:ext>
                      </a:extLst>
                    </a:blip>
                    <a:srcRect l="-14260"/>
                    <a:stretch/>
                  </pic:blipFill>
                  <pic:spPr bwMode="auto">
                    <a:xfrm>
                      <a:off x="0" y="0"/>
                      <a:ext cx="4524652" cy="4573160"/>
                    </a:xfrm>
                    <a:prstGeom prst="rect">
                      <a:avLst/>
                    </a:prstGeom>
                    <a:ln>
                      <a:noFill/>
                    </a:ln>
                    <a:extLst>
                      <a:ext uri="{53640926-AAD7-44D8-BBD7-CCE9431645EC}">
                        <a14:shadowObscured xmlns:a14="http://schemas.microsoft.com/office/drawing/2010/main"/>
                      </a:ext>
                    </a:extLst>
                  </pic:spPr>
                </pic:pic>
              </a:graphicData>
            </a:graphic>
          </wp:inline>
        </w:drawing>
      </w:r>
    </w:p>
    <w:p w14:paraId="3CF8DCC6" w14:textId="1076B5E3" w:rsidR="00085F8C" w:rsidRPr="005413E9" w:rsidRDefault="00A9474C" w:rsidP="005413E9">
      <w:pPr>
        <w:pStyle w:val="af8"/>
      </w:pPr>
      <w:bookmarkStart w:id="17" w:name="_Toc169900767"/>
      <w:r w:rsidRPr="00A13B95">
        <w:t xml:space="preserve">Figure </w:t>
      </w:r>
      <w:fldSimple w:instr=" SEQ Figure \* ARABIC ">
        <w:r w:rsidR="008B13C6">
          <w:rPr>
            <w:noProof/>
          </w:rPr>
          <w:t>1</w:t>
        </w:r>
      </w:fldSimple>
      <w:r w:rsidRPr="00A13B95">
        <w:t>: Use Case</w:t>
      </w:r>
      <w:r w:rsidR="008F2BB5" w:rsidRPr="00A13B95">
        <w:t xml:space="preserve"> Diagram</w:t>
      </w:r>
      <w:bookmarkEnd w:id="17"/>
    </w:p>
    <w:p w14:paraId="34FF8DFD" w14:textId="77777777" w:rsidR="00730F39" w:rsidRDefault="00730F39">
      <w:pPr>
        <w:spacing w:after="160" w:line="259" w:lineRule="auto"/>
        <w:rPr>
          <w:sz w:val="24"/>
          <w:szCs w:val="24"/>
          <w:lang w:val="en-US"/>
        </w:rPr>
      </w:pPr>
      <w:r>
        <w:rPr>
          <w:sz w:val="24"/>
          <w:szCs w:val="24"/>
          <w:lang w:val="en-US"/>
        </w:rPr>
        <w:br w:type="page"/>
      </w:r>
    </w:p>
    <w:p w14:paraId="42FDD5A3" w14:textId="5D6634AC" w:rsidR="00D93F4C" w:rsidRPr="00EA7C4D" w:rsidRDefault="00D93F4C" w:rsidP="00D93F4C">
      <w:pPr>
        <w:rPr>
          <w:sz w:val="24"/>
          <w:szCs w:val="24"/>
          <w:lang w:val="en-US"/>
        </w:rPr>
      </w:pPr>
      <w:r w:rsidRPr="00EA7C4D">
        <w:rPr>
          <w:sz w:val="24"/>
          <w:szCs w:val="24"/>
          <w:lang w:val="en-US"/>
        </w:rPr>
        <w:lastRenderedPageBreak/>
        <w:t>The following will describe each of the</w:t>
      </w:r>
      <w:r w:rsidR="006D0B96" w:rsidRPr="00EA7C4D">
        <w:rPr>
          <w:sz w:val="24"/>
          <w:szCs w:val="24"/>
          <w:lang w:val="en-US"/>
        </w:rPr>
        <w:t xml:space="preserve"> use cases i</w:t>
      </w:r>
      <w:r w:rsidR="008B4861">
        <w:rPr>
          <w:sz w:val="24"/>
          <w:szCs w:val="24"/>
          <w:lang w:val="en-US"/>
        </w:rPr>
        <w:t>dentified</w:t>
      </w:r>
      <w:r w:rsidR="00C228E2">
        <w:rPr>
          <w:sz w:val="24"/>
          <w:szCs w:val="24"/>
          <w:lang w:val="en-US"/>
        </w:rPr>
        <w:t xml:space="preserve"> for this project.</w:t>
      </w:r>
    </w:p>
    <w:p w14:paraId="0EDCD66F" w14:textId="33D43852" w:rsidR="003579DA" w:rsidRPr="004A433A" w:rsidRDefault="00B61513" w:rsidP="003579DA">
      <w:pPr>
        <w:pStyle w:val="3"/>
        <w:numPr>
          <w:ilvl w:val="1"/>
          <w:numId w:val="5"/>
        </w:numPr>
        <w:spacing w:before="0" w:line="240" w:lineRule="auto"/>
        <w:rPr>
          <w:lang w:val="en-US"/>
        </w:rPr>
      </w:pPr>
      <w:bookmarkStart w:id="18" w:name="_Toc169900753"/>
      <w:r w:rsidRPr="004A433A">
        <w:rPr>
          <w:lang w:val="en-US"/>
        </w:rPr>
        <w:t xml:space="preserve">Guest </w:t>
      </w:r>
      <w:r w:rsidR="004A433A">
        <w:rPr>
          <w:lang w:val="en-US"/>
        </w:rPr>
        <w:t>U</w:t>
      </w:r>
      <w:r w:rsidRPr="004A433A">
        <w:rPr>
          <w:lang w:val="en-US"/>
        </w:rPr>
        <w:t xml:space="preserve">se </w:t>
      </w:r>
      <w:r w:rsidR="004A433A">
        <w:rPr>
          <w:lang w:val="en-US"/>
        </w:rPr>
        <w:t>Ca</w:t>
      </w:r>
      <w:r w:rsidRPr="004A433A">
        <w:rPr>
          <w:lang w:val="en-US"/>
        </w:rPr>
        <w:t>ses</w:t>
      </w:r>
      <w:bookmarkEnd w:id="18"/>
    </w:p>
    <w:tbl>
      <w:tblPr>
        <w:tblStyle w:val="af0"/>
        <w:tblW w:w="0" w:type="auto"/>
        <w:tblLook w:val="04A0" w:firstRow="1" w:lastRow="0" w:firstColumn="1" w:lastColumn="0" w:noHBand="0" w:noVBand="1"/>
      </w:tblPr>
      <w:tblGrid>
        <w:gridCol w:w="2122"/>
        <w:gridCol w:w="7228"/>
      </w:tblGrid>
      <w:tr w:rsidR="00C228E2" w:rsidRPr="00A13B95" w14:paraId="0A85E593" w14:textId="77777777">
        <w:tc>
          <w:tcPr>
            <w:tcW w:w="9350" w:type="dxa"/>
            <w:gridSpan w:val="2"/>
            <w:shd w:val="clear" w:color="auto" w:fill="0F4761" w:themeFill="accent1" w:themeFillShade="BF"/>
          </w:tcPr>
          <w:p w14:paraId="08FDC547" w14:textId="1B43547F" w:rsidR="00C228E2" w:rsidRDefault="00DF2DF4" w:rsidP="00DF2DF4">
            <w:pPr>
              <w:pStyle w:val="ae"/>
              <w:jc w:val="center"/>
            </w:pPr>
            <w:r>
              <w:t>Use Case #1: Browse Content</w:t>
            </w:r>
          </w:p>
        </w:tc>
      </w:tr>
      <w:tr w:rsidR="00502EE3" w:rsidRPr="00A13B95" w14:paraId="5FB93923" w14:textId="77777777" w:rsidTr="004D1B76">
        <w:tc>
          <w:tcPr>
            <w:tcW w:w="2122" w:type="dxa"/>
            <w:shd w:val="clear" w:color="auto" w:fill="0F4761" w:themeFill="accent1" w:themeFillShade="BF"/>
          </w:tcPr>
          <w:p w14:paraId="1F21BF08" w14:textId="77777777" w:rsidR="00502EE3" w:rsidRPr="00B0418F" w:rsidRDefault="00502EE3" w:rsidP="00FF01A6">
            <w:pPr>
              <w:pStyle w:val="ae"/>
            </w:pPr>
            <w:r w:rsidRPr="00B0418F">
              <w:t>Name</w:t>
            </w:r>
          </w:p>
        </w:tc>
        <w:tc>
          <w:tcPr>
            <w:tcW w:w="7228" w:type="dxa"/>
          </w:tcPr>
          <w:p w14:paraId="6CAA6388" w14:textId="793C2DC1" w:rsidR="00502EE3" w:rsidRPr="00B0418F" w:rsidRDefault="00884918" w:rsidP="00FF01A6">
            <w:pPr>
              <w:pStyle w:val="ae"/>
            </w:pPr>
            <w:r>
              <w:t>Browse Content</w:t>
            </w:r>
          </w:p>
        </w:tc>
      </w:tr>
      <w:tr w:rsidR="00502EE3" w:rsidRPr="00A13B95" w14:paraId="5FACAB60" w14:textId="77777777" w:rsidTr="004D1B76">
        <w:tc>
          <w:tcPr>
            <w:tcW w:w="2122" w:type="dxa"/>
            <w:shd w:val="clear" w:color="auto" w:fill="0F4761" w:themeFill="accent1" w:themeFillShade="BF"/>
          </w:tcPr>
          <w:p w14:paraId="5FD1E0BC" w14:textId="77777777" w:rsidR="00502EE3" w:rsidRPr="00B0418F" w:rsidRDefault="00502EE3" w:rsidP="00FF01A6">
            <w:pPr>
              <w:pStyle w:val="ae"/>
            </w:pPr>
            <w:r w:rsidRPr="00B0418F">
              <w:t>Description</w:t>
            </w:r>
          </w:p>
        </w:tc>
        <w:tc>
          <w:tcPr>
            <w:tcW w:w="7228" w:type="dxa"/>
          </w:tcPr>
          <w:p w14:paraId="11A77127" w14:textId="2B4E138A" w:rsidR="00502EE3" w:rsidRPr="00A13B95" w:rsidRDefault="00884918" w:rsidP="00FF01A6">
            <w:pPr>
              <w:spacing w:after="0" w:line="240" w:lineRule="auto"/>
              <w:rPr>
                <w:rFonts w:eastAsia="Times New Roman" w:cs="Times New Roman"/>
                <w:sz w:val="24"/>
                <w:szCs w:val="24"/>
                <w:lang w:val="en-CA" w:eastAsia="en-CA"/>
                <w14:ligatures w14:val="none"/>
              </w:rPr>
            </w:pPr>
            <w:r w:rsidRPr="00884918">
              <w:rPr>
                <w:rFonts w:eastAsia="Times New Roman" w:cs="Times New Roman"/>
                <w:sz w:val="24"/>
                <w:szCs w:val="24"/>
                <w:lang w:val="en-CA" w:eastAsia="en-CA"/>
                <w14:ligatures w14:val="none"/>
              </w:rPr>
              <w:t xml:space="preserve">This use case involves browsing </w:t>
            </w:r>
            <w:r w:rsidR="00584CF3">
              <w:rPr>
                <w:rFonts w:eastAsia="Times New Roman" w:cs="Times New Roman"/>
                <w:sz w:val="24"/>
                <w:szCs w:val="24"/>
                <w:lang w:val="en-CA" w:eastAsia="en-CA"/>
                <w14:ligatures w14:val="none"/>
              </w:rPr>
              <w:t xml:space="preserve">publicly </w:t>
            </w:r>
            <w:r w:rsidRPr="00884918">
              <w:rPr>
                <w:rFonts w:eastAsia="Times New Roman" w:cs="Times New Roman"/>
                <w:sz w:val="24"/>
                <w:szCs w:val="24"/>
                <w:lang w:val="en-CA" w:eastAsia="en-CA"/>
                <w14:ligatures w14:val="none"/>
              </w:rPr>
              <w:t>available content on the website. It includes navigating through different sections, viewing content details, and searching for specific content</w:t>
            </w:r>
            <w:r w:rsidRPr="00A13B95">
              <w:rPr>
                <w:rFonts w:eastAsia="Times New Roman" w:cs="Times New Roman"/>
                <w:sz w:val="24"/>
                <w:szCs w:val="24"/>
                <w:lang w:val="en-CA" w:eastAsia="en-CA"/>
                <w14:ligatures w14:val="none"/>
              </w:rPr>
              <w:t>.</w:t>
            </w:r>
          </w:p>
        </w:tc>
      </w:tr>
      <w:tr w:rsidR="00502EE3" w:rsidRPr="00A13B95" w14:paraId="50527197" w14:textId="77777777" w:rsidTr="004D1B76">
        <w:tc>
          <w:tcPr>
            <w:tcW w:w="2122" w:type="dxa"/>
            <w:shd w:val="clear" w:color="auto" w:fill="0F4761" w:themeFill="accent1" w:themeFillShade="BF"/>
          </w:tcPr>
          <w:p w14:paraId="7E376347" w14:textId="77777777" w:rsidR="00502EE3" w:rsidRPr="00B0418F" w:rsidRDefault="00502EE3" w:rsidP="00FF01A6">
            <w:pPr>
              <w:pStyle w:val="ae"/>
            </w:pPr>
            <w:r w:rsidRPr="00B0418F">
              <w:t>Actor</w:t>
            </w:r>
          </w:p>
        </w:tc>
        <w:tc>
          <w:tcPr>
            <w:tcW w:w="7228" w:type="dxa"/>
          </w:tcPr>
          <w:p w14:paraId="2DE8A018" w14:textId="54E6A0F8" w:rsidR="00502EE3" w:rsidRPr="00B0418F" w:rsidRDefault="00C51665" w:rsidP="00FF01A6">
            <w:pPr>
              <w:pStyle w:val="ae"/>
            </w:pPr>
            <w:r>
              <w:t>Guest</w:t>
            </w:r>
          </w:p>
        </w:tc>
      </w:tr>
      <w:tr w:rsidR="00502EE3" w:rsidRPr="00A13B95" w14:paraId="3EFCF72D" w14:textId="77777777" w:rsidTr="004D1B76">
        <w:tc>
          <w:tcPr>
            <w:tcW w:w="2122" w:type="dxa"/>
            <w:shd w:val="clear" w:color="auto" w:fill="0F4761" w:themeFill="accent1" w:themeFillShade="BF"/>
          </w:tcPr>
          <w:p w14:paraId="05DC8287" w14:textId="77777777" w:rsidR="00502EE3" w:rsidRPr="00B0418F" w:rsidRDefault="00502EE3" w:rsidP="00FF01A6">
            <w:pPr>
              <w:pStyle w:val="ae"/>
            </w:pPr>
            <w:r w:rsidRPr="00B0418F">
              <w:t>Pre-Condition</w:t>
            </w:r>
          </w:p>
        </w:tc>
        <w:tc>
          <w:tcPr>
            <w:tcW w:w="7228" w:type="dxa"/>
          </w:tcPr>
          <w:p w14:paraId="77883242" w14:textId="65132622" w:rsidR="00502EE3" w:rsidRPr="00BD65B0" w:rsidRDefault="00DD53EC" w:rsidP="00BD65B0">
            <w:pPr>
              <w:spacing w:after="0" w:line="240" w:lineRule="auto"/>
              <w:rPr>
                <w:rFonts w:eastAsia="Times New Roman" w:cs="Times New Roman"/>
                <w:sz w:val="24"/>
                <w:szCs w:val="24"/>
                <w:lang w:val="en-CA" w:eastAsia="en-CA"/>
                <w14:ligatures w14:val="none"/>
              </w:rPr>
            </w:pPr>
            <w:r w:rsidRPr="00BD65B0">
              <w:rPr>
                <w:rFonts w:eastAsia="Times New Roman" w:cs="Times New Roman"/>
                <w:sz w:val="24"/>
                <w:szCs w:val="24"/>
                <w:lang w:val="en-CA" w:eastAsia="en-CA"/>
                <w14:ligatures w14:val="none"/>
              </w:rPr>
              <w:t>The website is online and accessible.</w:t>
            </w:r>
          </w:p>
        </w:tc>
      </w:tr>
      <w:tr w:rsidR="00502EE3" w:rsidRPr="00A13B95" w14:paraId="27984440" w14:textId="77777777" w:rsidTr="004D1B76">
        <w:tc>
          <w:tcPr>
            <w:tcW w:w="2122" w:type="dxa"/>
            <w:shd w:val="clear" w:color="auto" w:fill="0F4761" w:themeFill="accent1" w:themeFillShade="BF"/>
          </w:tcPr>
          <w:p w14:paraId="09A35417" w14:textId="77777777" w:rsidR="00502EE3" w:rsidRPr="00B0418F" w:rsidRDefault="00502EE3" w:rsidP="00FF01A6">
            <w:pPr>
              <w:pStyle w:val="ae"/>
            </w:pPr>
            <w:r w:rsidRPr="00B0418F">
              <w:t>Post-Condition</w:t>
            </w:r>
          </w:p>
        </w:tc>
        <w:tc>
          <w:tcPr>
            <w:tcW w:w="7228" w:type="dxa"/>
          </w:tcPr>
          <w:p w14:paraId="59DDA88E" w14:textId="4BDA82FF" w:rsidR="00502EE3" w:rsidRPr="00A13B95" w:rsidRDefault="00A129E5" w:rsidP="00FF01A6">
            <w:pPr>
              <w:spacing w:after="0" w:line="240" w:lineRule="auto"/>
              <w:rPr>
                <w:rFonts w:eastAsia="Times New Roman" w:cs="Times New Roman"/>
                <w:sz w:val="24"/>
                <w:szCs w:val="24"/>
                <w:lang w:val="en-CA" w:eastAsia="en-CA"/>
                <w14:ligatures w14:val="none"/>
              </w:rPr>
            </w:pPr>
            <w:r w:rsidRPr="00A129E5">
              <w:rPr>
                <w:rFonts w:eastAsia="Times New Roman" w:cs="Times New Roman"/>
                <w:sz w:val="24"/>
                <w:szCs w:val="24"/>
                <w:lang w:val="en-CA" w:eastAsia="en-CA"/>
                <w14:ligatures w14:val="none"/>
              </w:rPr>
              <w:t>The guest user views the desired content.</w:t>
            </w:r>
          </w:p>
        </w:tc>
      </w:tr>
      <w:tr w:rsidR="00502EE3" w:rsidRPr="00A13B95" w14:paraId="03F5A2C9" w14:textId="77777777" w:rsidTr="004D1B76">
        <w:trPr>
          <w:trHeight w:val="77"/>
        </w:trPr>
        <w:tc>
          <w:tcPr>
            <w:tcW w:w="2122" w:type="dxa"/>
            <w:shd w:val="clear" w:color="auto" w:fill="0F4761" w:themeFill="accent1" w:themeFillShade="BF"/>
          </w:tcPr>
          <w:p w14:paraId="177F1DF9" w14:textId="77777777" w:rsidR="00502EE3" w:rsidRPr="00B0418F" w:rsidRDefault="00502EE3" w:rsidP="00FF01A6">
            <w:pPr>
              <w:pStyle w:val="ae"/>
            </w:pPr>
            <w:r w:rsidRPr="00B0418F">
              <w:t>Main Success Path</w:t>
            </w:r>
          </w:p>
        </w:tc>
        <w:tc>
          <w:tcPr>
            <w:tcW w:w="7228" w:type="dxa"/>
          </w:tcPr>
          <w:p w14:paraId="64B0D4A9" w14:textId="3D185DE6" w:rsidR="005A1C4C"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guest </w:t>
            </w:r>
            <w:r w:rsidR="00CD19B3">
              <w:rPr>
                <w:rFonts w:eastAsia="Times New Roman" w:cs="Times New Roman"/>
                <w:sz w:val="24"/>
                <w:szCs w:val="24"/>
                <w:lang w:val="en-CA" w:eastAsia="en-CA"/>
                <w14:ligatures w14:val="none"/>
              </w:rPr>
              <w:t>goes to</w:t>
            </w:r>
            <w:r w:rsidRPr="00A13B95">
              <w:rPr>
                <w:rFonts w:eastAsia="Times New Roman" w:cs="Times New Roman"/>
                <w:sz w:val="24"/>
                <w:szCs w:val="24"/>
                <w:lang w:val="en-CA" w:eastAsia="en-CA"/>
                <w14:ligatures w14:val="none"/>
              </w:rPr>
              <w:t xml:space="preserve"> the website</w:t>
            </w:r>
            <w:r w:rsidR="00CD19B3">
              <w:rPr>
                <w:rFonts w:eastAsia="Times New Roman" w:cs="Times New Roman"/>
                <w:sz w:val="24"/>
                <w:szCs w:val="24"/>
                <w:lang w:val="en-CA" w:eastAsia="en-CA"/>
                <w14:ligatures w14:val="none"/>
              </w:rPr>
              <w:t xml:space="preserve"> URL</w:t>
            </w:r>
            <w:r w:rsidRPr="00A13B95">
              <w:rPr>
                <w:rFonts w:eastAsia="Times New Roman" w:cs="Times New Roman"/>
                <w:sz w:val="24"/>
                <w:szCs w:val="24"/>
                <w:lang w:val="en-CA" w:eastAsia="en-CA"/>
                <w14:ligatures w14:val="none"/>
              </w:rPr>
              <w:t>.</w:t>
            </w:r>
          </w:p>
          <w:p w14:paraId="6EDB4AA2" w14:textId="57ACDED9" w:rsidR="005A1C4C"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guest navigates to the </w:t>
            </w:r>
            <w:r w:rsidR="00155E14" w:rsidRPr="00A13B95">
              <w:rPr>
                <w:rFonts w:eastAsia="Times New Roman" w:cs="Times New Roman"/>
                <w:sz w:val="24"/>
                <w:szCs w:val="24"/>
                <w:lang w:val="en-CA" w:eastAsia="en-CA"/>
                <w14:ligatures w14:val="none"/>
              </w:rPr>
              <w:t>content</w:t>
            </w:r>
            <w:r w:rsidRPr="00A13B95">
              <w:rPr>
                <w:rFonts w:eastAsia="Times New Roman" w:cs="Times New Roman"/>
                <w:sz w:val="24"/>
                <w:szCs w:val="24"/>
                <w:lang w:val="en-CA" w:eastAsia="en-CA"/>
                <w14:ligatures w14:val="none"/>
              </w:rPr>
              <w:t xml:space="preserve"> section via the main menu or homepage.</w:t>
            </w:r>
          </w:p>
          <w:p w14:paraId="6DCB10A0" w14:textId="77777777" w:rsidR="005A1C4C"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browses through categories or sections to find the desired content.</w:t>
            </w:r>
          </w:p>
          <w:p w14:paraId="2249B9FF" w14:textId="77777777" w:rsidR="005A1C4C"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selects a piece of content to view.</w:t>
            </w:r>
          </w:p>
          <w:p w14:paraId="01712676" w14:textId="77777777" w:rsidR="005A1C4C"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displays the content details, including text, images, and other relevant information.</w:t>
            </w:r>
          </w:p>
          <w:p w14:paraId="52077A8F" w14:textId="1B57FAE0" w:rsidR="00502EE3" w:rsidRPr="00A13B95" w:rsidRDefault="005A1C4C" w:rsidP="006A2F60">
            <w:pPr>
              <w:pStyle w:val="a9"/>
              <w:numPr>
                <w:ilvl w:val="0"/>
                <w:numId w:val="12"/>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may return to browsing for additional content as desired.</w:t>
            </w:r>
          </w:p>
        </w:tc>
      </w:tr>
      <w:tr w:rsidR="00502EE3" w:rsidRPr="00A13B95" w14:paraId="4AA7BDB0" w14:textId="77777777" w:rsidTr="004D1B76">
        <w:tc>
          <w:tcPr>
            <w:tcW w:w="2122" w:type="dxa"/>
            <w:shd w:val="clear" w:color="auto" w:fill="0F4761" w:themeFill="accent1" w:themeFillShade="BF"/>
          </w:tcPr>
          <w:p w14:paraId="01729C8A" w14:textId="77777777" w:rsidR="00502EE3" w:rsidRPr="00B0418F" w:rsidRDefault="00502EE3" w:rsidP="00FF01A6">
            <w:pPr>
              <w:pStyle w:val="ae"/>
            </w:pPr>
            <w:r w:rsidRPr="00B0418F">
              <w:t>Alternate Path</w:t>
            </w:r>
          </w:p>
        </w:tc>
        <w:tc>
          <w:tcPr>
            <w:tcW w:w="7228" w:type="dxa"/>
          </w:tcPr>
          <w:p w14:paraId="27A045F0" w14:textId="645762AC" w:rsidR="00502EE3" w:rsidRPr="00B0418F" w:rsidRDefault="00FA1DA1" w:rsidP="00413E07">
            <w:pPr>
              <w:pStyle w:val="ae"/>
              <w:numPr>
                <w:ilvl w:val="0"/>
                <w:numId w:val="55"/>
              </w:numPr>
              <w:ind w:left="326" w:hanging="326"/>
              <w:rPr>
                <w:lang w:val="en-CA"/>
              </w:rPr>
            </w:pPr>
            <w:r w:rsidRPr="00FA1DA1">
              <w:rPr>
                <w:lang w:val="en-CA"/>
              </w:rPr>
              <w:t>If the guest attempts to view content that is restricted or requires login, the system displays a message indicating that login is required to access the content.</w:t>
            </w:r>
          </w:p>
        </w:tc>
      </w:tr>
      <w:tr w:rsidR="00502EE3" w:rsidRPr="00A13B95" w14:paraId="7CFCA172" w14:textId="77777777" w:rsidTr="004D1B76">
        <w:tc>
          <w:tcPr>
            <w:tcW w:w="2122" w:type="dxa"/>
            <w:shd w:val="clear" w:color="auto" w:fill="0F4761" w:themeFill="accent1" w:themeFillShade="BF"/>
          </w:tcPr>
          <w:p w14:paraId="2024D6F1" w14:textId="77777777" w:rsidR="00502EE3" w:rsidRPr="00B0418F" w:rsidRDefault="00502EE3" w:rsidP="00FF01A6">
            <w:pPr>
              <w:pStyle w:val="ae"/>
            </w:pPr>
            <w:r w:rsidRPr="00B0418F">
              <w:t>Exception Path</w:t>
            </w:r>
          </w:p>
        </w:tc>
        <w:tc>
          <w:tcPr>
            <w:tcW w:w="7228" w:type="dxa"/>
          </w:tcPr>
          <w:p w14:paraId="01CF1515" w14:textId="77777777" w:rsidR="002D67C1" w:rsidRPr="00A13B95" w:rsidRDefault="002D67C1" w:rsidP="006A2F60">
            <w:pPr>
              <w:pStyle w:val="a9"/>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website is down or experiencing technical issues, the system displays an error message and advises the guest to try again later.</w:t>
            </w:r>
          </w:p>
          <w:p w14:paraId="543B2B65" w14:textId="33ECAA31" w:rsidR="00502EE3" w:rsidRPr="00A13B95" w:rsidRDefault="002D67C1" w:rsidP="006A2F60">
            <w:pPr>
              <w:pStyle w:val="a9"/>
              <w:keepNext/>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content is not available or has been removed, the system displays a "Content Not Found" message</w:t>
            </w:r>
            <w:r w:rsidR="00E43DDD" w:rsidRPr="00A13B95">
              <w:rPr>
                <w:rFonts w:eastAsia="Times New Roman" w:cs="Times New Roman"/>
                <w:sz w:val="24"/>
                <w:szCs w:val="24"/>
                <w:lang w:val="en-CA" w:eastAsia="en-CA"/>
                <w14:ligatures w14:val="none"/>
              </w:rPr>
              <w:t>.</w:t>
            </w:r>
          </w:p>
        </w:tc>
      </w:tr>
    </w:tbl>
    <w:p w14:paraId="061436C0" w14:textId="4C0E8852" w:rsidR="00502EE3" w:rsidRPr="00A13B95" w:rsidRDefault="005D5CF0" w:rsidP="005D5CF0">
      <w:pPr>
        <w:pStyle w:val="af8"/>
        <w:rPr>
          <w:b/>
        </w:rPr>
      </w:pPr>
      <w:bookmarkStart w:id="19" w:name="_Toc169900787"/>
      <w:r>
        <w:t xml:space="preserve">Table </w:t>
      </w:r>
      <w:fldSimple w:instr=" SEQ Table \* ARABIC ">
        <w:r w:rsidR="00FE2AED">
          <w:rPr>
            <w:noProof/>
          </w:rPr>
          <w:t>2</w:t>
        </w:r>
      </w:fldSimple>
      <w:r>
        <w:t>: Use Case Descr</w:t>
      </w:r>
      <w:r w:rsidR="00534015">
        <w:t>iption</w:t>
      </w:r>
      <w:r w:rsidR="00D93F4C">
        <w:t xml:space="preserve"> - Browse Content</w:t>
      </w:r>
      <w:bookmarkEnd w:id="19"/>
    </w:p>
    <w:tbl>
      <w:tblPr>
        <w:tblStyle w:val="af0"/>
        <w:tblW w:w="0" w:type="auto"/>
        <w:tblLook w:val="04A0" w:firstRow="1" w:lastRow="0" w:firstColumn="1" w:lastColumn="0" w:noHBand="0" w:noVBand="1"/>
      </w:tblPr>
      <w:tblGrid>
        <w:gridCol w:w="2122"/>
        <w:gridCol w:w="7228"/>
      </w:tblGrid>
      <w:tr w:rsidR="00DF2DF4" w:rsidRPr="00A13B95" w14:paraId="78800904" w14:textId="77777777">
        <w:tc>
          <w:tcPr>
            <w:tcW w:w="9350" w:type="dxa"/>
            <w:gridSpan w:val="2"/>
            <w:shd w:val="clear" w:color="auto" w:fill="0F4761" w:themeFill="accent1" w:themeFillShade="BF"/>
          </w:tcPr>
          <w:p w14:paraId="15FF26CB" w14:textId="05AFDCA1" w:rsidR="00DF2DF4" w:rsidRPr="00B42983" w:rsidRDefault="00DF2DF4" w:rsidP="00DF2DF4">
            <w:pPr>
              <w:pStyle w:val="ae"/>
              <w:jc w:val="center"/>
            </w:pPr>
            <w:r>
              <w:t>Use Case #2: Submit Contact Form</w:t>
            </w:r>
          </w:p>
        </w:tc>
      </w:tr>
      <w:tr w:rsidR="001D1F97" w:rsidRPr="00A13B95" w14:paraId="3754FBAC" w14:textId="77777777" w:rsidTr="004D1B76">
        <w:tc>
          <w:tcPr>
            <w:tcW w:w="2122" w:type="dxa"/>
            <w:shd w:val="clear" w:color="auto" w:fill="0F4761" w:themeFill="accent1" w:themeFillShade="BF"/>
          </w:tcPr>
          <w:p w14:paraId="28016B47" w14:textId="77777777" w:rsidR="001D1F97" w:rsidRPr="00B0418F" w:rsidRDefault="001D1F97" w:rsidP="00FF01A6">
            <w:pPr>
              <w:pStyle w:val="ae"/>
            </w:pPr>
            <w:r w:rsidRPr="00B0418F">
              <w:t>Name</w:t>
            </w:r>
          </w:p>
        </w:tc>
        <w:tc>
          <w:tcPr>
            <w:tcW w:w="7228" w:type="dxa"/>
          </w:tcPr>
          <w:p w14:paraId="597D4F38" w14:textId="0DF0E070" w:rsidR="001D1F97" w:rsidRPr="00B42983" w:rsidRDefault="00B42983" w:rsidP="00FF01A6">
            <w:pPr>
              <w:pStyle w:val="ae"/>
              <w:rPr>
                <w:lang w:val="en-CA"/>
              </w:rPr>
            </w:pPr>
            <w:r w:rsidRPr="00B42983">
              <w:rPr>
                <w:lang w:val="en-CA"/>
              </w:rPr>
              <w:t>Submit Contact Form</w:t>
            </w:r>
          </w:p>
        </w:tc>
      </w:tr>
      <w:tr w:rsidR="001D1F97" w:rsidRPr="00A13B95" w14:paraId="12BB85E9" w14:textId="77777777" w:rsidTr="004D1B76">
        <w:tc>
          <w:tcPr>
            <w:tcW w:w="2122" w:type="dxa"/>
            <w:shd w:val="clear" w:color="auto" w:fill="0F4761" w:themeFill="accent1" w:themeFillShade="BF"/>
          </w:tcPr>
          <w:p w14:paraId="5247D7A4" w14:textId="77777777" w:rsidR="001D1F97" w:rsidRPr="00B0418F" w:rsidRDefault="001D1F97" w:rsidP="00FF01A6">
            <w:pPr>
              <w:pStyle w:val="ae"/>
            </w:pPr>
            <w:r w:rsidRPr="00B0418F">
              <w:t>Description</w:t>
            </w:r>
          </w:p>
        </w:tc>
        <w:tc>
          <w:tcPr>
            <w:tcW w:w="7228" w:type="dxa"/>
          </w:tcPr>
          <w:p w14:paraId="29288679" w14:textId="51476D01" w:rsidR="001D1F97" w:rsidRPr="00A13B95" w:rsidRDefault="002376BF" w:rsidP="00FF01A6">
            <w:pPr>
              <w:spacing w:after="0" w:line="240" w:lineRule="auto"/>
              <w:rPr>
                <w:rFonts w:eastAsia="Times New Roman" w:cs="Times New Roman"/>
                <w:sz w:val="24"/>
                <w:szCs w:val="24"/>
                <w:lang w:val="en-CA" w:eastAsia="en-CA"/>
                <w14:ligatures w14:val="none"/>
              </w:rPr>
            </w:pPr>
            <w:r w:rsidRPr="002376BF">
              <w:rPr>
                <w:rFonts w:eastAsia="Times New Roman" w:cs="Times New Roman"/>
                <w:sz w:val="24"/>
                <w:szCs w:val="24"/>
                <w:lang w:val="en-CA" w:eastAsia="en-CA"/>
                <w14:ligatures w14:val="none"/>
              </w:rPr>
              <w:t>This use case involves a guest user submitting a contact form embedded on the website. The form is created using the HubSpot platform and is designed to capture user information for lead generation and follow-up</w:t>
            </w:r>
            <w:r w:rsidRPr="00A13B95">
              <w:rPr>
                <w:rFonts w:eastAsia="Times New Roman" w:cs="Times New Roman"/>
                <w:sz w:val="24"/>
                <w:szCs w:val="24"/>
                <w:lang w:val="en-CA" w:eastAsia="en-CA"/>
                <w14:ligatures w14:val="none"/>
              </w:rPr>
              <w:t>.</w:t>
            </w:r>
          </w:p>
        </w:tc>
      </w:tr>
      <w:tr w:rsidR="001D1F97" w:rsidRPr="00A13B95" w14:paraId="27D8DB76" w14:textId="77777777" w:rsidTr="004D1B76">
        <w:tc>
          <w:tcPr>
            <w:tcW w:w="2122" w:type="dxa"/>
            <w:shd w:val="clear" w:color="auto" w:fill="0F4761" w:themeFill="accent1" w:themeFillShade="BF"/>
          </w:tcPr>
          <w:p w14:paraId="3F0CE6BB" w14:textId="77777777" w:rsidR="001D1F97" w:rsidRPr="00B0418F" w:rsidRDefault="001D1F97" w:rsidP="00FF01A6">
            <w:pPr>
              <w:pStyle w:val="ae"/>
            </w:pPr>
            <w:r w:rsidRPr="00B0418F">
              <w:t>Actor</w:t>
            </w:r>
          </w:p>
        </w:tc>
        <w:tc>
          <w:tcPr>
            <w:tcW w:w="7228" w:type="dxa"/>
          </w:tcPr>
          <w:p w14:paraId="6CFC586A" w14:textId="68C373E6" w:rsidR="001D1F97" w:rsidRPr="00B0418F" w:rsidRDefault="00C51665" w:rsidP="00FF01A6">
            <w:pPr>
              <w:pStyle w:val="ae"/>
            </w:pPr>
            <w:r>
              <w:t>Guest</w:t>
            </w:r>
          </w:p>
        </w:tc>
      </w:tr>
      <w:tr w:rsidR="001D1F97" w:rsidRPr="00A13B95" w14:paraId="638B3D12" w14:textId="77777777" w:rsidTr="004D1B76">
        <w:tc>
          <w:tcPr>
            <w:tcW w:w="2122" w:type="dxa"/>
            <w:shd w:val="clear" w:color="auto" w:fill="0F4761" w:themeFill="accent1" w:themeFillShade="BF"/>
          </w:tcPr>
          <w:p w14:paraId="45680892" w14:textId="77777777" w:rsidR="001D1F97" w:rsidRPr="00B0418F" w:rsidRDefault="001D1F97" w:rsidP="00FF01A6">
            <w:pPr>
              <w:pStyle w:val="ae"/>
            </w:pPr>
            <w:r w:rsidRPr="00B0418F">
              <w:t>Pre-Condition</w:t>
            </w:r>
          </w:p>
        </w:tc>
        <w:tc>
          <w:tcPr>
            <w:tcW w:w="7228" w:type="dxa"/>
          </w:tcPr>
          <w:p w14:paraId="44907BF3" w14:textId="742480E7" w:rsidR="00CE4CC6" w:rsidRPr="00A13B95" w:rsidRDefault="00CE4CC6" w:rsidP="006A2F60">
            <w:pPr>
              <w:pStyle w:val="a9"/>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has accessed the website</w:t>
            </w:r>
            <w:r w:rsidR="008901E0">
              <w:rPr>
                <w:rFonts w:eastAsia="Times New Roman" w:cs="Times New Roman"/>
                <w:sz w:val="24"/>
                <w:szCs w:val="24"/>
                <w:lang w:val="en-CA" w:eastAsia="en-CA"/>
                <w14:ligatures w14:val="none"/>
              </w:rPr>
              <w:t xml:space="preserve"> URL.</w:t>
            </w:r>
          </w:p>
          <w:p w14:paraId="431DA68D" w14:textId="2EB3D8CA" w:rsidR="001D1F97" w:rsidRPr="00A13B95" w:rsidRDefault="00CE4CC6" w:rsidP="006A2F60">
            <w:pPr>
              <w:pStyle w:val="a9"/>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form is created and maintained by the business on the HubSpot platform and is properly embedded and functional on the website.</w:t>
            </w:r>
          </w:p>
        </w:tc>
      </w:tr>
      <w:tr w:rsidR="001D1F97" w:rsidRPr="00A13B95" w14:paraId="0178088D" w14:textId="77777777" w:rsidTr="004D1B76">
        <w:tc>
          <w:tcPr>
            <w:tcW w:w="2122" w:type="dxa"/>
            <w:shd w:val="clear" w:color="auto" w:fill="0F4761" w:themeFill="accent1" w:themeFillShade="BF"/>
          </w:tcPr>
          <w:p w14:paraId="6FB2D12D" w14:textId="77777777" w:rsidR="001D1F97" w:rsidRPr="00B0418F" w:rsidRDefault="001D1F97" w:rsidP="00FF01A6">
            <w:pPr>
              <w:pStyle w:val="ae"/>
            </w:pPr>
            <w:r w:rsidRPr="00B0418F">
              <w:t>Post-Condition</w:t>
            </w:r>
          </w:p>
        </w:tc>
        <w:tc>
          <w:tcPr>
            <w:tcW w:w="7228" w:type="dxa"/>
          </w:tcPr>
          <w:p w14:paraId="3A0F8BEE" w14:textId="65EAE8A3" w:rsidR="001D1F97" w:rsidRPr="00A13B95" w:rsidRDefault="00CE4CC6" w:rsidP="00413E07">
            <w:pPr>
              <w:pStyle w:val="a9"/>
              <w:numPr>
                <w:ilvl w:val="0"/>
                <w:numId w:val="56"/>
              </w:numPr>
              <w:spacing w:after="0" w:line="240" w:lineRule="auto"/>
              <w:ind w:left="326" w:hanging="326"/>
              <w:rPr>
                <w:rFonts w:eastAsia="Times New Roman" w:cs="Times New Roman"/>
                <w:sz w:val="24"/>
                <w:szCs w:val="24"/>
                <w:lang w:val="en-CA" w:eastAsia="en-CA"/>
                <w14:ligatures w14:val="none"/>
              </w:rPr>
            </w:pPr>
            <w:r w:rsidRPr="00CE4CC6">
              <w:rPr>
                <w:rFonts w:eastAsia="Times New Roman" w:cs="Times New Roman"/>
                <w:sz w:val="24"/>
                <w:szCs w:val="24"/>
                <w:lang w:val="en-CA" w:eastAsia="en-CA"/>
                <w14:ligatures w14:val="none"/>
              </w:rPr>
              <w:t>The guest's form submission is successfully captured by HubSpot, and the guest receives a confirmation message. The business receives the captured data for follow-up.</w:t>
            </w:r>
          </w:p>
        </w:tc>
      </w:tr>
      <w:tr w:rsidR="001D1F97" w:rsidRPr="00A13B95" w14:paraId="5B6E6DE9" w14:textId="77777777" w:rsidTr="004D1B76">
        <w:trPr>
          <w:trHeight w:val="77"/>
        </w:trPr>
        <w:tc>
          <w:tcPr>
            <w:tcW w:w="2122" w:type="dxa"/>
            <w:shd w:val="clear" w:color="auto" w:fill="0F4761" w:themeFill="accent1" w:themeFillShade="BF"/>
          </w:tcPr>
          <w:p w14:paraId="74ECA997" w14:textId="77777777" w:rsidR="001D1F97" w:rsidRPr="00B0418F" w:rsidRDefault="001D1F97" w:rsidP="00FF01A6">
            <w:pPr>
              <w:pStyle w:val="ae"/>
            </w:pPr>
            <w:r w:rsidRPr="00B0418F">
              <w:t>Main Success Path</w:t>
            </w:r>
          </w:p>
        </w:tc>
        <w:tc>
          <w:tcPr>
            <w:tcW w:w="7228" w:type="dxa"/>
          </w:tcPr>
          <w:p w14:paraId="73E16A9B" w14:textId="28AC3B2B"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navigates to the Contac</w:t>
            </w:r>
            <w:r w:rsidR="00256BE5">
              <w:rPr>
                <w:rFonts w:eastAsia="Times New Roman" w:cs="Times New Roman"/>
                <w:sz w:val="24"/>
                <w:szCs w:val="24"/>
                <w:lang w:val="en-CA" w:eastAsia="en-CA"/>
                <w14:ligatures w14:val="none"/>
              </w:rPr>
              <w:t>t</w:t>
            </w:r>
            <w:r w:rsidRPr="00A13B95">
              <w:rPr>
                <w:rFonts w:eastAsia="Times New Roman" w:cs="Times New Roman"/>
                <w:sz w:val="24"/>
                <w:szCs w:val="24"/>
                <w:lang w:val="en-CA" w:eastAsia="en-CA"/>
                <w14:ligatures w14:val="none"/>
              </w:rPr>
              <w:t xml:space="preserve"> page where the embedded HubSpot contact form is located.</w:t>
            </w:r>
          </w:p>
          <w:p w14:paraId="29C3A835" w14:textId="7C498A2F"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guest fills out the required fields such as name, </w:t>
            </w:r>
            <w:r w:rsidR="00E14C11">
              <w:rPr>
                <w:rFonts w:eastAsia="Times New Roman" w:cs="Times New Roman"/>
                <w:sz w:val="24"/>
                <w:szCs w:val="24"/>
                <w:lang w:val="en-CA" w:eastAsia="en-CA"/>
                <w14:ligatures w14:val="none"/>
              </w:rPr>
              <w:t>contact information</w:t>
            </w:r>
            <w:r w:rsidRPr="00A13B95">
              <w:rPr>
                <w:rFonts w:eastAsia="Times New Roman" w:cs="Times New Roman"/>
                <w:sz w:val="24"/>
                <w:szCs w:val="24"/>
                <w:lang w:val="en-CA" w:eastAsia="en-CA"/>
                <w14:ligatures w14:val="none"/>
              </w:rPr>
              <w:t>, and message.</w:t>
            </w:r>
          </w:p>
          <w:p w14:paraId="5218C24F" w14:textId="79D29E8B"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lastRenderedPageBreak/>
              <w:t>The guest may optionally provide additional details</w:t>
            </w:r>
            <w:r w:rsidR="005D7A44">
              <w:rPr>
                <w:rFonts w:eastAsia="Times New Roman" w:cs="Times New Roman"/>
                <w:sz w:val="24"/>
                <w:szCs w:val="24"/>
                <w:lang w:val="en-CA" w:eastAsia="en-CA"/>
                <w14:ligatures w14:val="none"/>
              </w:rPr>
              <w:t xml:space="preserve"> in the message.</w:t>
            </w:r>
          </w:p>
          <w:p w14:paraId="1AE32E5D" w14:textId="08C2E63C"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clicks the Submit button to send the form.</w:t>
            </w:r>
          </w:p>
          <w:p w14:paraId="18765B36" w14:textId="3DC40950"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HubSpot validates the form, ensuring all required fields are completed correctly and data is in the appropriate format.</w:t>
            </w:r>
          </w:p>
          <w:p w14:paraId="0F95EDA7" w14:textId="7A986435" w:rsidR="00434BBC" w:rsidRPr="00A13B95" w:rsidRDefault="00434BBC" w:rsidP="006A2F60">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Upon successful validation, HubSpot processes the submission and logs the details in its system.</w:t>
            </w:r>
          </w:p>
          <w:p w14:paraId="5CC24A1A" w14:textId="77777777" w:rsidR="001D1F97" w:rsidRDefault="00434BBC" w:rsidP="001C14E7">
            <w:pPr>
              <w:pStyle w:val="a9"/>
              <w:numPr>
                <w:ilvl w:val="0"/>
                <w:numId w:val="14"/>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form triggers a confirmation message on the website, informing the guest that the submission was successful.</w:t>
            </w:r>
          </w:p>
          <w:p w14:paraId="3632F1AE" w14:textId="208316A1" w:rsidR="00816682" w:rsidRPr="001C14E7" w:rsidRDefault="00082DA9" w:rsidP="001C14E7">
            <w:pPr>
              <w:pStyle w:val="a9"/>
              <w:numPr>
                <w:ilvl w:val="0"/>
                <w:numId w:val="14"/>
              </w:numPr>
              <w:spacing w:after="0" w:line="240" w:lineRule="auto"/>
              <w:rPr>
                <w:rFonts w:eastAsia="Times New Roman" w:cs="Times New Roman"/>
                <w:sz w:val="24"/>
                <w:szCs w:val="24"/>
                <w:lang w:val="en-CA" w:eastAsia="en-CA"/>
                <w14:ligatures w14:val="none"/>
              </w:rPr>
            </w:pPr>
            <w:r w:rsidRPr="00082DA9">
              <w:rPr>
                <w:rFonts w:eastAsia="Times New Roman" w:cs="Times New Roman"/>
                <w:sz w:val="24"/>
                <w:szCs w:val="24"/>
                <w:lang w:val="en-CA" w:eastAsia="en-CA"/>
                <w14:ligatures w14:val="none"/>
              </w:rPr>
              <w:t>The guest receives a confirmation email from HubSpot acknowledging receipt of their message</w:t>
            </w:r>
            <w:r>
              <w:rPr>
                <w:rFonts w:eastAsia="Times New Roman" w:cs="Times New Roman"/>
                <w:sz w:val="24"/>
                <w:szCs w:val="24"/>
                <w:lang w:val="en-CA" w:eastAsia="en-CA"/>
                <w14:ligatures w14:val="none"/>
              </w:rPr>
              <w:t>.</w:t>
            </w:r>
          </w:p>
        </w:tc>
      </w:tr>
      <w:tr w:rsidR="001D1F97" w:rsidRPr="00A13B95" w14:paraId="0D1C0502" w14:textId="77777777" w:rsidTr="004D1B76">
        <w:tc>
          <w:tcPr>
            <w:tcW w:w="2122" w:type="dxa"/>
            <w:shd w:val="clear" w:color="auto" w:fill="0F4761" w:themeFill="accent1" w:themeFillShade="BF"/>
          </w:tcPr>
          <w:p w14:paraId="367B6B59" w14:textId="77777777" w:rsidR="001D1F97" w:rsidRPr="00A13B95" w:rsidRDefault="001D1F97" w:rsidP="00FF01A6">
            <w:pPr>
              <w:pStyle w:val="ae"/>
              <w:rPr>
                <w:rFonts w:eastAsia="Times New Roman" w:cs="Times New Roman"/>
                <w:szCs w:val="24"/>
                <w:lang w:val="en-CA" w:eastAsia="en-CA"/>
                <w14:ligatures w14:val="none"/>
              </w:rPr>
            </w:pPr>
            <w:r w:rsidRPr="00A13B95">
              <w:rPr>
                <w:rFonts w:eastAsia="Times New Roman" w:cs="Times New Roman"/>
                <w:szCs w:val="24"/>
                <w:lang w:val="en-CA" w:eastAsia="en-CA"/>
                <w14:ligatures w14:val="none"/>
              </w:rPr>
              <w:t>Alternate Path</w:t>
            </w:r>
          </w:p>
        </w:tc>
        <w:tc>
          <w:tcPr>
            <w:tcW w:w="7228" w:type="dxa"/>
          </w:tcPr>
          <w:p w14:paraId="4629F2AF" w14:textId="77777777" w:rsidR="00296082" w:rsidRPr="00A13B95" w:rsidRDefault="009F3130" w:rsidP="006A2F60">
            <w:pPr>
              <w:pStyle w:val="a9"/>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guest chooses not to submit the form, they can leave the page without submitting, and no data is retained.</w:t>
            </w:r>
          </w:p>
          <w:p w14:paraId="37D1F7CB" w14:textId="61098B18" w:rsidR="001D1F97" w:rsidRPr="00A13B95" w:rsidRDefault="009F3130" w:rsidP="006A2F60">
            <w:pPr>
              <w:pStyle w:val="a9"/>
              <w:numPr>
                <w:ilvl w:val="0"/>
                <w:numId w:val="13"/>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guest needs to reset the form, they can clear all fields by using a Reset button or manually deleting the entered information.</w:t>
            </w:r>
          </w:p>
        </w:tc>
      </w:tr>
      <w:tr w:rsidR="001D1F97" w:rsidRPr="00A13B95" w14:paraId="3E66EA7E" w14:textId="77777777" w:rsidTr="004D1B76">
        <w:tc>
          <w:tcPr>
            <w:tcW w:w="2122" w:type="dxa"/>
            <w:shd w:val="clear" w:color="auto" w:fill="0F4761" w:themeFill="accent1" w:themeFillShade="BF"/>
          </w:tcPr>
          <w:p w14:paraId="06F8E48A" w14:textId="77777777" w:rsidR="001D1F97" w:rsidRPr="00B0418F" w:rsidRDefault="001D1F97" w:rsidP="00FF01A6">
            <w:pPr>
              <w:pStyle w:val="ae"/>
            </w:pPr>
            <w:r w:rsidRPr="00B0418F">
              <w:t>Exception Path</w:t>
            </w:r>
          </w:p>
        </w:tc>
        <w:tc>
          <w:tcPr>
            <w:tcW w:w="7228" w:type="dxa"/>
          </w:tcPr>
          <w:p w14:paraId="2B649F68" w14:textId="34D5E7FC" w:rsidR="00296082" w:rsidRPr="00296082" w:rsidRDefault="00296082" w:rsidP="00FF01A6">
            <w:pPr>
              <w:spacing w:after="0" w:line="240" w:lineRule="auto"/>
              <w:rPr>
                <w:rFonts w:eastAsia="Times New Roman" w:cs="Times New Roman"/>
                <w:sz w:val="24"/>
                <w:szCs w:val="24"/>
                <w:lang w:val="en-CA" w:eastAsia="en-CA"/>
                <w14:ligatures w14:val="none"/>
              </w:rPr>
            </w:pPr>
            <w:r w:rsidRPr="00296082">
              <w:rPr>
                <w:rFonts w:eastAsia="Times New Roman" w:cs="Times New Roman"/>
                <w:b/>
                <w:bCs/>
                <w:sz w:val="24"/>
                <w:szCs w:val="24"/>
                <w:lang w:val="en-CA" w:eastAsia="en-CA"/>
                <w14:ligatures w14:val="none"/>
              </w:rPr>
              <w:t>Missing or Invalid Data:</w:t>
            </w:r>
          </w:p>
          <w:p w14:paraId="1B884C64" w14:textId="59808B9D" w:rsidR="00730F39" w:rsidRPr="00730F39" w:rsidRDefault="00296082" w:rsidP="00730F39">
            <w:pPr>
              <w:numPr>
                <w:ilvl w:val="0"/>
                <w:numId w:val="15"/>
              </w:numPr>
              <w:spacing w:after="0" w:line="240" w:lineRule="auto"/>
              <w:rPr>
                <w:rFonts w:eastAsia="Times New Roman" w:cs="Times New Roman"/>
                <w:sz w:val="24"/>
                <w:szCs w:val="24"/>
                <w:lang w:val="en-CA" w:eastAsia="en-CA"/>
                <w14:ligatures w14:val="none"/>
              </w:rPr>
            </w:pPr>
            <w:r w:rsidRPr="00296082">
              <w:rPr>
                <w:rFonts w:eastAsia="Times New Roman" w:cs="Times New Roman"/>
                <w:sz w:val="24"/>
                <w:szCs w:val="24"/>
                <w:lang w:val="en-CA" w:eastAsia="en-CA"/>
                <w14:ligatures w14:val="none"/>
              </w:rPr>
              <w:t>If required fields are not filled or contain incorrect data, HubSpot highlights the fields needing correction and displays an error message. The guest corrects these errors and resubmits the form.</w:t>
            </w:r>
          </w:p>
          <w:p w14:paraId="25BEF8D2" w14:textId="1D8DAF20" w:rsidR="00296082" w:rsidRPr="00296082" w:rsidRDefault="00296082" w:rsidP="00FF01A6">
            <w:pPr>
              <w:spacing w:after="0" w:line="240" w:lineRule="auto"/>
              <w:rPr>
                <w:rFonts w:eastAsia="Times New Roman" w:cs="Times New Roman"/>
                <w:sz w:val="24"/>
                <w:szCs w:val="24"/>
                <w:lang w:val="en-CA" w:eastAsia="en-CA"/>
                <w14:ligatures w14:val="none"/>
              </w:rPr>
            </w:pPr>
            <w:r w:rsidRPr="00296082">
              <w:rPr>
                <w:rFonts w:eastAsia="Times New Roman" w:cs="Times New Roman"/>
                <w:b/>
                <w:bCs/>
                <w:sz w:val="24"/>
                <w:szCs w:val="24"/>
                <w:lang w:val="en-CA" w:eastAsia="en-CA"/>
                <w14:ligatures w14:val="none"/>
              </w:rPr>
              <w:t>Technical Issues:</w:t>
            </w:r>
          </w:p>
          <w:p w14:paraId="2A5C51B4" w14:textId="77777777" w:rsidR="00296082" w:rsidRPr="00296082" w:rsidRDefault="00296082" w:rsidP="006A2F60">
            <w:pPr>
              <w:numPr>
                <w:ilvl w:val="0"/>
                <w:numId w:val="16"/>
              </w:numPr>
              <w:spacing w:after="0" w:line="240" w:lineRule="auto"/>
              <w:rPr>
                <w:rFonts w:eastAsia="Times New Roman" w:cs="Times New Roman"/>
                <w:sz w:val="24"/>
                <w:szCs w:val="24"/>
                <w:lang w:val="en-CA" w:eastAsia="en-CA"/>
                <w14:ligatures w14:val="none"/>
              </w:rPr>
            </w:pPr>
            <w:r w:rsidRPr="00296082">
              <w:rPr>
                <w:rFonts w:eastAsia="Times New Roman" w:cs="Times New Roman"/>
                <w:sz w:val="24"/>
                <w:szCs w:val="24"/>
                <w:lang w:val="en-CA" w:eastAsia="en-CA"/>
                <w14:ligatures w14:val="none"/>
              </w:rPr>
              <w:t>In the event of technical problems (e.g., server issues), HubSpot displays an error message advising the guest to try again later or to contact support through an alternative method.</w:t>
            </w:r>
          </w:p>
          <w:p w14:paraId="32B72FD2" w14:textId="630AA3D2" w:rsidR="00296082" w:rsidRPr="00296082" w:rsidRDefault="00296082" w:rsidP="00FF01A6">
            <w:pPr>
              <w:spacing w:after="0" w:line="240" w:lineRule="auto"/>
              <w:rPr>
                <w:rFonts w:eastAsia="Times New Roman" w:cs="Times New Roman"/>
                <w:sz w:val="24"/>
                <w:szCs w:val="24"/>
                <w:lang w:val="en-CA" w:eastAsia="en-CA"/>
                <w14:ligatures w14:val="none"/>
              </w:rPr>
            </w:pPr>
            <w:r w:rsidRPr="00296082">
              <w:rPr>
                <w:rFonts w:eastAsia="Times New Roman" w:cs="Times New Roman"/>
                <w:b/>
                <w:bCs/>
                <w:sz w:val="24"/>
                <w:szCs w:val="24"/>
                <w:lang w:val="en-CA" w:eastAsia="en-CA"/>
                <w14:ligatures w14:val="none"/>
              </w:rPr>
              <w:t>Spam Detection:</w:t>
            </w:r>
          </w:p>
          <w:p w14:paraId="15642833" w14:textId="3960651B" w:rsidR="001D1F97" w:rsidRPr="00A13B95" w:rsidRDefault="00296082" w:rsidP="006A2F60">
            <w:pPr>
              <w:keepNext/>
              <w:numPr>
                <w:ilvl w:val="0"/>
                <w:numId w:val="17"/>
              </w:numPr>
              <w:spacing w:after="0" w:line="240" w:lineRule="auto"/>
              <w:rPr>
                <w:rFonts w:eastAsia="Times New Roman" w:cs="Times New Roman"/>
                <w:sz w:val="24"/>
                <w:szCs w:val="24"/>
                <w:lang w:val="en-CA" w:eastAsia="en-CA"/>
                <w14:ligatures w14:val="none"/>
              </w:rPr>
            </w:pPr>
            <w:r w:rsidRPr="00296082">
              <w:rPr>
                <w:rFonts w:eastAsia="Times New Roman" w:cs="Times New Roman"/>
                <w:sz w:val="24"/>
                <w:szCs w:val="24"/>
                <w:lang w:val="en-CA" w:eastAsia="en-CA"/>
                <w14:ligatures w14:val="none"/>
              </w:rPr>
              <w:t>If HubSpot detects potential spam (e.g., due to content or multiple submissions), it prompts the guest with additional verification measures such as a CAPTCHA to ensure the submission's validity.</w:t>
            </w:r>
          </w:p>
        </w:tc>
      </w:tr>
    </w:tbl>
    <w:p w14:paraId="2FB6C97F" w14:textId="2482DADF" w:rsidR="001D1F97" w:rsidRPr="00A13B95" w:rsidRDefault="00D93F4C" w:rsidP="00D93F4C">
      <w:pPr>
        <w:pStyle w:val="af8"/>
        <w:rPr>
          <w:b/>
        </w:rPr>
      </w:pPr>
      <w:bookmarkStart w:id="20" w:name="_Toc169900788"/>
      <w:r>
        <w:t xml:space="preserve">Table </w:t>
      </w:r>
      <w:fldSimple w:instr=" SEQ Table \* ARABIC ">
        <w:r w:rsidR="00FE2AED">
          <w:rPr>
            <w:noProof/>
          </w:rPr>
          <w:t>3</w:t>
        </w:r>
      </w:fldSimple>
      <w:r>
        <w:t>: Use Case Description - Submit Contact Form</w:t>
      </w:r>
      <w:bookmarkEnd w:id="20"/>
    </w:p>
    <w:tbl>
      <w:tblPr>
        <w:tblStyle w:val="af0"/>
        <w:tblW w:w="0" w:type="auto"/>
        <w:tblLook w:val="04A0" w:firstRow="1" w:lastRow="0" w:firstColumn="1" w:lastColumn="0" w:noHBand="0" w:noVBand="1"/>
      </w:tblPr>
      <w:tblGrid>
        <w:gridCol w:w="2122"/>
        <w:gridCol w:w="7228"/>
      </w:tblGrid>
      <w:tr w:rsidR="001D1F97" w:rsidRPr="00A13B95" w14:paraId="48CD9276" w14:textId="77777777" w:rsidTr="00C71FD6">
        <w:tc>
          <w:tcPr>
            <w:tcW w:w="9350" w:type="dxa"/>
            <w:gridSpan w:val="2"/>
            <w:shd w:val="clear" w:color="auto" w:fill="0F4761" w:themeFill="accent1" w:themeFillShade="BF"/>
          </w:tcPr>
          <w:p w14:paraId="35C45A6B" w14:textId="4CAFCA00" w:rsidR="001D1F97" w:rsidRPr="008B151A" w:rsidRDefault="001D1F97" w:rsidP="00FF01A6">
            <w:pPr>
              <w:pStyle w:val="ae"/>
              <w:jc w:val="center"/>
            </w:pPr>
            <w:r w:rsidRPr="008B151A">
              <w:t xml:space="preserve">Use Case No. </w:t>
            </w:r>
            <w:r w:rsidR="00B3678B">
              <w:t>3</w:t>
            </w:r>
            <w:r w:rsidRPr="008B151A">
              <w:t xml:space="preserve">: </w:t>
            </w:r>
            <w:r w:rsidR="00B3678B">
              <w:t>Create Support Ticket</w:t>
            </w:r>
          </w:p>
        </w:tc>
      </w:tr>
      <w:tr w:rsidR="001D1F97" w:rsidRPr="00A13B95" w14:paraId="156FED13" w14:textId="77777777" w:rsidTr="004D1B76">
        <w:tc>
          <w:tcPr>
            <w:tcW w:w="2122" w:type="dxa"/>
            <w:shd w:val="clear" w:color="auto" w:fill="0F4761" w:themeFill="accent1" w:themeFillShade="BF"/>
          </w:tcPr>
          <w:p w14:paraId="11789FAC" w14:textId="77777777" w:rsidR="001D1F97" w:rsidRPr="00B0418F" w:rsidRDefault="001D1F97" w:rsidP="00FF01A6">
            <w:pPr>
              <w:pStyle w:val="ae"/>
            </w:pPr>
            <w:r w:rsidRPr="00B0418F">
              <w:t>Name</w:t>
            </w:r>
          </w:p>
        </w:tc>
        <w:tc>
          <w:tcPr>
            <w:tcW w:w="7228" w:type="dxa"/>
          </w:tcPr>
          <w:p w14:paraId="5B92450D" w14:textId="02C42E9E" w:rsidR="001D1F97" w:rsidRPr="0054385E" w:rsidRDefault="0054385E" w:rsidP="00FF01A6">
            <w:pPr>
              <w:pStyle w:val="ae"/>
              <w:rPr>
                <w:lang w:val="en-CA"/>
              </w:rPr>
            </w:pPr>
            <w:r w:rsidRPr="0054385E">
              <w:rPr>
                <w:lang w:val="en-CA"/>
              </w:rPr>
              <w:t>Create Support Ticket</w:t>
            </w:r>
          </w:p>
        </w:tc>
      </w:tr>
      <w:tr w:rsidR="001D1F97" w:rsidRPr="00A13B95" w14:paraId="2ED9E964" w14:textId="77777777" w:rsidTr="004D1B76">
        <w:tc>
          <w:tcPr>
            <w:tcW w:w="2122" w:type="dxa"/>
            <w:shd w:val="clear" w:color="auto" w:fill="0F4761" w:themeFill="accent1" w:themeFillShade="BF"/>
          </w:tcPr>
          <w:p w14:paraId="01E6B438" w14:textId="77777777" w:rsidR="001D1F97" w:rsidRPr="00B0418F" w:rsidRDefault="001D1F97" w:rsidP="00FF01A6">
            <w:pPr>
              <w:pStyle w:val="ae"/>
            </w:pPr>
            <w:r w:rsidRPr="00B0418F">
              <w:t>Description</w:t>
            </w:r>
          </w:p>
        </w:tc>
        <w:tc>
          <w:tcPr>
            <w:tcW w:w="7228" w:type="dxa"/>
          </w:tcPr>
          <w:p w14:paraId="0A9C724F" w14:textId="15F7BE2A" w:rsidR="001D1F97" w:rsidRPr="00A13B95" w:rsidRDefault="00DE5869" w:rsidP="00FF01A6">
            <w:pPr>
              <w:spacing w:after="0" w:line="240" w:lineRule="auto"/>
              <w:rPr>
                <w:rFonts w:eastAsia="Times New Roman" w:cs="Times New Roman"/>
                <w:sz w:val="24"/>
                <w:szCs w:val="24"/>
                <w:lang w:val="en-CA" w:eastAsia="en-CA"/>
                <w14:ligatures w14:val="none"/>
              </w:rPr>
            </w:pPr>
            <w:r w:rsidRPr="00DE5869">
              <w:rPr>
                <w:rFonts w:eastAsia="Times New Roman" w:cs="Times New Roman"/>
                <w:sz w:val="24"/>
                <w:szCs w:val="24"/>
                <w:lang w:val="en-CA" w:eastAsia="en-CA"/>
                <w14:ligatures w14:val="none"/>
              </w:rPr>
              <w:t>This use case involves existing customers submitting a support ticket to request assistance with issues related to the product or service. The ticket submission is handled through a form on the website, allowing customers to detail their problem and receive support from the business.</w:t>
            </w:r>
          </w:p>
        </w:tc>
      </w:tr>
      <w:tr w:rsidR="001D1F97" w:rsidRPr="00A13B95" w14:paraId="3A049693" w14:textId="77777777" w:rsidTr="004D1B76">
        <w:tc>
          <w:tcPr>
            <w:tcW w:w="2122" w:type="dxa"/>
            <w:shd w:val="clear" w:color="auto" w:fill="0F4761" w:themeFill="accent1" w:themeFillShade="BF"/>
          </w:tcPr>
          <w:p w14:paraId="78DB5DA2" w14:textId="77777777" w:rsidR="001D1F97" w:rsidRPr="00B0418F" w:rsidRDefault="001D1F97" w:rsidP="00FF01A6">
            <w:pPr>
              <w:pStyle w:val="ae"/>
            </w:pPr>
            <w:r w:rsidRPr="00B0418F">
              <w:t>Actor</w:t>
            </w:r>
          </w:p>
        </w:tc>
        <w:tc>
          <w:tcPr>
            <w:tcW w:w="7228" w:type="dxa"/>
          </w:tcPr>
          <w:p w14:paraId="12A40947" w14:textId="5474A8A0" w:rsidR="001D1F97" w:rsidRPr="00B0418F" w:rsidRDefault="00C51665" w:rsidP="00FF01A6">
            <w:pPr>
              <w:pStyle w:val="ae"/>
            </w:pPr>
            <w:r>
              <w:t>Guest</w:t>
            </w:r>
          </w:p>
        </w:tc>
      </w:tr>
      <w:tr w:rsidR="001D1F97" w:rsidRPr="00A13B95" w14:paraId="2091618A" w14:textId="77777777" w:rsidTr="004D1B76">
        <w:trPr>
          <w:trHeight w:val="274"/>
        </w:trPr>
        <w:tc>
          <w:tcPr>
            <w:tcW w:w="2122" w:type="dxa"/>
            <w:shd w:val="clear" w:color="auto" w:fill="0F4761" w:themeFill="accent1" w:themeFillShade="BF"/>
          </w:tcPr>
          <w:p w14:paraId="5D115E91" w14:textId="77777777" w:rsidR="001D1F97" w:rsidRPr="00B0418F" w:rsidRDefault="001D1F97" w:rsidP="00FF01A6">
            <w:pPr>
              <w:pStyle w:val="ae"/>
            </w:pPr>
            <w:r w:rsidRPr="00B0418F">
              <w:t>Pre-Condition</w:t>
            </w:r>
          </w:p>
        </w:tc>
        <w:tc>
          <w:tcPr>
            <w:tcW w:w="7228" w:type="dxa"/>
          </w:tcPr>
          <w:p w14:paraId="1F8A8FF0" w14:textId="020024D5" w:rsidR="00DE744C" w:rsidRPr="00A13B95" w:rsidRDefault="00DE744C" w:rsidP="002B5FA7">
            <w:pPr>
              <w:pStyle w:val="a9"/>
              <w:numPr>
                <w:ilvl w:val="0"/>
                <w:numId w:val="57"/>
              </w:numPr>
              <w:spacing w:after="0" w:line="240" w:lineRule="auto"/>
              <w:ind w:left="326" w:hanging="284"/>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An existing customer</w:t>
            </w:r>
            <w:r w:rsidR="009719FC" w:rsidRPr="00A13B95">
              <w:rPr>
                <w:rFonts w:eastAsia="Times New Roman" w:cs="Times New Roman"/>
                <w:sz w:val="24"/>
                <w:szCs w:val="24"/>
                <w:lang w:val="en-CA" w:eastAsia="en-CA"/>
                <w14:ligatures w14:val="none"/>
              </w:rPr>
              <w:t xml:space="preserve"> </w:t>
            </w:r>
            <w:r w:rsidRPr="00A13B95">
              <w:rPr>
                <w:rFonts w:eastAsia="Times New Roman" w:cs="Times New Roman"/>
                <w:sz w:val="24"/>
                <w:szCs w:val="24"/>
                <w:lang w:val="en-CA" w:eastAsia="en-CA"/>
                <w14:ligatures w14:val="none"/>
              </w:rPr>
              <w:t>(c</w:t>
            </w:r>
            <w:r w:rsidR="00F93900" w:rsidRPr="00A13B95">
              <w:rPr>
                <w:rFonts w:eastAsia="Times New Roman" w:cs="Times New Roman"/>
                <w:sz w:val="24"/>
                <w:szCs w:val="24"/>
                <w:lang w:val="en-CA" w:eastAsia="en-CA"/>
                <w14:ligatures w14:val="none"/>
              </w:rPr>
              <w:t xml:space="preserve">onsidered as </w:t>
            </w:r>
            <w:r w:rsidR="009719FC" w:rsidRPr="00A13B95">
              <w:rPr>
                <w:rFonts w:eastAsia="Times New Roman" w:cs="Times New Roman"/>
                <w:sz w:val="24"/>
                <w:szCs w:val="24"/>
                <w:lang w:val="en-CA" w:eastAsia="en-CA"/>
                <w14:ligatures w14:val="none"/>
              </w:rPr>
              <w:t>guest</w:t>
            </w:r>
            <w:r w:rsidR="00F93900" w:rsidRPr="00A13B95">
              <w:rPr>
                <w:rFonts w:eastAsia="Times New Roman" w:cs="Times New Roman"/>
                <w:sz w:val="24"/>
                <w:szCs w:val="24"/>
                <w:lang w:val="en-CA" w:eastAsia="en-CA"/>
                <w14:ligatures w14:val="none"/>
              </w:rPr>
              <w:t xml:space="preserve"> </w:t>
            </w:r>
            <w:r w:rsidR="008168AF" w:rsidRPr="00A13B95">
              <w:rPr>
                <w:rFonts w:eastAsia="Times New Roman" w:cs="Times New Roman"/>
                <w:sz w:val="24"/>
                <w:szCs w:val="24"/>
                <w:lang w:val="en-CA" w:eastAsia="en-CA"/>
                <w14:ligatures w14:val="none"/>
              </w:rPr>
              <w:t>on</w:t>
            </w:r>
            <w:r w:rsidR="00F93900" w:rsidRPr="00A13B95">
              <w:rPr>
                <w:rFonts w:eastAsia="Times New Roman" w:cs="Times New Roman"/>
                <w:sz w:val="24"/>
                <w:szCs w:val="24"/>
                <w:lang w:val="en-CA" w:eastAsia="en-CA"/>
                <w14:ligatures w14:val="none"/>
              </w:rPr>
              <w:t xml:space="preserve"> the website)</w:t>
            </w:r>
            <w:r w:rsidR="009719FC" w:rsidRPr="00A13B95">
              <w:rPr>
                <w:rFonts w:eastAsia="Times New Roman" w:cs="Times New Roman"/>
                <w:sz w:val="24"/>
                <w:szCs w:val="24"/>
                <w:lang w:val="en-CA" w:eastAsia="en-CA"/>
                <w14:ligatures w14:val="none"/>
              </w:rPr>
              <w:t xml:space="preserve"> has encountered an issue with the product or service and needs support.</w:t>
            </w:r>
          </w:p>
          <w:p w14:paraId="7E65C05B" w14:textId="119F18E4" w:rsidR="001D1F97" w:rsidRPr="00A13B95" w:rsidRDefault="009719FC" w:rsidP="002B5FA7">
            <w:pPr>
              <w:pStyle w:val="a9"/>
              <w:numPr>
                <w:ilvl w:val="0"/>
                <w:numId w:val="57"/>
              </w:numPr>
              <w:spacing w:after="0" w:line="240" w:lineRule="auto"/>
              <w:ind w:left="326" w:hanging="284"/>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accesses the website where the support ticket form is available.</w:t>
            </w:r>
          </w:p>
        </w:tc>
      </w:tr>
      <w:tr w:rsidR="001D1F97" w:rsidRPr="00A13B95" w14:paraId="36EE4F3F" w14:textId="77777777" w:rsidTr="004D1B76">
        <w:tc>
          <w:tcPr>
            <w:tcW w:w="2122" w:type="dxa"/>
            <w:shd w:val="clear" w:color="auto" w:fill="0F4761" w:themeFill="accent1" w:themeFillShade="BF"/>
          </w:tcPr>
          <w:p w14:paraId="0457B5FD" w14:textId="77777777" w:rsidR="001D1F97" w:rsidRPr="00B0418F" w:rsidRDefault="001D1F97" w:rsidP="00FF01A6">
            <w:pPr>
              <w:pStyle w:val="ae"/>
            </w:pPr>
            <w:r w:rsidRPr="00B0418F">
              <w:t>Post-Condition</w:t>
            </w:r>
          </w:p>
        </w:tc>
        <w:tc>
          <w:tcPr>
            <w:tcW w:w="7228" w:type="dxa"/>
          </w:tcPr>
          <w:p w14:paraId="33ED6FFF" w14:textId="7619C056" w:rsidR="001D1F97" w:rsidRPr="00A13B95" w:rsidRDefault="00AD17A9" w:rsidP="00342570">
            <w:pPr>
              <w:pStyle w:val="a9"/>
              <w:numPr>
                <w:ilvl w:val="0"/>
                <w:numId w:val="57"/>
              </w:numPr>
              <w:spacing w:after="0" w:line="240" w:lineRule="auto"/>
              <w:ind w:left="326" w:hanging="284"/>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support ticket is successfully submitted and logged in the system, and the guest receives a confirmation message. The business is notified and can begin the process to address the issue.</w:t>
            </w:r>
          </w:p>
        </w:tc>
      </w:tr>
      <w:tr w:rsidR="001D1F97" w:rsidRPr="00A13B95" w14:paraId="619DE64F" w14:textId="77777777" w:rsidTr="004D1B76">
        <w:trPr>
          <w:trHeight w:val="77"/>
        </w:trPr>
        <w:tc>
          <w:tcPr>
            <w:tcW w:w="2122" w:type="dxa"/>
            <w:shd w:val="clear" w:color="auto" w:fill="0F4761" w:themeFill="accent1" w:themeFillShade="BF"/>
          </w:tcPr>
          <w:p w14:paraId="6F62F3E8" w14:textId="77777777" w:rsidR="001D1F97" w:rsidRPr="00B0418F" w:rsidRDefault="001D1F97" w:rsidP="00FF01A6">
            <w:pPr>
              <w:pStyle w:val="ae"/>
            </w:pPr>
            <w:r w:rsidRPr="00B0418F">
              <w:t>Main Success Path</w:t>
            </w:r>
          </w:p>
        </w:tc>
        <w:tc>
          <w:tcPr>
            <w:tcW w:w="7228" w:type="dxa"/>
          </w:tcPr>
          <w:p w14:paraId="7513AA8D" w14:textId="1B4B8EF7"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guest navigates to </w:t>
            </w:r>
            <w:r w:rsidR="00256BE5">
              <w:rPr>
                <w:rFonts w:eastAsia="Times New Roman" w:cs="Times New Roman"/>
                <w:sz w:val="24"/>
                <w:szCs w:val="24"/>
                <w:lang w:val="en-CA" w:eastAsia="en-CA"/>
                <w14:ligatures w14:val="none"/>
              </w:rPr>
              <w:t xml:space="preserve">the </w:t>
            </w:r>
            <w:r w:rsidRPr="00A13B95">
              <w:rPr>
                <w:rFonts w:eastAsia="Times New Roman" w:cs="Times New Roman"/>
                <w:sz w:val="24"/>
                <w:szCs w:val="24"/>
                <w:lang w:val="en-CA" w:eastAsia="en-CA"/>
                <w14:ligatures w14:val="none"/>
              </w:rPr>
              <w:t>Contact section to create a support ticket.</w:t>
            </w:r>
          </w:p>
          <w:p w14:paraId="0E82D3C5" w14:textId="77777777"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accesses the support ticket form.</w:t>
            </w:r>
          </w:p>
          <w:p w14:paraId="4C02D973" w14:textId="64DD0F8B"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lastRenderedPageBreak/>
              <w:t xml:space="preserve">The guest fills out the form, providing details such as their name, contact information, issue description, and any relevant </w:t>
            </w:r>
            <w:r w:rsidR="00C433D3">
              <w:rPr>
                <w:rFonts w:eastAsia="Times New Roman" w:cs="Times New Roman"/>
                <w:sz w:val="24"/>
                <w:szCs w:val="24"/>
                <w:lang w:val="en-CA" w:eastAsia="en-CA"/>
                <w14:ligatures w14:val="none"/>
              </w:rPr>
              <w:t>information</w:t>
            </w:r>
            <w:r w:rsidRPr="00A13B95">
              <w:rPr>
                <w:rFonts w:eastAsia="Times New Roman" w:cs="Times New Roman"/>
                <w:sz w:val="24"/>
                <w:szCs w:val="24"/>
                <w:lang w:val="en-CA" w:eastAsia="en-CA"/>
                <w14:ligatures w14:val="none"/>
              </w:rPr>
              <w:t>.</w:t>
            </w:r>
          </w:p>
          <w:p w14:paraId="7CBEA7D1" w14:textId="04ACCF23" w:rsidR="000729BD" w:rsidRDefault="000729BD" w:rsidP="006A2F60">
            <w:pPr>
              <w:pStyle w:val="a9"/>
              <w:numPr>
                <w:ilvl w:val="0"/>
                <w:numId w:val="18"/>
              </w:numPr>
              <w:spacing w:after="0" w:line="240" w:lineRule="auto"/>
              <w:rPr>
                <w:rFonts w:eastAsia="Times New Roman" w:cs="Times New Roman"/>
                <w:sz w:val="24"/>
                <w:szCs w:val="24"/>
                <w:lang w:val="en-CA" w:eastAsia="en-CA"/>
                <w14:ligatures w14:val="none"/>
              </w:rPr>
            </w:pPr>
            <w:r>
              <w:rPr>
                <w:rFonts w:eastAsia="Times New Roman" w:cs="Times New Roman"/>
                <w:sz w:val="24"/>
                <w:szCs w:val="24"/>
                <w:lang w:val="en-CA" w:eastAsia="en-CA"/>
                <w14:ligatures w14:val="none"/>
              </w:rPr>
              <w:t>The guest selects the issue category,</w:t>
            </w:r>
            <w:r w:rsidR="00E015FA">
              <w:rPr>
                <w:rFonts w:eastAsia="Times New Roman" w:cs="Times New Roman"/>
                <w:sz w:val="24"/>
                <w:szCs w:val="24"/>
                <w:lang w:val="en-CA" w:eastAsia="en-CA"/>
                <w14:ligatures w14:val="none"/>
              </w:rPr>
              <w:t xml:space="preserve"> priority, or other information</w:t>
            </w:r>
            <w:r>
              <w:rPr>
                <w:rFonts w:eastAsia="Times New Roman" w:cs="Times New Roman"/>
                <w:sz w:val="24"/>
                <w:szCs w:val="24"/>
                <w:lang w:val="en-CA" w:eastAsia="en-CA"/>
                <w14:ligatures w14:val="none"/>
              </w:rPr>
              <w:t xml:space="preserve"> if applicable.</w:t>
            </w:r>
          </w:p>
          <w:p w14:paraId="1A7F2E23" w14:textId="77777777"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guest submits the form by clicking the Submit button.</w:t>
            </w:r>
          </w:p>
          <w:p w14:paraId="1C19A1F9" w14:textId="77777777"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validates the form to ensure all required fields are completed and data is in the correct format.</w:t>
            </w:r>
          </w:p>
          <w:p w14:paraId="1E679C36" w14:textId="733CAFEB" w:rsidR="00B307B5"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Upon successful validation, the system </w:t>
            </w:r>
            <w:r w:rsidR="004A5455" w:rsidRPr="00A13B95">
              <w:rPr>
                <w:rFonts w:eastAsia="Times New Roman" w:cs="Times New Roman"/>
                <w:sz w:val="24"/>
                <w:szCs w:val="24"/>
                <w:lang w:val="en-CA" w:eastAsia="en-CA"/>
                <w14:ligatures w14:val="none"/>
              </w:rPr>
              <w:t>routes the form to the Support Team mailbox.</w:t>
            </w:r>
          </w:p>
          <w:p w14:paraId="42340B2F" w14:textId="58496BDA" w:rsidR="001D1F97" w:rsidRPr="00A13B95" w:rsidRDefault="00B307B5" w:rsidP="006A2F60">
            <w:pPr>
              <w:pStyle w:val="a9"/>
              <w:numPr>
                <w:ilvl w:val="0"/>
                <w:numId w:val="1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system displays a confirmation message </w:t>
            </w:r>
            <w:r w:rsidR="009E6021" w:rsidRPr="00A13B95">
              <w:rPr>
                <w:rFonts w:eastAsia="Times New Roman" w:cs="Times New Roman"/>
                <w:sz w:val="24"/>
                <w:szCs w:val="24"/>
                <w:lang w:val="en-CA" w:eastAsia="en-CA"/>
                <w14:ligatures w14:val="none"/>
              </w:rPr>
              <w:t>with</w:t>
            </w:r>
            <w:r w:rsidRPr="00A13B95">
              <w:rPr>
                <w:rFonts w:eastAsia="Times New Roman" w:cs="Times New Roman"/>
                <w:sz w:val="24"/>
                <w:szCs w:val="24"/>
                <w:lang w:val="en-CA" w:eastAsia="en-CA"/>
                <w14:ligatures w14:val="none"/>
              </w:rPr>
              <w:t xml:space="preserve"> further instructions or expectations regarding follow-up</w:t>
            </w:r>
            <w:r w:rsidR="00312761" w:rsidRPr="00A13B95">
              <w:rPr>
                <w:rFonts w:eastAsia="Times New Roman" w:cs="Times New Roman"/>
                <w:sz w:val="24"/>
                <w:szCs w:val="24"/>
                <w:lang w:val="en-CA" w:eastAsia="en-CA"/>
                <w14:ligatures w14:val="none"/>
              </w:rPr>
              <w:t xml:space="preserve"> from Support Team.</w:t>
            </w:r>
          </w:p>
        </w:tc>
      </w:tr>
      <w:tr w:rsidR="001D1F97" w:rsidRPr="00A13B95" w14:paraId="53B985A9" w14:textId="77777777" w:rsidTr="004D1B76">
        <w:tc>
          <w:tcPr>
            <w:tcW w:w="2122" w:type="dxa"/>
            <w:shd w:val="clear" w:color="auto" w:fill="0F4761" w:themeFill="accent1" w:themeFillShade="BF"/>
          </w:tcPr>
          <w:p w14:paraId="0199558C" w14:textId="77777777" w:rsidR="001D1F97" w:rsidRPr="00B0418F" w:rsidRDefault="001D1F97" w:rsidP="00FF01A6">
            <w:pPr>
              <w:pStyle w:val="ae"/>
            </w:pPr>
            <w:r w:rsidRPr="00B0418F">
              <w:t>Alternate Path</w:t>
            </w:r>
          </w:p>
        </w:tc>
        <w:tc>
          <w:tcPr>
            <w:tcW w:w="7228" w:type="dxa"/>
          </w:tcPr>
          <w:p w14:paraId="752D1AA8" w14:textId="77777777" w:rsidR="00434662" w:rsidRPr="00434662" w:rsidRDefault="00434662" w:rsidP="006A2F60">
            <w:pPr>
              <w:pStyle w:val="ae"/>
              <w:numPr>
                <w:ilvl w:val="0"/>
                <w:numId w:val="19"/>
              </w:numPr>
              <w:rPr>
                <w:lang w:val="en-CA"/>
              </w:rPr>
            </w:pPr>
            <w:r w:rsidRPr="00434662">
              <w:rPr>
                <w:lang w:val="en-CA"/>
              </w:rPr>
              <w:t>If the guest decides not to submit the support ticket, they can navigate away from the page without submitting. The system does not retain any information entered in the form.</w:t>
            </w:r>
          </w:p>
          <w:p w14:paraId="72737E19" w14:textId="5E6494D1" w:rsidR="001D1F97" w:rsidRPr="00B0418F" w:rsidRDefault="00434662" w:rsidP="006A2F60">
            <w:pPr>
              <w:pStyle w:val="ae"/>
              <w:numPr>
                <w:ilvl w:val="0"/>
                <w:numId w:val="19"/>
              </w:numPr>
              <w:rPr>
                <w:lang w:val="en-CA"/>
              </w:rPr>
            </w:pPr>
            <w:r w:rsidRPr="00434662">
              <w:rPr>
                <w:lang w:val="en-CA"/>
              </w:rPr>
              <w:t>If the guest wishes to clear the form, they can use a Reset button or manually clear the fields to start over.</w:t>
            </w:r>
          </w:p>
        </w:tc>
      </w:tr>
      <w:tr w:rsidR="001D1F97" w:rsidRPr="00A13B95" w14:paraId="16F22234" w14:textId="77777777" w:rsidTr="004D1B76">
        <w:tc>
          <w:tcPr>
            <w:tcW w:w="2122" w:type="dxa"/>
            <w:shd w:val="clear" w:color="auto" w:fill="0F4761" w:themeFill="accent1" w:themeFillShade="BF"/>
          </w:tcPr>
          <w:p w14:paraId="0F497E16" w14:textId="77777777" w:rsidR="001D1F97" w:rsidRPr="00B0418F" w:rsidRDefault="001D1F97" w:rsidP="00FF01A6">
            <w:pPr>
              <w:pStyle w:val="ae"/>
            </w:pPr>
            <w:r w:rsidRPr="00B0418F">
              <w:t>Exception Path</w:t>
            </w:r>
          </w:p>
        </w:tc>
        <w:tc>
          <w:tcPr>
            <w:tcW w:w="7228" w:type="dxa"/>
          </w:tcPr>
          <w:p w14:paraId="1C89566F" w14:textId="77777777" w:rsidR="00AD4D71" w:rsidRPr="00A13B95" w:rsidRDefault="00AD4D71"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Missing or Invalid Data:</w:t>
            </w:r>
          </w:p>
          <w:p w14:paraId="5BC58FE7" w14:textId="77777777" w:rsidR="00AD4D71" w:rsidRPr="00A13B95" w:rsidRDefault="00AD4D71" w:rsidP="006A2F60">
            <w:pPr>
              <w:pStyle w:val="a9"/>
              <w:numPr>
                <w:ilvl w:val="0"/>
                <w:numId w:val="2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required fields are missing or contain invalid data, the system highlights the fields needing correction and displays an error message. The guest must correct these errors and resubmit the form.</w:t>
            </w:r>
          </w:p>
          <w:p w14:paraId="452E77DF" w14:textId="77777777" w:rsidR="00AD4D71" w:rsidRPr="00A13B95" w:rsidRDefault="00AD4D71"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Technical Issues:</w:t>
            </w:r>
          </w:p>
          <w:p w14:paraId="1176D5BB" w14:textId="22B96F85" w:rsidR="001D1F97" w:rsidRPr="00A13B95" w:rsidRDefault="00AD4D71" w:rsidP="006A2F60">
            <w:pPr>
              <w:pStyle w:val="a9"/>
              <w:keepNext/>
              <w:numPr>
                <w:ilvl w:val="0"/>
                <w:numId w:val="2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there are technical issues preventing form submission (e.g., server errors or connectivity issues), the system displays an error message advising the guest to try again later or to contact support via another method.</w:t>
            </w:r>
          </w:p>
        </w:tc>
      </w:tr>
    </w:tbl>
    <w:p w14:paraId="75BB3FFF" w14:textId="23BA21AB" w:rsidR="00502EE3" w:rsidRDefault="00DF2DF4" w:rsidP="00DF2DF4">
      <w:pPr>
        <w:pStyle w:val="af8"/>
      </w:pPr>
      <w:bookmarkStart w:id="21" w:name="_Toc169900789"/>
      <w:r>
        <w:t xml:space="preserve">Table </w:t>
      </w:r>
      <w:fldSimple w:instr=" SEQ Table \* ARABIC ">
        <w:r w:rsidR="00FE2AED">
          <w:rPr>
            <w:noProof/>
          </w:rPr>
          <w:t>4</w:t>
        </w:r>
      </w:fldSimple>
      <w:r>
        <w:t xml:space="preserve">: Use Case Description </w:t>
      </w:r>
      <w:r w:rsidR="005F42AF">
        <w:t>-</w:t>
      </w:r>
      <w:r>
        <w:t xml:space="preserve"> Create Support Ticket</w:t>
      </w:r>
      <w:bookmarkEnd w:id="21"/>
    </w:p>
    <w:p w14:paraId="43DE017C" w14:textId="7BD8DCD9" w:rsidR="003579DA" w:rsidRPr="004A433A" w:rsidRDefault="003579DA" w:rsidP="003579DA">
      <w:pPr>
        <w:pStyle w:val="3"/>
        <w:numPr>
          <w:ilvl w:val="1"/>
          <w:numId w:val="5"/>
        </w:numPr>
        <w:spacing w:before="0" w:line="240" w:lineRule="auto"/>
        <w:rPr>
          <w:lang w:val="en-US"/>
        </w:rPr>
      </w:pPr>
      <w:bookmarkStart w:id="22" w:name="_Toc169900754"/>
      <w:r w:rsidRPr="004A433A">
        <w:rPr>
          <w:lang w:val="en-US"/>
        </w:rPr>
        <w:t xml:space="preserve">Admin </w:t>
      </w:r>
      <w:r w:rsidR="004A433A">
        <w:rPr>
          <w:lang w:val="en-US"/>
        </w:rPr>
        <w:t>U</w:t>
      </w:r>
      <w:r w:rsidRPr="004A433A">
        <w:rPr>
          <w:lang w:val="en-US"/>
        </w:rPr>
        <w:t xml:space="preserve">se </w:t>
      </w:r>
      <w:r w:rsidR="004A433A">
        <w:rPr>
          <w:lang w:val="en-US"/>
        </w:rPr>
        <w:t>C</w:t>
      </w:r>
      <w:r w:rsidRPr="004A433A">
        <w:rPr>
          <w:lang w:val="en-US"/>
        </w:rPr>
        <w:t>ase</w:t>
      </w:r>
      <w:bookmarkEnd w:id="22"/>
    </w:p>
    <w:tbl>
      <w:tblPr>
        <w:tblStyle w:val="af0"/>
        <w:tblW w:w="0" w:type="auto"/>
        <w:tblLook w:val="04A0" w:firstRow="1" w:lastRow="0" w:firstColumn="1" w:lastColumn="0" w:noHBand="0" w:noVBand="1"/>
      </w:tblPr>
      <w:tblGrid>
        <w:gridCol w:w="2122"/>
        <w:gridCol w:w="7228"/>
      </w:tblGrid>
      <w:tr w:rsidR="00642718" w:rsidRPr="00A13B95" w14:paraId="3323E55C" w14:textId="77777777" w:rsidTr="00C71FD6">
        <w:tc>
          <w:tcPr>
            <w:tcW w:w="9350" w:type="dxa"/>
            <w:gridSpan w:val="2"/>
            <w:shd w:val="clear" w:color="auto" w:fill="0F4761" w:themeFill="accent1" w:themeFillShade="BF"/>
          </w:tcPr>
          <w:p w14:paraId="186699B8" w14:textId="7F9D479E" w:rsidR="00642718" w:rsidRPr="008B151A" w:rsidRDefault="00642718" w:rsidP="00FF01A6">
            <w:pPr>
              <w:pStyle w:val="ae"/>
              <w:jc w:val="center"/>
            </w:pPr>
            <w:r w:rsidRPr="008B151A">
              <w:t xml:space="preserve">Use Case </w:t>
            </w:r>
            <w:r w:rsidR="00B9542C" w:rsidRPr="008B151A">
              <w:t xml:space="preserve">No. </w:t>
            </w:r>
            <w:r w:rsidR="00EF1D58" w:rsidRPr="008B151A">
              <w:t>4</w:t>
            </w:r>
            <w:r w:rsidRPr="008B151A">
              <w:t xml:space="preserve">: </w:t>
            </w:r>
            <w:r w:rsidR="0083526C" w:rsidRPr="008B151A">
              <w:t>Manage Users</w:t>
            </w:r>
          </w:p>
        </w:tc>
      </w:tr>
      <w:tr w:rsidR="00642718" w:rsidRPr="00A13B95" w14:paraId="2FC08F60" w14:textId="77777777" w:rsidTr="004D1B76">
        <w:tc>
          <w:tcPr>
            <w:tcW w:w="2122" w:type="dxa"/>
            <w:shd w:val="clear" w:color="auto" w:fill="0F4761" w:themeFill="accent1" w:themeFillShade="BF"/>
          </w:tcPr>
          <w:p w14:paraId="0322D923" w14:textId="77777777" w:rsidR="00642718" w:rsidRPr="00B0418F" w:rsidRDefault="00642718" w:rsidP="00FF01A6">
            <w:pPr>
              <w:pStyle w:val="ae"/>
            </w:pPr>
            <w:r w:rsidRPr="00B0418F">
              <w:t>Name</w:t>
            </w:r>
          </w:p>
        </w:tc>
        <w:tc>
          <w:tcPr>
            <w:tcW w:w="7228" w:type="dxa"/>
          </w:tcPr>
          <w:p w14:paraId="6AF0B79A" w14:textId="6658DDA2" w:rsidR="00642718" w:rsidRDefault="00D545D6" w:rsidP="00FF01A6">
            <w:pPr>
              <w:pStyle w:val="ae"/>
            </w:pPr>
            <w:r>
              <w:t>Manage Users</w:t>
            </w:r>
          </w:p>
        </w:tc>
      </w:tr>
      <w:tr w:rsidR="00642718" w:rsidRPr="00A13B95" w14:paraId="2FB40E47" w14:textId="77777777" w:rsidTr="004D1B76">
        <w:tc>
          <w:tcPr>
            <w:tcW w:w="2122" w:type="dxa"/>
            <w:shd w:val="clear" w:color="auto" w:fill="0F4761" w:themeFill="accent1" w:themeFillShade="BF"/>
          </w:tcPr>
          <w:p w14:paraId="09492D2C" w14:textId="77777777" w:rsidR="00642718" w:rsidRPr="00B0418F" w:rsidRDefault="00642718" w:rsidP="00FF01A6">
            <w:pPr>
              <w:pStyle w:val="ae"/>
            </w:pPr>
            <w:r w:rsidRPr="00B0418F">
              <w:t>Description</w:t>
            </w:r>
          </w:p>
        </w:tc>
        <w:tc>
          <w:tcPr>
            <w:tcW w:w="7228" w:type="dxa"/>
          </w:tcPr>
          <w:p w14:paraId="5756958C" w14:textId="7F6D594F" w:rsidR="00642718" w:rsidRPr="00A13B95" w:rsidRDefault="00B85CDC" w:rsidP="00FF01A6">
            <w:pPr>
              <w:spacing w:after="0" w:line="240" w:lineRule="auto"/>
              <w:rPr>
                <w:rFonts w:eastAsia="Times New Roman" w:cs="Times New Roman"/>
                <w:sz w:val="24"/>
                <w:szCs w:val="24"/>
                <w:lang w:val="en-CA" w:eastAsia="en-CA"/>
                <w14:ligatures w14:val="none"/>
              </w:rPr>
            </w:pPr>
            <w:r w:rsidRPr="00B85CDC">
              <w:rPr>
                <w:rFonts w:eastAsia="Times New Roman" w:cs="Times New Roman"/>
                <w:sz w:val="24"/>
                <w:szCs w:val="24"/>
                <w:lang w:val="en-CA" w:eastAsia="en-CA"/>
                <w14:ligatures w14:val="none"/>
              </w:rPr>
              <w:t>This use case involves managing user accounts within the system. The admin can add new users, update existing users' details or access rights, and remove users from the system.</w:t>
            </w:r>
          </w:p>
        </w:tc>
      </w:tr>
      <w:tr w:rsidR="00642718" w:rsidRPr="00A13B95" w14:paraId="7CF4A29A" w14:textId="77777777" w:rsidTr="004D1B76">
        <w:tc>
          <w:tcPr>
            <w:tcW w:w="2122" w:type="dxa"/>
            <w:shd w:val="clear" w:color="auto" w:fill="0F4761" w:themeFill="accent1" w:themeFillShade="BF"/>
          </w:tcPr>
          <w:p w14:paraId="29947B48" w14:textId="77777777" w:rsidR="00642718" w:rsidRPr="00B0418F" w:rsidRDefault="00642718" w:rsidP="00FF01A6">
            <w:pPr>
              <w:pStyle w:val="ae"/>
            </w:pPr>
            <w:r w:rsidRPr="00B0418F">
              <w:t>Actor</w:t>
            </w:r>
          </w:p>
        </w:tc>
        <w:tc>
          <w:tcPr>
            <w:tcW w:w="7228" w:type="dxa"/>
          </w:tcPr>
          <w:p w14:paraId="404A498E" w14:textId="00E0CB42" w:rsidR="00642718" w:rsidRDefault="00D545D6" w:rsidP="00FF01A6">
            <w:pPr>
              <w:pStyle w:val="ae"/>
            </w:pPr>
            <w:r>
              <w:t>Admin</w:t>
            </w:r>
          </w:p>
        </w:tc>
      </w:tr>
      <w:tr w:rsidR="00642718" w:rsidRPr="00A13B95" w14:paraId="089F8943" w14:textId="77777777" w:rsidTr="004D1B76">
        <w:tc>
          <w:tcPr>
            <w:tcW w:w="2122" w:type="dxa"/>
            <w:shd w:val="clear" w:color="auto" w:fill="0F4761" w:themeFill="accent1" w:themeFillShade="BF"/>
          </w:tcPr>
          <w:p w14:paraId="500EDBDD" w14:textId="77777777" w:rsidR="00642718" w:rsidRPr="00B0418F" w:rsidRDefault="00642718" w:rsidP="00FF01A6">
            <w:pPr>
              <w:pStyle w:val="ae"/>
            </w:pPr>
            <w:r w:rsidRPr="00B0418F">
              <w:t>Pre-Condition</w:t>
            </w:r>
          </w:p>
        </w:tc>
        <w:tc>
          <w:tcPr>
            <w:tcW w:w="7228" w:type="dxa"/>
          </w:tcPr>
          <w:p w14:paraId="6515991B" w14:textId="289AE91C" w:rsidR="00642718" w:rsidRPr="00A13B95" w:rsidRDefault="00B85CDC" w:rsidP="00FF01A6">
            <w:pPr>
              <w:spacing w:after="0" w:line="240" w:lineRule="auto"/>
              <w:rPr>
                <w:rFonts w:eastAsia="Times New Roman" w:cs="Times New Roman"/>
                <w:sz w:val="24"/>
                <w:szCs w:val="24"/>
                <w:lang w:val="en-CA" w:eastAsia="en-CA"/>
                <w14:ligatures w14:val="none"/>
              </w:rPr>
            </w:pPr>
            <w:r w:rsidRPr="00B85CDC">
              <w:rPr>
                <w:rFonts w:eastAsia="Times New Roman" w:cs="Times New Roman"/>
                <w:sz w:val="24"/>
                <w:szCs w:val="24"/>
                <w:lang w:val="en-CA" w:eastAsia="en-CA"/>
                <w14:ligatures w14:val="none"/>
              </w:rPr>
              <w:t>The admin is logged into the admin panel with appropriate permissions</w:t>
            </w:r>
            <w:r w:rsidRPr="00A13B95">
              <w:rPr>
                <w:rFonts w:eastAsia="Times New Roman" w:cs="Times New Roman"/>
                <w:sz w:val="24"/>
                <w:szCs w:val="24"/>
                <w:lang w:val="en-CA" w:eastAsia="en-CA"/>
                <w14:ligatures w14:val="none"/>
              </w:rPr>
              <w:t>.</w:t>
            </w:r>
          </w:p>
        </w:tc>
      </w:tr>
      <w:tr w:rsidR="00642718" w:rsidRPr="00A13B95" w14:paraId="7B0F6861" w14:textId="77777777" w:rsidTr="004D1B76">
        <w:tc>
          <w:tcPr>
            <w:tcW w:w="2122" w:type="dxa"/>
            <w:shd w:val="clear" w:color="auto" w:fill="0F4761" w:themeFill="accent1" w:themeFillShade="BF"/>
          </w:tcPr>
          <w:p w14:paraId="6B618AC1" w14:textId="77777777" w:rsidR="00642718" w:rsidRPr="00B0418F" w:rsidRDefault="00642718" w:rsidP="00FF01A6">
            <w:pPr>
              <w:pStyle w:val="ae"/>
            </w:pPr>
            <w:r w:rsidRPr="00B0418F">
              <w:t>Post-Condition</w:t>
            </w:r>
          </w:p>
        </w:tc>
        <w:tc>
          <w:tcPr>
            <w:tcW w:w="7228" w:type="dxa"/>
          </w:tcPr>
          <w:p w14:paraId="18150FE4" w14:textId="2100660E" w:rsidR="00642718" w:rsidRPr="00A13B95" w:rsidRDefault="006F2AD2" w:rsidP="00FF01A6">
            <w:pPr>
              <w:spacing w:after="0" w:line="240" w:lineRule="auto"/>
              <w:rPr>
                <w:rFonts w:eastAsia="Times New Roman" w:cs="Times New Roman"/>
                <w:sz w:val="24"/>
                <w:szCs w:val="24"/>
                <w:lang w:val="en-CA" w:eastAsia="en-CA"/>
                <w14:ligatures w14:val="none"/>
              </w:rPr>
            </w:pPr>
            <w:r w:rsidRPr="006F2AD2">
              <w:rPr>
                <w:rFonts w:eastAsia="Times New Roman" w:cs="Times New Roman"/>
                <w:sz w:val="24"/>
                <w:szCs w:val="24"/>
                <w:lang w:val="en-CA" w:eastAsia="en-CA"/>
                <w14:ligatures w14:val="none"/>
              </w:rPr>
              <w:t>The system updates to reflect changes made by the admin, including the addition of new users, modification of user details or access rights, and deletion of users.</w:t>
            </w:r>
          </w:p>
        </w:tc>
      </w:tr>
      <w:tr w:rsidR="00642718" w:rsidRPr="00A13B95" w14:paraId="581F0051" w14:textId="77777777" w:rsidTr="004D1B76">
        <w:trPr>
          <w:trHeight w:val="1547"/>
        </w:trPr>
        <w:tc>
          <w:tcPr>
            <w:tcW w:w="2122" w:type="dxa"/>
            <w:shd w:val="clear" w:color="auto" w:fill="0F4761" w:themeFill="accent1" w:themeFillShade="BF"/>
          </w:tcPr>
          <w:p w14:paraId="1924472E" w14:textId="77777777" w:rsidR="00642718" w:rsidRPr="00B0418F" w:rsidRDefault="00642718" w:rsidP="00FF01A6">
            <w:pPr>
              <w:pStyle w:val="ae"/>
            </w:pPr>
            <w:r w:rsidRPr="00B0418F">
              <w:t>Main Success Path</w:t>
            </w:r>
          </w:p>
        </w:tc>
        <w:tc>
          <w:tcPr>
            <w:tcW w:w="7228" w:type="dxa"/>
          </w:tcPr>
          <w:p w14:paraId="58B1127F" w14:textId="51A9109D" w:rsidR="007803C6" w:rsidRPr="00A13B95" w:rsidRDefault="007803C6" w:rsidP="006A2F60">
            <w:pPr>
              <w:pStyle w:val="a9"/>
              <w:numPr>
                <w:ilvl w:val="0"/>
                <w:numId w:val="1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Admin logs into the admin panel.</w:t>
            </w:r>
          </w:p>
          <w:p w14:paraId="1C1F77D1" w14:textId="0A52CA91" w:rsidR="007803C6" w:rsidRPr="00A13B95" w:rsidRDefault="007803C6" w:rsidP="006A2F60">
            <w:pPr>
              <w:pStyle w:val="a9"/>
              <w:numPr>
                <w:ilvl w:val="0"/>
                <w:numId w:val="1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Admin navigates to the User Management section.</w:t>
            </w:r>
          </w:p>
          <w:p w14:paraId="7D4CBEA2" w14:textId="22111EDF" w:rsidR="007803C6" w:rsidRPr="00A13B95" w:rsidRDefault="007803C6" w:rsidP="006A2F60">
            <w:pPr>
              <w:pStyle w:val="a9"/>
              <w:numPr>
                <w:ilvl w:val="0"/>
                <w:numId w:val="1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Admin selects an action: Add User, Modify User, or Delete User.</w:t>
            </w:r>
          </w:p>
          <w:p w14:paraId="043A439E" w14:textId="77777777" w:rsidR="007803C6" w:rsidRPr="007803C6" w:rsidRDefault="007803C6" w:rsidP="006A2F60">
            <w:pPr>
              <w:numPr>
                <w:ilvl w:val="1"/>
                <w:numId w:val="11"/>
              </w:numPr>
              <w:spacing w:after="0" w:line="240" w:lineRule="auto"/>
              <w:rPr>
                <w:rFonts w:eastAsia="Times New Roman" w:cs="Times New Roman"/>
                <w:b/>
                <w:bCs/>
                <w:sz w:val="24"/>
                <w:szCs w:val="24"/>
                <w:lang w:val="en-CA" w:eastAsia="en-CA"/>
                <w14:ligatures w14:val="none"/>
              </w:rPr>
            </w:pPr>
            <w:r w:rsidRPr="007803C6">
              <w:rPr>
                <w:rFonts w:eastAsia="Times New Roman" w:cs="Times New Roman"/>
                <w:b/>
                <w:bCs/>
                <w:sz w:val="24"/>
                <w:szCs w:val="24"/>
                <w:lang w:val="en-CA" w:eastAsia="en-CA"/>
                <w14:ligatures w14:val="none"/>
              </w:rPr>
              <w:t>Add User:</w:t>
            </w:r>
          </w:p>
          <w:p w14:paraId="4A40B421"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selects Add User.</w:t>
            </w:r>
          </w:p>
          <w:p w14:paraId="2F4B2484"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fills out the required fields for the new user, including username, email, and role.</w:t>
            </w:r>
          </w:p>
          <w:p w14:paraId="70C49D37"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lastRenderedPageBreak/>
              <w:t>The admin submits the form.</w:t>
            </w:r>
          </w:p>
          <w:p w14:paraId="41D028D6" w14:textId="77777777" w:rsidR="007803C6" w:rsidRPr="007803C6" w:rsidRDefault="007803C6" w:rsidP="006A2F60">
            <w:pPr>
              <w:numPr>
                <w:ilvl w:val="1"/>
                <w:numId w:val="11"/>
              </w:numPr>
              <w:spacing w:after="0" w:line="240" w:lineRule="auto"/>
              <w:rPr>
                <w:rFonts w:eastAsia="Times New Roman" w:cs="Times New Roman"/>
                <w:b/>
                <w:bCs/>
                <w:sz w:val="24"/>
                <w:szCs w:val="24"/>
                <w:lang w:val="en-CA" w:eastAsia="en-CA"/>
                <w14:ligatures w14:val="none"/>
              </w:rPr>
            </w:pPr>
            <w:r w:rsidRPr="007803C6">
              <w:rPr>
                <w:rFonts w:eastAsia="Times New Roman" w:cs="Times New Roman"/>
                <w:b/>
                <w:bCs/>
                <w:sz w:val="24"/>
                <w:szCs w:val="24"/>
                <w:lang w:val="en-CA" w:eastAsia="en-CA"/>
                <w14:ligatures w14:val="none"/>
              </w:rPr>
              <w:t>Modify User:</w:t>
            </w:r>
          </w:p>
          <w:p w14:paraId="69BB7C45"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selects Modify User.</w:t>
            </w:r>
          </w:p>
          <w:p w14:paraId="589B5DCC" w14:textId="2E7C156A"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searches for the user to be modified.</w:t>
            </w:r>
          </w:p>
          <w:p w14:paraId="5B6A492D"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updates the necessary information or changes the access rights.</w:t>
            </w:r>
          </w:p>
          <w:p w14:paraId="17863D09"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saves the changes.</w:t>
            </w:r>
          </w:p>
          <w:p w14:paraId="13E03526" w14:textId="77777777" w:rsidR="007803C6" w:rsidRPr="007803C6" w:rsidRDefault="007803C6" w:rsidP="006A2F60">
            <w:pPr>
              <w:numPr>
                <w:ilvl w:val="1"/>
                <w:numId w:val="11"/>
              </w:numPr>
              <w:spacing w:after="0" w:line="240" w:lineRule="auto"/>
              <w:rPr>
                <w:rFonts w:eastAsia="Times New Roman" w:cs="Times New Roman"/>
                <w:b/>
                <w:bCs/>
                <w:sz w:val="24"/>
                <w:szCs w:val="24"/>
                <w:lang w:val="en-CA" w:eastAsia="en-CA"/>
                <w14:ligatures w14:val="none"/>
              </w:rPr>
            </w:pPr>
            <w:r w:rsidRPr="007803C6">
              <w:rPr>
                <w:rFonts w:eastAsia="Times New Roman" w:cs="Times New Roman"/>
                <w:b/>
                <w:bCs/>
                <w:sz w:val="24"/>
                <w:szCs w:val="24"/>
                <w:lang w:val="en-CA" w:eastAsia="en-CA"/>
                <w14:ligatures w14:val="none"/>
              </w:rPr>
              <w:t>Delete User:</w:t>
            </w:r>
          </w:p>
          <w:p w14:paraId="1B63B319"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selects Delete User.</w:t>
            </w:r>
          </w:p>
          <w:p w14:paraId="5ADA73B6"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identifies the user to be deleted by searching or selecting from a list.</w:t>
            </w:r>
          </w:p>
          <w:p w14:paraId="0995FEB6"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system prompts the admin to confirm the delete action.</w:t>
            </w:r>
          </w:p>
          <w:p w14:paraId="5A594DAE" w14:textId="77777777" w:rsidR="007803C6" w:rsidRPr="007803C6" w:rsidRDefault="007803C6" w:rsidP="006A2F60">
            <w:pPr>
              <w:numPr>
                <w:ilvl w:val="2"/>
                <w:numId w:val="11"/>
              </w:numPr>
              <w:spacing w:after="0" w:line="240" w:lineRule="auto"/>
              <w:rPr>
                <w:rFonts w:eastAsia="Times New Roman" w:cs="Times New Roman"/>
                <w:sz w:val="24"/>
                <w:szCs w:val="24"/>
                <w:lang w:val="en-CA" w:eastAsia="en-CA"/>
                <w14:ligatures w14:val="none"/>
              </w:rPr>
            </w:pPr>
            <w:r w:rsidRPr="007803C6">
              <w:rPr>
                <w:rFonts w:eastAsia="Times New Roman" w:cs="Times New Roman"/>
                <w:sz w:val="24"/>
                <w:szCs w:val="24"/>
                <w:lang w:val="en-CA" w:eastAsia="en-CA"/>
                <w14:ligatures w14:val="none"/>
              </w:rPr>
              <w:t>The admin confirms the delete action.</w:t>
            </w:r>
          </w:p>
          <w:p w14:paraId="61103B66" w14:textId="1575CFD9" w:rsidR="007803C6" w:rsidRPr="00A13B95" w:rsidRDefault="007803C6" w:rsidP="006A2F60">
            <w:pPr>
              <w:pStyle w:val="a9"/>
              <w:numPr>
                <w:ilvl w:val="0"/>
                <w:numId w:val="1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System validates the action and executes it.</w:t>
            </w:r>
          </w:p>
          <w:p w14:paraId="1FCB5F98" w14:textId="7D9C3C90" w:rsidR="00642718" w:rsidRPr="00A13B95" w:rsidRDefault="007803C6" w:rsidP="006A2F60">
            <w:pPr>
              <w:pStyle w:val="a9"/>
              <w:numPr>
                <w:ilvl w:val="0"/>
                <w:numId w:val="1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System displays a confirmation message indicating the success of the operation.</w:t>
            </w:r>
          </w:p>
        </w:tc>
      </w:tr>
      <w:tr w:rsidR="00642718" w:rsidRPr="00A13B95" w14:paraId="2A20372D" w14:textId="77777777" w:rsidTr="004D1B76">
        <w:tc>
          <w:tcPr>
            <w:tcW w:w="2122" w:type="dxa"/>
            <w:shd w:val="clear" w:color="auto" w:fill="0F4761" w:themeFill="accent1" w:themeFillShade="BF"/>
          </w:tcPr>
          <w:p w14:paraId="385C02CF" w14:textId="77777777" w:rsidR="00642718" w:rsidRPr="00B0418F" w:rsidRDefault="00642718" w:rsidP="00FF01A6">
            <w:pPr>
              <w:pStyle w:val="ae"/>
            </w:pPr>
            <w:r w:rsidRPr="00B0418F">
              <w:t>Alternate Path</w:t>
            </w:r>
          </w:p>
        </w:tc>
        <w:tc>
          <w:tcPr>
            <w:tcW w:w="7228" w:type="dxa"/>
          </w:tcPr>
          <w:p w14:paraId="1641D9A5" w14:textId="77777777" w:rsidR="00F21341" w:rsidRPr="00F21341" w:rsidRDefault="00F21341" w:rsidP="006A2F60">
            <w:pPr>
              <w:pStyle w:val="ae"/>
              <w:numPr>
                <w:ilvl w:val="0"/>
                <w:numId w:val="7"/>
              </w:numPr>
              <w:rPr>
                <w:lang w:val="en-CA"/>
              </w:rPr>
            </w:pPr>
            <w:r w:rsidRPr="00F21341">
              <w:rPr>
                <w:lang w:val="en-CA"/>
              </w:rPr>
              <w:t>Admin attempts to add a new user with an email that is already in use. The system alerts the admin that the email is already in use.</w:t>
            </w:r>
          </w:p>
          <w:p w14:paraId="088932D4" w14:textId="775307B1" w:rsidR="00500F46" w:rsidRPr="00500F46" w:rsidRDefault="00500F46" w:rsidP="006A2F60">
            <w:pPr>
              <w:pStyle w:val="ae"/>
              <w:numPr>
                <w:ilvl w:val="0"/>
                <w:numId w:val="7"/>
              </w:numPr>
              <w:rPr>
                <w:lang w:val="en-CA"/>
              </w:rPr>
            </w:pPr>
            <w:r>
              <w:rPr>
                <w:lang w:val="en-CA"/>
              </w:rPr>
              <w:t>Admin</w:t>
            </w:r>
            <w:r w:rsidRPr="00500F46">
              <w:rPr>
                <w:lang w:val="en-CA"/>
              </w:rPr>
              <w:t xml:space="preserve"> decides to cancel the delete action:</w:t>
            </w:r>
          </w:p>
          <w:p w14:paraId="126FAC16" w14:textId="77777777" w:rsidR="00500F46" w:rsidRPr="00746BEE" w:rsidRDefault="00500F46" w:rsidP="00746BEE">
            <w:pPr>
              <w:numPr>
                <w:ilvl w:val="2"/>
                <w:numId w:val="11"/>
              </w:numPr>
              <w:tabs>
                <w:tab w:val="clear" w:pos="1800"/>
                <w:tab w:val="num" w:pos="893"/>
                <w:tab w:val="left" w:pos="1460"/>
              </w:tabs>
              <w:spacing w:after="0" w:line="240" w:lineRule="auto"/>
              <w:ind w:left="893" w:hanging="284"/>
              <w:rPr>
                <w:rFonts w:eastAsia="Times New Roman" w:cs="Times New Roman"/>
                <w:sz w:val="24"/>
                <w:szCs w:val="24"/>
                <w:lang w:val="en-CA" w:eastAsia="en-CA"/>
                <w14:ligatures w14:val="none"/>
              </w:rPr>
            </w:pPr>
            <w:r w:rsidRPr="00746BEE">
              <w:rPr>
                <w:rFonts w:eastAsia="Times New Roman" w:cs="Times New Roman"/>
                <w:sz w:val="24"/>
                <w:szCs w:val="24"/>
                <w:lang w:val="en-CA" w:eastAsia="en-CA"/>
                <w14:ligatures w14:val="none"/>
              </w:rPr>
              <w:t>The delete action is aborted.</w:t>
            </w:r>
          </w:p>
          <w:p w14:paraId="3CE4A1CE" w14:textId="6DF7DDC9" w:rsidR="00642718" w:rsidRPr="00F21341" w:rsidRDefault="00500F46" w:rsidP="00746BEE">
            <w:pPr>
              <w:numPr>
                <w:ilvl w:val="2"/>
                <w:numId w:val="11"/>
              </w:numPr>
              <w:tabs>
                <w:tab w:val="clear" w:pos="1800"/>
                <w:tab w:val="num" w:pos="893"/>
                <w:tab w:val="left" w:pos="1460"/>
              </w:tabs>
              <w:spacing w:after="0" w:line="240" w:lineRule="auto"/>
              <w:ind w:left="893" w:hanging="284"/>
              <w:rPr>
                <w:lang w:val="en-CA"/>
              </w:rPr>
            </w:pPr>
            <w:r w:rsidRPr="00746BEE">
              <w:rPr>
                <w:rFonts w:eastAsia="Times New Roman" w:cs="Times New Roman"/>
                <w:sz w:val="24"/>
                <w:szCs w:val="24"/>
                <w:lang w:val="en-CA" w:eastAsia="en-CA"/>
                <w14:ligatures w14:val="none"/>
              </w:rPr>
              <w:t>The system returns the user to the User Management section without making any changes.</w:t>
            </w:r>
          </w:p>
        </w:tc>
      </w:tr>
      <w:tr w:rsidR="00642718" w:rsidRPr="00A13B95" w14:paraId="6E4AB408" w14:textId="77777777" w:rsidTr="004D1B76">
        <w:tc>
          <w:tcPr>
            <w:tcW w:w="2122" w:type="dxa"/>
            <w:shd w:val="clear" w:color="auto" w:fill="0F4761" w:themeFill="accent1" w:themeFillShade="BF"/>
          </w:tcPr>
          <w:p w14:paraId="30F17CEF" w14:textId="77777777" w:rsidR="00642718" w:rsidRPr="00B0418F" w:rsidRDefault="00642718" w:rsidP="00FF01A6">
            <w:pPr>
              <w:pStyle w:val="ae"/>
            </w:pPr>
            <w:r w:rsidRPr="00B0418F">
              <w:t>Exception Path</w:t>
            </w:r>
          </w:p>
        </w:tc>
        <w:tc>
          <w:tcPr>
            <w:tcW w:w="7228" w:type="dxa"/>
          </w:tcPr>
          <w:p w14:paraId="15E32839" w14:textId="77965AFA" w:rsidR="00DD7C77" w:rsidRPr="00A13B95" w:rsidRDefault="00DD7C77" w:rsidP="00FF01A6">
            <w:pPr>
              <w:spacing w:after="0" w:line="240" w:lineRule="auto"/>
              <w:rPr>
                <w:rFonts w:eastAsia="Times New Roman" w:cs="Times New Roman"/>
                <w:sz w:val="24"/>
                <w:szCs w:val="24"/>
                <w:lang w:val="en-CA" w:eastAsia="en-CA"/>
                <w14:ligatures w14:val="none"/>
              </w:rPr>
            </w:pPr>
            <w:r w:rsidRPr="00A13B95">
              <w:rPr>
                <w:rFonts w:eastAsia="Times New Roman" w:cs="Times New Roman"/>
                <w:b/>
                <w:bCs/>
                <w:sz w:val="24"/>
                <w:szCs w:val="24"/>
                <w:lang w:val="en-CA" w:eastAsia="en-CA"/>
                <w14:ligatures w14:val="none"/>
              </w:rPr>
              <w:t>Missing or Invalid Data:</w:t>
            </w:r>
          </w:p>
          <w:p w14:paraId="468AC6DB" w14:textId="1955B795" w:rsidR="00DD7C77" w:rsidRPr="00A13B95" w:rsidRDefault="00DD7C77" w:rsidP="006A2F60">
            <w:pPr>
              <w:pStyle w:val="a9"/>
              <w:numPr>
                <w:ilvl w:val="0"/>
                <w:numId w:val="2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required fields are missing or contain invalid data, the system highlights the fields needing correction and displays an error message. The admin must correct the errors and resubmit the form.</w:t>
            </w:r>
          </w:p>
          <w:p w14:paraId="54FBA995" w14:textId="77777777" w:rsidR="00DD7C77" w:rsidRPr="00A13B95" w:rsidRDefault="00DD7C77"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Technical Issues:</w:t>
            </w:r>
          </w:p>
          <w:p w14:paraId="3B52B085" w14:textId="158DE99A" w:rsidR="00DD7C77" w:rsidRPr="00A13B95" w:rsidRDefault="00DD7C77" w:rsidP="006A2F60">
            <w:pPr>
              <w:pStyle w:val="a9"/>
              <w:keepNext/>
              <w:numPr>
                <w:ilvl w:val="0"/>
                <w:numId w:val="2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there are technical issues preventing form submission (e.g., server errors or connectivity issues), the system displays an error message advising the admin to try again later or to contact IT support.</w:t>
            </w:r>
          </w:p>
        </w:tc>
      </w:tr>
    </w:tbl>
    <w:p w14:paraId="7654887E" w14:textId="20AD230D" w:rsidR="00AF2A50" w:rsidRPr="00971187" w:rsidRDefault="00F43EAA" w:rsidP="00BF019F">
      <w:pPr>
        <w:pStyle w:val="af8"/>
      </w:pPr>
      <w:bookmarkStart w:id="23" w:name="_Toc169900790"/>
      <w:r>
        <w:t xml:space="preserve">Table </w:t>
      </w:r>
      <w:fldSimple w:instr=" SEQ Table \* ARABIC ">
        <w:r w:rsidR="00FE2AED">
          <w:rPr>
            <w:noProof/>
          </w:rPr>
          <w:t>5</w:t>
        </w:r>
      </w:fldSimple>
      <w:r>
        <w:t>: Use Case Description - Manage Users</w:t>
      </w:r>
      <w:bookmarkEnd w:id="23"/>
    </w:p>
    <w:p w14:paraId="2FC4819D" w14:textId="68BBC478" w:rsidR="00AF2A50" w:rsidRPr="005E247B" w:rsidRDefault="005E247B" w:rsidP="005E247B">
      <w:pPr>
        <w:spacing w:after="160" w:line="259" w:lineRule="auto"/>
        <w:rPr>
          <w:rFonts w:cs="Times New Roman"/>
          <w:i/>
          <w:iCs/>
          <w:color w:val="000000" w:themeColor="text1"/>
          <w:sz w:val="24"/>
          <w:szCs w:val="24"/>
        </w:rPr>
      </w:pPr>
      <w:r>
        <w:br w:type="page"/>
      </w:r>
    </w:p>
    <w:p w14:paraId="30AD9E09" w14:textId="30C82A17" w:rsidR="00EE2E92" w:rsidRPr="00EE2E92" w:rsidRDefault="00EE2E92" w:rsidP="00EE2E92">
      <w:pPr>
        <w:pStyle w:val="3"/>
        <w:numPr>
          <w:ilvl w:val="1"/>
          <w:numId w:val="5"/>
        </w:numPr>
        <w:spacing w:before="0" w:line="240" w:lineRule="auto"/>
        <w:rPr>
          <w:lang w:val="en-US"/>
        </w:rPr>
      </w:pPr>
      <w:bookmarkStart w:id="24" w:name="_Toc169900755"/>
      <w:r w:rsidRPr="004A433A">
        <w:rPr>
          <w:lang w:val="en-US"/>
        </w:rPr>
        <w:lastRenderedPageBreak/>
        <w:t xml:space="preserve">Admin </w:t>
      </w:r>
      <w:r>
        <w:rPr>
          <w:lang w:val="en-US"/>
        </w:rPr>
        <w:t>and Marketing Staff U</w:t>
      </w:r>
      <w:r w:rsidRPr="004A433A">
        <w:rPr>
          <w:lang w:val="en-US"/>
        </w:rPr>
        <w:t xml:space="preserve">se </w:t>
      </w:r>
      <w:r>
        <w:rPr>
          <w:lang w:val="en-US"/>
        </w:rPr>
        <w:t>C</w:t>
      </w:r>
      <w:r w:rsidRPr="004A433A">
        <w:rPr>
          <w:lang w:val="en-US"/>
        </w:rPr>
        <w:t>ases</w:t>
      </w:r>
      <w:bookmarkEnd w:id="24"/>
    </w:p>
    <w:tbl>
      <w:tblPr>
        <w:tblStyle w:val="af0"/>
        <w:tblW w:w="0" w:type="auto"/>
        <w:tblLook w:val="04A0" w:firstRow="1" w:lastRow="0" w:firstColumn="1" w:lastColumn="0" w:noHBand="0" w:noVBand="1"/>
      </w:tblPr>
      <w:tblGrid>
        <w:gridCol w:w="2122"/>
        <w:gridCol w:w="7228"/>
      </w:tblGrid>
      <w:tr w:rsidR="002A39E1" w:rsidRPr="00A13B95" w14:paraId="184B2542" w14:textId="77777777" w:rsidTr="00C71FD6">
        <w:tc>
          <w:tcPr>
            <w:tcW w:w="9350" w:type="dxa"/>
            <w:gridSpan w:val="2"/>
            <w:shd w:val="clear" w:color="auto" w:fill="0F4761" w:themeFill="accent1" w:themeFillShade="BF"/>
          </w:tcPr>
          <w:p w14:paraId="0360167B" w14:textId="3414C636" w:rsidR="002A39E1" w:rsidRPr="00B0418F" w:rsidRDefault="002A39E1" w:rsidP="00FF01A6">
            <w:pPr>
              <w:pStyle w:val="ae"/>
              <w:jc w:val="center"/>
            </w:pPr>
            <w:r w:rsidRPr="00B0418F">
              <w:t xml:space="preserve">Use Case No. </w:t>
            </w:r>
            <w:r w:rsidR="00EF1D58" w:rsidRPr="00B0418F">
              <w:t>5</w:t>
            </w:r>
            <w:r w:rsidRPr="00B0418F">
              <w:t>: Manage Content</w:t>
            </w:r>
          </w:p>
        </w:tc>
      </w:tr>
      <w:tr w:rsidR="002A39E1" w:rsidRPr="00A13B95" w14:paraId="4ED53230" w14:textId="77777777" w:rsidTr="004D1B76">
        <w:tc>
          <w:tcPr>
            <w:tcW w:w="2122" w:type="dxa"/>
            <w:shd w:val="clear" w:color="auto" w:fill="0F4761" w:themeFill="accent1" w:themeFillShade="BF"/>
          </w:tcPr>
          <w:p w14:paraId="15E10DC6" w14:textId="77777777" w:rsidR="002A39E1" w:rsidRPr="00B0418F" w:rsidRDefault="002A39E1" w:rsidP="00FF01A6">
            <w:pPr>
              <w:pStyle w:val="ae"/>
            </w:pPr>
            <w:r w:rsidRPr="00B0418F">
              <w:t>Name</w:t>
            </w:r>
          </w:p>
        </w:tc>
        <w:tc>
          <w:tcPr>
            <w:tcW w:w="7228" w:type="dxa"/>
          </w:tcPr>
          <w:p w14:paraId="75DA32A1" w14:textId="399EDC75" w:rsidR="002A39E1" w:rsidRDefault="002A39E1" w:rsidP="00FF01A6">
            <w:pPr>
              <w:pStyle w:val="ae"/>
            </w:pPr>
            <w:r>
              <w:t>Manage Content</w:t>
            </w:r>
          </w:p>
        </w:tc>
      </w:tr>
      <w:tr w:rsidR="002A39E1" w:rsidRPr="00A13B95" w14:paraId="281A86C1" w14:textId="77777777" w:rsidTr="004D1B76">
        <w:tc>
          <w:tcPr>
            <w:tcW w:w="2122" w:type="dxa"/>
            <w:shd w:val="clear" w:color="auto" w:fill="0F4761" w:themeFill="accent1" w:themeFillShade="BF"/>
          </w:tcPr>
          <w:p w14:paraId="63F34443" w14:textId="77777777" w:rsidR="002A39E1" w:rsidRPr="00B0418F" w:rsidRDefault="002A39E1" w:rsidP="00FF01A6">
            <w:pPr>
              <w:pStyle w:val="ae"/>
            </w:pPr>
            <w:r w:rsidRPr="00B0418F">
              <w:t>Description</w:t>
            </w:r>
          </w:p>
        </w:tc>
        <w:tc>
          <w:tcPr>
            <w:tcW w:w="7228" w:type="dxa"/>
          </w:tcPr>
          <w:p w14:paraId="068E9C9A" w14:textId="1E9328AB" w:rsidR="002A39E1" w:rsidRPr="00A13B95" w:rsidRDefault="0041243C" w:rsidP="00FF01A6">
            <w:p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eastAsia="en-CA"/>
                <w14:ligatures w14:val="none"/>
              </w:rPr>
              <w:t>This use case involves managing the website content by posting new items, modifying existing ones, unpublishing content, and deleting content.</w:t>
            </w:r>
          </w:p>
        </w:tc>
      </w:tr>
      <w:tr w:rsidR="002A39E1" w:rsidRPr="00A13B95" w14:paraId="4DCAB106" w14:textId="77777777" w:rsidTr="004D1B76">
        <w:tc>
          <w:tcPr>
            <w:tcW w:w="2122" w:type="dxa"/>
            <w:shd w:val="clear" w:color="auto" w:fill="0F4761" w:themeFill="accent1" w:themeFillShade="BF"/>
          </w:tcPr>
          <w:p w14:paraId="1CB0668B" w14:textId="77777777" w:rsidR="002A39E1" w:rsidRPr="00B0418F" w:rsidRDefault="002A39E1" w:rsidP="00FF01A6">
            <w:pPr>
              <w:pStyle w:val="ae"/>
            </w:pPr>
            <w:r w:rsidRPr="00B0418F">
              <w:t>Actor</w:t>
            </w:r>
          </w:p>
        </w:tc>
        <w:tc>
          <w:tcPr>
            <w:tcW w:w="7228" w:type="dxa"/>
          </w:tcPr>
          <w:p w14:paraId="365AA076" w14:textId="70D9CC9D" w:rsidR="002A39E1" w:rsidRDefault="00F45037" w:rsidP="00FF01A6">
            <w:pPr>
              <w:pStyle w:val="ae"/>
            </w:pPr>
            <w:r>
              <w:t>User (</w:t>
            </w:r>
            <w:r w:rsidR="002A39E1">
              <w:t>Admin</w:t>
            </w:r>
            <w:r w:rsidR="00935615">
              <w:t xml:space="preserve"> </w:t>
            </w:r>
            <w:r w:rsidR="008F0F99">
              <w:t>or</w:t>
            </w:r>
            <w:r w:rsidR="00935615">
              <w:t xml:space="preserve"> Marketing Staff</w:t>
            </w:r>
            <w:r>
              <w:t>)</w:t>
            </w:r>
          </w:p>
        </w:tc>
      </w:tr>
      <w:tr w:rsidR="002A39E1" w:rsidRPr="00A13B95" w14:paraId="2635B5A5" w14:textId="77777777" w:rsidTr="004D1B76">
        <w:tc>
          <w:tcPr>
            <w:tcW w:w="2122" w:type="dxa"/>
            <w:shd w:val="clear" w:color="auto" w:fill="0F4761" w:themeFill="accent1" w:themeFillShade="BF"/>
          </w:tcPr>
          <w:p w14:paraId="73F60B11" w14:textId="77777777" w:rsidR="002A39E1" w:rsidRPr="00B0418F" w:rsidRDefault="002A39E1" w:rsidP="00FF01A6">
            <w:pPr>
              <w:pStyle w:val="ae"/>
            </w:pPr>
            <w:r w:rsidRPr="00B0418F">
              <w:t>Pre-Condition</w:t>
            </w:r>
          </w:p>
        </w:tc>
        <w:tc>
          <w:tcPr>
            <w:tcW w:w="7228" w:type="dxa"/>
          </w:tcPr>
          <w:p w14:paraId="0AF2AEC5" w14:textId="2C40A007" w:rsidR="002A39E1" w:rsidRDefault="00FD350B" w:rsidP="001637A7">
            <w:pPr>
              <w:pStyle w:val="ae"/>
              <w:numPr>
                <w:ilvl w:val="0"/>
                <w:numId w:val="20"/>
              </w:numPr>
              <w:ind w:left="326" w:hanging="284"/>
              <w:rPr>
                <w:rFonts w:cs="Times New Roman"/>
              </w:rPr>
            </w:pPr>
            <w:r>
              <w:t>The user is logged into the admin panel with the appropriate permissions.</w:t>
            </w:r>
          </w:p>
          <w:p w14:paraId="25DC1488" w14:textId="77777777" w:rsidR="00B96106" w:rsidRDefault="00B96106" w:rsidP="001637A7">
            <w:pPr>
              <w:pStyle w:val="ae"/>
              <w:numPr>
                <w:ilvl w:val="0"/>
                <w:numId w:val="20"/>
              </w:numPr>
              <w:ind w:left="326" w:hanging="284"/>
              <w:rPr>
                <w:rFonts w:cs="Times New Roman"/>
                <w:szCs w:val="24"/>
              </w:rPr>
            </w:pPr>
            <w:r>
              <w:rPr>
                <w:rFonts w:cs="Times New Roman"/>
                <w:szCs w:val="24"/>
              </w:rPr>
              <w:t>Admin has the access to manage all contents including the User Administration</w:t>
            </w:r>
          </w:p>
          <w:p w14:paraId="41138DDA" w14:textId="5ADAE145" w:rsidR="00B96106" w:rsidRDefault="00B96106" w:rsidP="001637A7">
            <w:pPr>
              <w:pStyle w:val="ae"/>
              <w:numPr>
                <w:ilvl w:val="0"/>
                <w:numId w:val="20"/>
              </w:numPr>
              <w:ind w:left="326" w:hanging="284"/>
            </w:pPr>
            <w:r>
              <w:rPr>
                <w:rFonts w:cs="Times New Roman"/>
                <w:szCs w:val="24"/>
              </w:rPr>
              <w:t>Marketing staff can only access News &amp; Events contents</w:t>
            </w:r>
          </w:p>
        </w:tc>
      </w:tr>
      <w:tr w:rsidR="002A39E1" w:rsidRPr="00A13B95" w14:paraId="2DB8E324" w14:textId="77777777" w:rsidTr="004D1B76">
        <w:tc>
          <w:tcPr>
            <w:tcW w:w="2122" w:type="dxa"/>
            <w:shd w:val="clear" w:color="auto" w:fill="0F4761" w:themeFill="accent1" w:themeFillShade="BF"/>
          </w:tcPr>
          <w:p w14:paraId="75863F6C" w14:textId="77777777" w:rsidR="002A39E1" w:rsidRPr="00B0418F" w:rsidRDefault="002A39E1" w:rsidP="00FF01A6">
            <w:pPr>
              <w:pStyle w:val="ae"/>
            </w:pPr>
            <w:r w:rsidRPr="00B0418F">
              <w:t>Post-Condition</w:t>
            </w:r>
          </w:p>
        </w:tc>
        <w:tc>
          <w:tcPr>
            <w:tcW w:w="7228" w:type="dxa"/>
          </w:tcPr>
          <w:p w14:paraId="3A3C1330" w14:textId="65351B97" w:rsidR="002A39E1" w:rsidRDefault="00720EA5" w:rsidP="001637A7">
            <w:pPr>
              <w:pStyle w:val="ae"/>
              <w:numPr>
                <w:ilvl w:val="0"/>
                <w:numId w:val="61"/>
              </w:numPr>
              <w:ind w:left="326" w:hanging="284"/>
            </w:pPr>
            <w:r w:rsidRPr="4FC63763">
              <w:t xml:space="preserve">The system </w:t>
            </w:r>
            <w:r w:rsidRPr="00720EA5">
              <w:t>is updated to reflect</w:t>
            </w:r>
            <w:r w:rsidRPr="4FC63763">
              <w:t xml:space="preserve"> the </w:t>
            </w:r>
            <w:r w:rsidRPr="00720EA5">
              <w:t xml:space="preserve">content </w:t>
            </w:r>
            <w:r w:rsidRPr="4FC63763">
              <w:t>changes made by the user, such as new content</w:t>
            </w:r>
            <w:r w:rsidRPr="00720EA5">
              <w:t xml:space="preserve"> being posted,</w:t>
            </w:r>
            <w:r w:rsidRPr="4FC63763">
              <w:t xml:space="preserve"> existing content</w:t>
            </w:r>
            <w:r w:rsidRPr="00720EA5">
              <w:t xml:space="preserve"> modified,</w:t>
            </w:r>
            <w:r w:rsidRPr="4FC63763">
              <w:t xml:space="preserve"> </w:t>
            </w:r>
            <w:r w:rsidRPr="00720EA5">
              <w:t>or content deleted</w:t>
            </w:r>
            <w:r w:rsidRPr="4FC63763">
              <w:t>.</w:t>
            </w:r>
          </w:p>
        </w:tc>
      </w:tr>
      <w:tr w:rsidR="002A39E1" w:rsidRPr="00A13B95" w14:paraId="73247162" w14:textId="77777777" w:rsidTr="004D1B76">
        <w:trPr>
          <w:trHeight w:val="699"/>
        </w:trPr>
        <w:tc>
          <w:tcPr>
            <w:tcW w:w="2122" w:type="dxa"/>
            <w:shd w:val="clear" w:color="auto" w:fill="0F4761" w:themeFill="accent1" w:themeFillShade="BF"/>
          </w:tcPr>
          <w:p w14:paraId="28EEB997" w14:textId="77777777" w:rsidR="002A39E1" w:rsidRPr="00B0418F" w:rsidRDefault="002A39E1" w:rsidP="00FF01A6">
            <w:pPr>
              <w:pStyle w:val="ae"/>
            </w:pPr>
            <w:r w:rsidRPr="00B0418F">
              <w:t>Main Success Path</w:t>
            </w:r>
          </w:p>
        </w:tc>
        <w:tc>
          <w:tcPr>
            <w:tcW w:w="7228" w:type="dxa"/>
          </w:tcPr>
          <w:p w14:paraId="2A1EB16D" w14:textId="5518EFF6" w:rsidR="0068646F" w:rsidRPr="00A13B95" w:rsidRDefault="0068646F" w:rsidP="006A2F60">
            <w:pPr>
              <w:pStyle w:val="a9"/>
              <w:numPr>
                <w:ilvl w:val="0"/>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logs into the admin panel.</w:t>
            </w:r>
          </w:p>
          <w:p w14:paraId="76896CB3" w14:textId="6F988393" w:rsidR="0068646F" w:rsidRPr="00A13B95" w:rsidRDefault="0068646F" w:rsidP="006A2F60">
            <w:pPr>
              <w:pStyle w:val="a9"/>
              <w:numPr>
                <w:ilvl w:val="0"/>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navigates to the Content Management section.</w:t>
            </w:r>
            <w:r w:rsidR="00640C59">
              <w:rPr>
                <w:rFonts w:eastAsia="Times New Roman" w:cs="Times New Roman"/>
                <w:sz w:val="24"/>
                <w:szCs w:val="24"/>
                <w:lang w:val="en-CA" w:eastAsia="en-CA"/>
                <w14:ligatures w14:val="none"/>
              </w:rPr>
              <w:t xml:space="preserve"> Marketing Staff will only have access to the News &amp; Events section.</w:t>
            </w:r>
          </w:p>
          <w:p w14:paraId="111C0185" w14:textId="53EAA7DC" w:rsidR="0068646F" w:rsidRPr="00A13B95" w:rsidRDefault="0068646F" w:rsidP="006A2F60">
            <w:pPr>
              <w:pStyle w:val="a9"/>
              <w:numPr>
                <w:ilvl w:val="0"/>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selects an action: Post, Modify, or Delete</w:t>
            </w:r>
            <w:r w:rsidR="00430948" w:rsidRPr="00A13B95">
              <w:rPr>
                <w:rFonts w:eastAsia="Times New Roman" w:cs="Times New Roman"/>
                <w:sz w:val="24"/>
                <w:szCs w:val="24"/>
                <w:lang w:val="en-CA" w:eastAsia="en-CA"/>
                <w14:ligatures w14:val="none"/>
              </w:rPr>
              <w:t xml:space="preserve"> Content</w:t>
            </w:r>
            <w:r w:rsidRPr="00A13B95">
              <w:rPr>
                <w:rFonts w:eastAsia="Times New Roman" w:cs="Times New Roman"/>
                <w:sz w:val="24"/>
                <w:szCs w:val="24"/>
                <w:lang w:val="en-CA" w:eastAsia="en-CA"/>
                <w14:ligatures w14:val="none"/>
              </w:rPr>
              <w:t>.</w:t>
            </w:r>
          </w:p>
          <w:p w14:paraId="7A7313C5" w14:textId="77777777" w:rsidR="0068646F" w:rsidRPr="00A13B95" w:rsidRDefault="0068646F" w:rsidP="006A2F60">
            <w:pPr>
              <w:pStyle w:val="a9"/>
              <w:numPr>
                <w:ilvl w:val="1"/>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b/>
                <w:bCs/>
                <w:sz w:val="24"/>
                <w:szCs w:val="24"/>
                <w:lang w:val="en-CA" w:eastAsia="en-CA"/>
                <w14:ligatures w14:val="none"/>
              </w:rPr>
              <w:t>Post Content:</w:t>
            </w:r>
          </w:p>
          <w:p w14:paraId="2BCA5F35" w14:textId="0071611F"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selects Post</w:t>
            </w:r>
            <w:r w:rsidR="007C74E8" w:rsidRPr="00A13B95">
              <w:rPr>
                <w:rFonts w:eastAsia="Times New Roman" w:cs="Times New Roman"/>
                <w:sz w:val="24"/>
                <w:szCs w:val="24"/>
                <w:lang w:val="en-CA" w:eastAsia="en-CA"/>
                <w14:ligatures w14:val="none"/>
              </w:rPr>
              <w:t xml:space="preserve"> Content</w:t>
            </w:r>
            <w:r w:rsidRPr="0068646F">
              <w:rPr>
                <w:rFonts w:eastAsia="Times New Roman" w:cs="Times New Roman"/>
                <w:sz w:val="24"/>
                <w:szCs w:val="24"/>
                <w:lang w:val="en-CA" w:eastAsia="en-CA"/>
                <w14:ligatures w14:val="none"/>
              </w:rPr>
              <w:t>.</w:t>
            </w:r>
          </w:p>
          <w:p w14:paraId="0DB34ACD" w14:textId="77777777"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fills out the required fields for the new content.</w:t>
            </w:r>
          </w:p>
          <w:p w14:paraId="32494615" w14:textId="77777777"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submits the form.</w:t>
            </w:r>
          </w:p>
          <w:p w14:paraId="40126287" w14:textId="77777777" w:rsidR="0068646F" w:rsidRPr="0068646F" w:rsidRDefault="0068646F" w:rsidP="006A2F60">
            <w:pPr>
              <w:numPr>
                <w:ilvl w:val="1"/>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b/>
                <w:bCs/>
                <w:sz w:val="24"/>
                <w:szCs w:val="24"/>
                <w:lang w:val="en-CA" w:eastAsia="en-CA"/>
                <w14:ligatures w14:val="none"/>
              </w:rPr>
              <w:t>Modify Content:</w:t>
            </w:r>
          </w:p>
          <w:p w14:paraId="1C5AB926" w14:textId="6EFD52C8"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selects Modify</w:t>
            </w:r>
            <w:r w:rsidR="007C74E8" w:rsidRPr="00A13B95">
              <w:rPr>
                <w:rFonts w:eastAsia="Times New Roman" w:cs="Times New Roman"/>
                <w:sz w:val="24"/>
                <w:szCs w:val="24"/>
                <w:lang w:val="en-CA" w:eastAsia="en-CA"/>
                <w14:ligatures w14:val="none"/>
              </w:rPr>
              <w:t xml:space="preserve"> Content</w:t>
            </w:r>
            <w:r w:rsidRPr="0068646F">
              <w:rPr>
                <w:rFonts w:eastAsia="Times New Roman" w:cs="Times New Roman"/>
                <w:sz w:val="24"/>
                <w:szCs w:val="24"/>
                <w:lang w:val="en-CA" w:eastAsia="en-CA"/>
                <w14:ligatures w14:val="none"/>
              </w:rPr>
              <w:t>.</w:t>
            </w:r>
          </w:p>
          <w:p w14:paraId="5F7DB40E" w14:textId="7417B2D5"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 xml:space="preserve">The user searches </w:t>
            </w:r>
            <w:r w:rsidR="003274A4">
              <w:rPr>
                <w:rFonts w:eastAsia="Times New Roman" w:cs="Times New Roman"/>
                <w:sz w:val="24"/>
                <w:szCs w:val="24"/>
                <w:lang w:val="en-CA" w:eastAsia="en-CA"/>
                <w14:ligatures w14:val="none"/>
              </w:rPr>
              <w:t>and select</w:t>
            </w:r>
            <w:r w:rsidRPr="0068646F">
              <w:rPr>
                <w:rFonts w:eastAsia="Times New Roman" w:cs="Times New Roman"/>
                <w:sz w:val="24"/>
                <w:szCs w:val="24"/>
                <w:lang w:val="en-CA" w:eastAsia="en-CA"/>
                <w14:ligatures w14:val="none"/>
              </w:rPr>
              <w:t xml:space="preserve"> the content to be modified.</w:t>
            </w:r>
          </w:p>
          <w:p w14:paraId="74716156" w14:textId="77777777"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updates the necessary information.</w:t>
            </w:r>
          </w:p>
          <w:p w14:paraId="3CB021CB" w14:textId="77777777"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saves the changes.</w:t>
            </w:r>
          </w:p>
          <w:p w14:paraId="018B423C" w14:textId="77777777" w:rsidR="0068646F" w:rsidRPr="0068646F" w:rsidRDefault="0068646F" w:rsidP="006A2F60">
            <w:pPr>
              <w:numPr>
                <w:ilvl w:val="1"/>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b/>
                <w:bCs/>
                <w:sz w:val="24"/>
                <w:szCs w:val="24"/>
                <w:lang w:val="en-CA" w:eastAsia="en-CA"/>
                <w14:ligatures w14:val="none"/>
              </w:rPr>
              <w:t>Delete Content:</w:t>
            </w:r>
          </w:p>
          <w:p w14:paraId="56789924" w14:textId="7C0EE8AA"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selects Delete</w:t>
            </w:r>
            <w:r w:rsidR="007C74E8" w:rsidRPr="00A13B95">
              <w:rPr>
                <w:rFonts w:eastAsia="Times New Roman" w:cs="Times New Roman"/>
                <w:sz w:val="24"/>
                <w:szCs w:val="24"/>
                <w:lang w:val="en-CA" w:eastAsia="en-CA"/>
                <w14:ligatures w14:val="none"/>
              </w:rPr>
              <w:t xml:space="preserve"> Content</w:t>
            </w:r>
            <w:r w:rsidRPr="0068646F">
              <w:rPr>
                <w:rFonts w:eastAsia="Times New Roman" w:cs="Times New Roman"/>
                <w:sz w:val="24"/>
                <w:szCs w:val="24"/>
                <w:lang w:val="en-CA" w:eastAsia="en-CA"/>
                <w14:ligatures w14:val="none"/>
              </w:rPr>
              <w:t>.</w:t>
            </w:r>
          </w:p>
          <w:p w14:paraId="6B97CD66" w14:textId="24F45682" w:rsidR="0068646F" w:rsidRPr="00A13B95"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 xml:space="preserve">The user </w:t>
            </w:r>
            <w:r w:rsidR="003274A4">
              <w:rPr>
                <w:rFonts w:eastAsia="Times New Roman" w:cs="Times New Roman"/>
                <w:sz w:val="24"/>
                <w:szCs w:val="24"/>
                <w:lang w:val="en-CA" w:eastAsia="en-CA"/>
                <w14:ligatures w14:val="none"/>
              </w:rPr>
              <w:t>searches and selects</w:t>
            </w:r>
            <w:r w:rsidRPr="0068646F">
              <w:rPr>
                <w:rFonts w:eastAsia="Times New Roman" w:cs="Times New Roman"/>
                <w:sz w:val="24"/>
                <w:szCs w:val="24"/>
                <w:lang w:val="en-CA" w:eastAsia="en-CA"/>
                <w14:ligatures w14:val="none"/>
              </w:rPr>
              <w:t xml:space="preserve"> the content to be deleted.</w:t>
            </w:r>
          </w:p>
          <w:p w14:paraId="1E82645A" w14:textId="66FDD24A" w:rsidR="00B41A22" w:rsidRPr="0068646F" w:rsidRDefault="00B41A22" w:rsidP="006A2F60">
            <w:pPr>
              <w:numPr>
                <w:ilvl w:val="2"/>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System asks the user to confirm the delete action.</w:t>
            </w:r>
          </w:p>
          <w:p w14:paraId="39AFA6C2" w14:textId="77777777" w:rsidR="0068646F" w:rsidRPr="0068646F" w:rsidRDefault="0068646F" w:rsidP="006A2F60">
            <w:pPr>
              <w:numPr>
                <w:ilvl w:val="2"/>
                <w:numId w:val="10"/>
              </w:numPr>
              <w:spacing w:after="0" w:line="240" w:lineRule="auto"/>
              <w:rPr>
                <w:rFonts w:eastAsia="Times New Roman" w:cs="Times New Roman"/>
                <w:sz w:val="24"/>
                <w:szCs w:val="24"/>
                <w:lang w:val="en-CA" w:eastAsia="en-CA"/>
                <w14:ligatures w14:val="none"/>
              </w:rPr>
            </w:pPr>
            <w:r w:rsidRPr="0068646F">
              <w:rPr>
                <w:rFonts w:eastAsia="Times New Roman" w:cs="Times New Roman"/>
                <w:sz w:val="24"/>
                <w:szCs w:val="24"/>
                <w:lang w:val="en-CA" w:eastAsia="en-CA"/>
                <w14:ligatures w14:val="none"/>
              </w:rPr>
              <w:t>The user confirms the delete action.</w:t>
            </w:r>
          </w:p>
          <w:p w14:paraId="229D3F1D" w14:textId="3D9F9123" w:rsidR="0068646F" w:rsidRPr="00A13B95" w:rsidRDefault="0048125A" w:rsidP="006A2F60">
            <w:pPr>
              <w:pStyle w:val="a9"/>
              <w:numPr>
                <w:ilvl w:val="0"/>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S</w:t>
            </w:r>
            <w:r w:rsidR="0068646F" w:rsidRPr="00A13B95">
              <w:rPr>
                <w:rFonts w:eastAsia="Times New Roman" w:cs="Times New Roman"/>
                <w:sz w:val="24"/>
                <w:szCs w:val="24"/>
                <w:lang w:val="en-CA" w:eastAsia="en-CA"/>
                <w14:ligatures w14:val="none"/>
              </w:rPr>
              <w:t>ystem validates the action and executes it.</w:t>
            </w:r>
          </w:p>
          <w:p w14:paraId="5628B7EA" w14:textId="0CD08D4F" w:rsidR="002A39E1" w:rsidRPr="00A13B95" w:rsidRDefault="0048125A" w:rsidP="006A2F60">
            <w:pPr>
              <w:pStyle w:val="a9"/>
              <w:numPr>
                <w:ilvl w:val="0"/>
                <w:numId w:val="1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S</w:t>
            </w:r>
            <w:r w:rsidR="0068646F" w:rsidRPr="00A13B95">
              <w:rPr>
                <w:rFonts w:eastAsia="Times New Roman" w:cs="Times New Roman"/>
                <w:sz w:val="24"/>
                <w:szCs w:val="24"/>
                <w:lang w:val="en-CA" w:eastAsia="en-CA"/>
                <w14:ligatures w14:val="none"/>
              </w:rPr>
              <w:t>ystem displays a confirmation message indicating the success of the operation.</w:t>
            </w:r>
          </w:p>
        </w:tc>
      </w:tr>
      <w:tr w:rsidR="002A39E1" w:rsidRPr="00A13B95" w14:paraId="426752AF" w14:textId="77777777" w:rsidTr="004D1B76">
        <w:tc>
          <w:tcPr>
            <w:tcW w:w="2122" w:type="dxa"/>
            <w:shd w:val="clear" w:color="auto" w:fill="0F4761" w:themeFill="accent1" w:themeFillShade="BF"/>
          </w:tcPr>
          <w:p w14:paraId="581EB396" w14:textId="77777777" w:rsidR="002A39E1" w:rsidRPr="00B0418F" w:rsidRDefault="002A39E1" w:rsidP="00FF01A6">
            <w:pPr>
              <w:pStyle w:val="ae"/>
            </w:pPr>
            <w:r w:rsidRPr="00B0418F">
              <w:t>Alternate Path</w:t>
            </w:r>
          </w:p>
        </w:tc>
        <w:tc>
          <w:tcPr>
            <w:tcW w:w="7228" w:type="dxa"/>
          </w:tcPr>
          <w:p w14:paraId="4AF43CC3" w14:textId="39528DAD" w:rsidR="00565BC7" w:rsidRDefault="00500F46" w:rsidP="009A0E25">
            <w:pPr>
              <w:pStyle w:val="ae"/>
            </w:pPr>
            <w:r>
              <w:t>U</w:t>
            </w:r>
            <w:r w:rsidR="00565BC7">
              <w:t xml:space="preserve">ser decides to cancel the </w:t>
            </w:r>
            <w:r w:rsidR="000F040E">
              <w:t>intended</w:t>
            </w:r>
            <w:r w:rsidR="00565BC7">
              <w:t xml:space="preserve"> action:</w:t>
            </w:r>
          </w:p>
          <w:p w14:paraId="53F76982" w14:textId="77777777" w:rsidR="00DE50C1" w:rsidRDefault="00DE50C1" w:rsidP="006A2F60">
            <w:pPr>
              <w:pStyle w:val="ae"/>
              <w:numPr>
                <w:ilvl w:val="1"/>
                <w:numId w:val="7"/>
              </w:numPr>
            </w:pPr>
            <w:r>
              <w:t>The posting of new content is cancelled.</w:t>
            </w:r>
          </w:p>
          <w:p w14:paraId="490282A9" w14:textId="77777777" w:rsidR="00750861" w:rsidRDefault="00DE50C1" w:rsidP="006A2F60">
            <w:pPr>
              <w:pStyle w:val="ae"/>
              <w:numPr>
                <w:ilvl w:val="1"/>
                <w:numId w:val="7"/>
              </w:numPr>
            </w:pPr>
            <w:r>
              <w:t xml:space="preserve">The saving of </w:t>
            </w:r>
            <w:r w:rsidR="00750861">
              <w:t>any post modification is cancelled.</w:t>
            </w:r>
          </w:p>
          <w:p w14:paraId="2437D149" w14:textId="5081390B" w:rsidR="00565BC7" w:rsidRDefault="00565BC7" w:rsidP="006A2F60">
            <w:pPr>
              <w:pStyle w:val="ae"/>
              <w:numPr>
                <w:ilvl w:val="1"/>
                <w:numId w:val="7"/>
              </w:numPr>
            </w:pPr>
            <w:r>
              <w:t>The delete action is aborted</w:t>
            </w:r>
            <w:r w:rsidR="00750861">
              <w:t xml:space="preserve"> or not confirmed</w:t>
            </w:r>
            <w:r>
              <w:t>.</w:t>
            </w:r>
          </w:p>
          <w:p w14:paraId="1F380011" w14:textId="5E66BD39" w:rsidR="00B53340" w:rsidRPr="00F21341" w:rsidRDefault="00565BC7" w:rsidP="008013A7">
            <w:pPr>
              <w:pStyle w:val="ae"/>
              <w:numPr>
                <w:ilvl w:val="1"/>
                <w:numId w:val="7"/>
              </w:numPr>
            </w:pPr>
            <w:r>
              <w:t>The system returns the user to the Content Management section without making any changes.</w:t>
            </w:r>
          </w:p>
        </w:tc>
      </w:tr>
      <w:tr w:rsidR="002A39E1" w:rsidRPr="00A13B95" w14:paraId="653126C3" w14:textId="77777777" w:rsidTr="004D1B76">
        <w:tc>
          <w:tcPr>
            <w:tcW w:w="2122" w:type="dxa"/>
            <w:shd w:val="clear" w:color="auto" w:fill="0F4761" w:themeFill="accent1" w:themeFillShade="BF"/>
          </w:tcPr>
          <w:p w14:paraId="10DBDA7F" w14:textId="77777777" w:rsidR="002A39E1" w:rsidRPr="00B0418F" w:rsidRDefault="002A39E1" w:rsidP="00FF01A6">
            <w:pPr>
              <w:pStyle w:val="ae"/>
            </w:pPr>
            <w:r w:rsidRPr="00B0418F">
              <w:lastRenderedPageBreak/>
              <w:t>Exception Path</w:t>
            </w:r>
          </w:p>
        </w:tc>
        <w:tc>
          <w:tcPr>
            <w:tcW w:w="7228" w:type="dxa"/>
          </w:tcPr>
          <w:p w14:paraId="1FE5078E" w14:textId="54A95622" w:rsidR="00A24DAD" w:rsidRPr="00A24DAD" w:rsidRDefault="00A24DAD" w:rsidP="00A24DAD">
            <w:pPr>
              <w:spacing w:after="0" w:line="240" w:lineRule="auto"/>
              <w:rPr>
                <w:rFonts w:eastAsia="Times New Roman" w:cs="Times New Roman"/>
                <w:sz w:val="24"/>
                <w:szCs w:val="24"/>
                <w:lang w:val="en-CA" w:eastAsia="en-CA"/>
                <w14:ligatures w14:val="none"/>
              </w:rPr>
            </w:pPr>
            <w:r w:rsidRPr="00A13B95">
              <w:rPr>
                <w:rFonts w:eastAsia="Times New Roman" w:cs="Times New Roman"/>
                <w:b/>
                <w:bCs/>
                <w:sz w:val="24"/>
                <w:szCs w:val="24"/>
                <w:lang w:val="en-CA" w:eastAsia="en-CA"/>
                <w14:ligatures w14:val="none"/>
              </w:rPr>
              <w:t>Missing or Invalid Data:</w:t>
            </w:r>
          </w:p>
          <w:p w14:paraId="71710682" w14:textId="53A945BB" w:rsidR="002A39E1" w:rsidRPr="00A24DAD" w:rsidRDefault="00227BC3" w:rsidP="00A24DAD">
            <w:pPr>
              <w:pStyle w:val="ae"/>
              <w:keepNext/>
              <w:numPr>
                <w:ilvl w:val="0"/>
                <w:numId w:val="61"/>
              </w:numPr>
              <w:ind w:left="326" w:hanging="284"/>
              <w:rPr>
                <w:rFonts w:eastAsia="Times New Roman" w:cs="Times New Roman"/>
                <w:szCs w:val="24"/>
                <w:lang w:val="en-CA" w:eastAsia="en-CA"/>
                <w14:ligatures w14:val="none"/>
              </w:rPr>
            </w:pPr>
            <w:r w:rsidRPr="00A24DAD">
              <w:rPr>
                <w:rFonts w:eastAsia="Times New Roman" w:cs="Times New Roman"/>
                <w:szCs w:val="24"/>
                <w:lang w:val="en-CA" w:eastAsia="en-CA"/>
                <w14:ligatures w14:val="none"/>
              </w:rPr>
              <w:t>If the content does not meet the system’s format or size requirements, the system displays an error message detailing the specific issue and advises the user on how to correct it.</w:t>
            </w:r>
          </w:p>
          <w:p w14:paraId="18139ECB" w14:textId="77777777" w:rsidR="00A24DAD" w:rsidRPr="00A13B95" w:rsidRDefault="00A24DAD" w:rsidP="00A24DAD">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Technical Issues:</w:t>
            </w:r>
          </w:p>
          <w:p w14:paraId="5C48855D" w14:textId="43BF8512" w:rsidR="002A39E1" w:rsidRPr="00227BC3" w:rsidRDefault="00A24DAD" w:rsidP="00A24DAD">
            <w:pPr>
              <w:pStyle w:val="ae"/>
              <w:keepNext/>
              <w:numPr>
                <w:ilvl w:val="0"/>
                <w:numId w:val="61"/>
              </w:numPr>
              <w:ind w:left="326" w:hanging="284"/>
              <w:rPr>
                <w:lang w:val="en-CA"/>
              </w:rPr>
            </w:pPr>
            <w:r w:rsidRPr="00A13B95">
              <w:rPr>
                <w:rFonts w:eastAsia="Times New Roman" w:cs="Times New Roman"/>
                <w:szCs w:val="24"/>
                <w:lang w:val="en-CA" w:eastAsia="en-CA"/>
                <w14:ligatures w14:val="none"/>
              </w:rPr>
              <w:t>If there are technical issues preventing form submission (e.g., server errors or connectivity issues), the system displays an error message advising the guest to try again later or to contact support via another method.</w:t>
            </w:r>
          </w:p>
        </w:tc>
      </w:tr>
    </w:tbl>
    <w:p w14:paraId="575A41F0" w14:textId="2318E5D7" w:rsidR="00E018EF" w:rsidRPr="00E018EF" w:rsidRDefault="00F43EAA" w:rsidP="00E018EF">
      <w:pPr>
        <w:pStyle w:val="af8"/>
      </w:pPr>
      <w:bookmarkStart w:id="25" w:name="_Toc169900791"/>
      <w:r>
        <w:t xml:space="preserve">Table </w:t>
      </w:r>
      <w:fldSimple w:instr=" SEQ Table \* ARABIC ">
        <w:r w:rsidR="00FE2AED">
          <w:rPr>
            <w:noProof/>
          </w:rPr>
          <w:t>6</w:t>
        </w:r>
      </w:fldSimple>
      <w:r>
        <w:t xml:space="preserve">: Use Case Description </w:t>
      </w:r>
      <w:r w:rsidR="005F42AF">
        <w:t>-</w:t>
      </w:r>
      <w:r>
        <w:t xml:space="preserve"> Manage Content</w:t>
      </w:r>
      <w:bookmarkEnd w:id="25"/>
    </w:p>
    <w:p w14:paraId="2749BC93" w14:textId="77777777" w:rsidR="005E247B" w:rsidRPr="005E247B" w:rsidRDefault="005E247B" w:rsidP="005E247B"/>
    <w:tbl>
      <w:tblPr>
        <w:tblStyle w:val="af0"/>
        <w:tblW w:w="0" w:type="auto"/>
        <w:tblLook w:val="04A0" w:firstRow="1" w:lastRow="0" w:firstColumn="1" w:lastColumn="0" w:noHBand="0" w:noVBand="1"/>
      </w:tblPr>
      <w:tblGrid>
        <w:gridCol w:w="2122"/>
        <w:gridCol w:w="7228"/>
      </w:tblGrid>
      <w:tr w:rsidR="00B3678B" w:rsidRPr="00A13B95" w14:paraId="4A0EEB2F" w14:textId="77777777" w:rsidTr="00C71FD6">
        <w:tc>
          <w:tcPr>
            <w:tcW w:w="9350" w:type="dxa"/>
            <w:gridSpan w:val="2"/>
            <w:shd w:val="clear" w:color="auto" w:fill="0F4761" w:themeFill="accent1" w:themeFillShade="BF"/>
          </w:tcPr>
          <w:p w14:paraId="30D081C3" w14:textId="365F97A2" w:rsidR="00B3678B" w:rsidRPr="008B151A" w:rsidRDefault="00B3678B" w:rsidP="00FF01A6">
            <w:pPr>
              <w:pStyle w:val="ae"/>
              <w:jc w:val="center"/>
            </w:pPr>
            <w:r w:rsidRPr="008B151A">
              <w:t xml:space="preserve">Use Case No. </w:t>
            </w:r>
            <w:r w:rsidR="00A90AC5">
              <w:t>6</w:t>
            </w:r>
            <w:r w:rsidRPr="008B151A">
              <w:t xml:space="preserve">: </w:t>
            </w:r>
            <w:r w:rsidR="00A90AC5">
              <w:t>Login to Website</w:t>
            </w:r>
          </w:p>
        </w:tc>
      </w:tr>
      <w:tr w:rsidR="00B3678B" w:rsidRPr="00A13B95" w14:paraId="623F0DD5" w14:textId="77777777" w:rsidTr="004D1B76">
        <w:tc>
          <w:tcPr>
            <w:tcW w:w="2122" w:type="dxa"/>
            <w:shd w:val="clear" w:color="auto" w:fill="0F4761" w:themeFill="accent1" w:themeFillShade="BF"/>
          </w:tcPr>
          <w:p w14:paraId="39613FA5" w14:textId="77777777" w:rsidR="00B3678B" w:rsidRPr="00B0418F" w:rsidRDefault="00B3678B" w:rsidP="00FF01A6">
            <w:pPr>
              <w:pStyle w:val="ae"/>
            </w:pPr>
            <w:r w:rsidRPr="00B0418F">
              <w:t>Name</w:t>
            </w:r>
          </w:p>
        </w:tc>
        <w:tc>
          <w:tcPr>
            <w:tcW w:w="7228" w:type="dxa"/>
          </w:tcPr>
          <w:p w14:paraId="62D3610D" w14:textId="4B5CED33" w:rsidR="00B3678B" w:rsidRPr="00A642D9" w:rsidRDefault="00A642D9" w:rsidP="00FF01A6">
            <w:pPr>
              <w:pStyle w:val="ae"/>
              <w:rPr>
                <w:lang w:val="en-CA"/>
              </w:rPr>
            </w:pPr>
            <w:r w:rsidRPr="00A642D9">
              <w:rPr>
                <w:lang w:val="en-CA"/>
              </w:rPr>
              <w:t>Login to Website</w:t>
            </w:r>
          </w:p>
        </w:tc>
      </w:tr>
      <w:tr w:rsidR="00B3678B" w:rsidRPr="00A13B95" w14:paraId="5E8EC6F8" w14:textId="77777777" w:rsidTr="004D1B76">
        <w:tc>
          <w:tcPr>
            <w:tcW w:w="2122" w:type="dxa"/>
            <w:shd w:val="clear" w:color="auto" w:fill="0F4761" w:themeFill="accent1" w:themeFillShade="BF"/>
          </w:tcPr>
          <w:p w14:paraId="2802839D" w14:textId="77777777" w:rsidR="00B3678B" w:rsidRPr="00B0418F" w:rsidRDefault="00B3678B" w:rsidP="00FF01A6">
            <w:pPr>
              <w:pStyle w:val="ae"/>
            </w:pPr>
            <w:r w:rsidRPr="00B0418F">
              <w:t>Description</w:t>
            </w:r>
          </w:p>
        </w:tc>
        <w:tc>
          <w:tcPr>
            <w:tcW w:w="7228" w:type="dxa"/>
          </w:tcPr>
          <w:p w14:paraId="037FF2B5" w14:textId="1CF6D784" w:rsidR="00B3678B" w:rsidRPr="00A13B95" w:rsidRDefault="00A642D9" w:rsidP="00FF01A6">
            <w:pPr>
              <w:spacing w:after="0" w:line="240" w:lineRule="auto"/>
              <w:rPr>
                <w:rFonts w:eastAsia="Times New Roman" w:cs="Times New Roman"/>
                <w:sz w:val="24"/>
                <w:szCs w:val="24"/>
                <w:lang w:val="en-CA" w:eastAsia="en-CA"/>
                <w14:ligatures w14:val="none"/>
              </w:rPr>
            </w:pPr>
            <w:r w:rsidRPr="00A642D9">
              <w:rPr>
                <w:rFonts w:eastAsia="Times New Roman" w:cs="Times New Roman"/>
                <w:sz w:val="24"/>
                <w:szCs w:val="24"/>
                <w:lang w:val="en-CA" w:eastAsia="en-CA"/>
                <w14:ligatures w14:val="none"/>
              </w:rPr>
              <w:t>This use case involves logging into the website by users who are administrators or marketing staff. It covers the steps required to authenticate and gain access to the website's administrative features and content management sections.</w:t>
            </w:r>
          </w:p>
        </w:tc>
      </w:tr>
      <w:tr w:rsidR="00C51665" w:rsidRPr="00A13B95" w14:paraId="1B2EC01D" w14:textId="77777777" w:rsidTr="004D1B76">
        <w:tc>
          <w:tcPr>
            <w:tcW w:w="2122" w:type="dxa"/>
            <w:shd w:val="clear" w:color="auto" w:fill="0F4761" w:themeFill="accent1" w:themeFillShade="BF"/>
          </w:tcPr>
          <w:p w14:paraId="2674014C" w14:textId="77777777" w:rsidR="00C51665" w:rsidRPr="00B0418F" w:rsidRDefault="00C51665" w:rsidP="00FF01A6">
            <w:pPr>
              <w:pStyle w:val="ae"/>
            </w:pPr>
            <w:r w:rsidRPr="00B0418F">
              <w:t>Actor</w:t>
            </w:r>
          </w:p>
        </w:tc>
        <w:tc>
          <w:tcPr>
            <w:tcW w:w="7228" w:type="dxa"/>
          </w:tcPr>
          <w:p w14:paraId="4B6274FC" w14:textId="781DFC52" w:rsidR="00C51665" w:rsidRPr="00B0418F" w:rsidRDefault="00C51665" w:rsidP="00FF01A6">
            <w:pPr>
              <w:pStyle w:val="ae"/>
            </w:pPr>
            <w:r w:rsidRPr="00B0418F">
              <w:t>User (Admin or Marketing Staff)</w:t>
            </w:r>
          </w:p>
        </w:tc>
      </w:tr>
      <w:tr w:rsidR="00C51665" w:rsidRPr="00A13B95" w14:paraId="35B40716" w14:textId="77777777" w:rsidTr="004D1B76">
        <w:tc>
          <w:tcPr>
            <w:tcW w:w="2122" w:type="dxa"/>
            <w:shd w:val="clear" w:color="auto" w:fill="0F4761" w:themeFill="accent1" w:themeFillShade="BF"/>
          </w:tcPr>
          <w:p w14:paraId="6B8CE6D5" w14:textId="77777777" w:rsidR="00C51665" w:rsidRPr="00B0418F" w:rsidRDefault="00C51665" w:rsidP="00FF01A6">
            <w:pPr>
              <w:pStyle w:val="ae"/>
            </w:pPr>
            <w:r w:rsidRPr="00B0418F">
              <w:t>Pre-Condition</w:t>
            </w:r>
          </w:p>
        </w:tc>
        <w:tc>
          <w:tcPr>
            <w:tcW w:w="7228" w:type="dxa"/>
          </w:tcPr>
          <w:p w14:paraId="196BA219" w14:textId="77777777" w:rsidR="00DC635A" w:rsidRPr="00A13B95" w:rsidRDefault="00DC635A" w:rsidP="006A2F60">
            <w:pPr>
              <w:pStyle w:val="ae"/>
              <w:numPr>
                <w:ilvl w:val="0"/>
                <w:numId w:val="7"/>
              </w:numPr>
            </w:pPr>
            <w:r w:rsidRPr="00A13B95">
              <w:t>The user has valid login credentials.</w:t>
            </w:r>
          </w:p>
          <w:p w14:paraId="17807277" w14:textId="51365CF7" w:rsidR="00C51665" w:rsidRPr="00A13B95" w:rsidRDefault="00DC635A" w:rsidP="006A2F60">
            <w:pPr>
              <w:pStyle w:val="ae"/>
              <w:numPr>
                <w:ilvl w:val="0"/>
                <w:numId w:val="7"/>
              </w:numPr>
            </w:pPr>
            <w:r w:rsidRPr="00A13B95">
              <w:t>The website’s login functionality is operational.</w:t>
            </w:r>
          </w:p>
        </w:tc>
      </w:tr>
      <w:tr w:rsidR="00C51665" w:rsidRPr="00A13B95" w14:paraId="0092984B" w14:textId="77777777" w:rsidTr="004D1B76">
        <w:tc>
          <w:tcPr>
            <w:tcW w:w="2122" w:type="dxa"/>
            <w:shd w:val="clear" w:color="auto" w:fill="0F4761" w:themeFill="accent1" w:themeFillShade="BF"/>
          </w:tcPr>
          <w:p w14:paraId="5680B840" w14:textId="77777777" w:rsidR="00C51665" w:rsidRPr="00B0418F" w:rsidRDefault="00C51665" w:rsidP="00FF01A6">
            <w:pPr>
              <w:pStyle w:val="ae"/>
            </w:pPr>
            <w:r w:rsidRPr="00B0418F">
              <w:t>Post-Condition</w:t>
            </w:r>
          </w:p>
        </w:tc>
        <w:tc>
          <w:tcPr>
            <w:tcW w:w="7228" w:type="dxa"/>
          </w:tcPr>
          <w:p w14:paraId="23294040" w14:textId="0FAEA147" w:rsidR="00C51665" w:rsidRPr="00A13B95" w:rsidRDefault="00DC635A" w:rsidP="00FF01A6">
            <w:p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is successfully logged into the website and can access administrative or marketing-related sections and functionalities.</w:t>
            </w:r>
          </w:p>
        </w:tc>
      </w:tr>
      <w:tr w:rsidR="00C51665" w:rsidRPr="00A13B95" w14:paraId="39AE0170" w14:textId="77777777" w:rsidTr="004D1B76">
        <w:trPr>
          <w:trHeight w:val="77"/>
        </w:trPr>
        <w:tc>
          <w:tcPr>
            <w:tcW w:w="2122" w:type="dxa"/>
            <w:shd w:val="clear" w:color="auto" w:fill="0F4761" w:themeFill="accent1" w:themeFillShade="BF"/>
          </w:tcPr>
          <w:p w14:paraId="12E91BD6" w14:textId="77777777" w:rsidR="00C51665" w:rsidRPr="00B0418F" w:rsidRDefault="00C51665" w:rsidP="00FF01A6">
            <w:pPr>
              <w:pStyle w:val="ae"/>
            </w:pPr>
            <w:r w:rsidRPr="00B0418F">
              <w:t>Main Success Path</w:t>
            </w:r>
          </w:p>
        </w:tc>
        <w:tc>
          <w:tcPr>
            <w:tcW w:w="7228" w:type="dxa"/>
          </w:tcPr>
          <w:p w14:paraId="694F961D" w14:textId="77777777"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navigates to the website's login page.</w:t>
            </w:r>
          </w:p>
          <w:p w14:paraId="2D3ED3BE" w14:textId="45AB5C6F"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enters their username in the designated field.</w:t>
            </w:r>
          </w:p>
          <w:p w14:paraId="5E4DE781" w14:textId="77777777"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enters their password in the appropriate field.</w:t>
            </w:r>
          </w:p>
          <w:p w14:paraId="6DB724A4" w14:textId="0A15CA06"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clicks the Log</w:t>
            </w:r>
            <w:r w:rsidR="00BF1DAA" w:rsidRPr="00A13B95">
              <w:rPr>
                <w:rFonts w:eastAsia="Times New Roman" w:cs="Times New Roman"/>
                <w:sz w:val="24"/>
                <w:szCs w:val="24"/>
                <w:lang w:val="en-CA" w:eastAsia="en-CA"/>
                <w14:ligatures w14:val="none"/>
              </w:rPr>
              <w:t xml:space="preserve"> I</w:t>
            </w:r>
            <w:r w:rsidRPr="00A13B95">
              <w:rPr>
                <w:rFonts w:eastAsia="Times New Roman" w:cs="Times New Roman"/>
                <w:sz w:val="24"/>
                <w:szCs w:val="24"/>
                <w:lang w:val="en-CA" w:eastAsia="en-CA"/>
                <w14:ligatures w14:val="none"/>
              </w:rPr>
              <w:t>n button to submit their credentials.</w:t>
            </w:r>
          </w:p>
          <w:p w14:paraId="26058D2F" w14:textId="77777777"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validates the entered credentials against the database.</w:t>
            </w:r>
          </w:p>
          <w:p w14:paraId="3E06033D" w14:textId="77777777" w:rsidR="00480664" w:rsidRPr="00A13B9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Upon successful validation, the system grants the user access to the website's admin or marketing dashboard.</w:t>
            </w:r>
          </w:p>
          <w:p w14:paraId="74C19A72" w14:textId="77777777" w:rsidR="00C51665" w:rsidRDefault="00480664" w:rsidP="006A2F60">
            <w:pPr>
              <w:pStyle w:val="a9"/>
              <w:numPr>
                <w:ilvl w:val="0"/>
                <w:numId w:val="21"/>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displays the user's dashboard or the default landing page for admin or marketing staff.</w:t>
            </w:r>
          </w:p>
          <w:p w14:paraId="13DDA921" w14:textId="07B719B9" w:rsidR="00E018EF" w:rsidRPr="00A13B95" w:rsidRDefault="00E018EF" w:rsidP="00E018EF">
            <w:pPr>
              <w:pStyle w:val="a9"/>
              <w:spacing w:after="0" w:line="240" w:lineRule="auto"/>
              <w:ind w:left="360"/>
              <w:rPr>
                <w:rFonts w:eastAsia="Times New Roman" w:cs="Times New Roman"/>
                <w:sz w:val="24"/>
                <w:szCs w:val="24"/>
                <w:lang w:val="en-CA" w:eastAsia="en-CA"/>
                <w14:ligatures w14:val="none"/>
              </w:rPr>
            </w:pPr>
          </w:p>
        </w:tc>
      </w:tr>
      <w:tr w:rsidR="00C51665" w:rsidRPr="00A13B95" w14:paraId="5568378E" w14:textId="77777777" w:rsidTr="004D1B76">
        <w:tc>
          <w:tcPr>
            <w:tcW w:w="2122" w:type="dxa"/>
            <w:shd w:val="clear" w:color="auto" w:fill="0F4761" w:themeFill="accent1" w:themeFillShade="BF"/>
          </w:tcPr>
          <w:p w14:paraId="6379E87C" w14:textId="77777777" w:rsidR="00C51665" w:rsidRPr="00B0418F" w:rsidRDefault="00C51665" w:rsidP="00FF01A6">
            <w:pPr>
              <w:pStyle w:val="ae"/>
            </w:pPr>
            <w:r w:rsidRPr="00B0418F">
              <w:t>Alternate Path</w:t>
            </w:r>
          </w:p>
        </w:tc>
        <w:tc>
          <w:tcPr>
            <w:tcW w:w="7228" w:type="dxa"/>
          </w:tcPr>
          <w:p w14:paraId="589CC42B" w14:textId="4D025BC3" w:rsidR="00A91A59" w:rsidRPr="00A91A59" w:rsidRDefault="00A91A59" w:rsidP="00FF01A6">
            <w:pPr>
              <w:pStyle w:val="ae"/>
              <w:rPr>
                <w:b/>
                <w:lang w:val="en-CA"/>
              </w:rPr>
            </w:pPr>
            <w:r w:rsidRPr="00A91A59">
              <w:rPr>
                <w:b/>
                <w:lang w:val="en-CA"/>
              </w:rPr>
              <w:t>Forgot Password:</w:t>
            </w:r>
          </w:p>
          <w:p w14:paraId="111E8B60" w14:textId="77777777" w:rsidR="00A91A59" w:rsidRPr="00A91A59" w:rsidRDefault="00A91A59" w:rsidP="006A2F60">
            <w:pPr>
              <w:pStyle w:val="ae"/>
              <w:numPr>
                <w:ilvl w:val="0"/>
                <w:numId w:val="26"/>
              </w:numPr>
              <w:rPr>
                <w:lang w:val="en-CA"/>
              </w:rPr>
            </w:pPr>
            <w:r w:rsidRPr="00A91A59">
              <w:rPr>
                <w:lang w:val="en-CA"/>
              </w:rPr>
              <w:t>If the user forgets their password, they click the "Forgot Password" link.</w:t>
            </w:r>
          </w:p>
          <w:p w14:paraId="5BD5AEFA" w14:textId="77777777" w:rsidR="00A91A59" w:rsidRPr="00A91A59" w:rsidRDefault="00A91A59" w:rsidP="006A2F60">
            <w:pPr>
              <w:pStyle w:val="ae"/>
              <w:numPr>
                <w:ilvl w:val="0"/>
                <w:numId w:val="26"/>
              </w:numPr>
              <w:rPr>
                <w:lang w:val="en-CA"/>
              </w:rPr>
            </w:pPr>
            <w:r w:rsidRPr="00A91A59">
              <w:rPr>
                <w:lang w:val="en-CA"/>
              </w:rPr>
              <w:t>The system prompts the user to enter their email address.</w:t>
            </w:r>
          </w:p>
          <w:p w14:paraId="2FA68324" w14:textId="77777777" w:rsidR="00A91A59" w:rsidRPr="00A91A59" w:rsidRDefault="00A91A59" w:rsidP="006A2F60">
            <w:pPr>
              <w:pStyle w:val="ae"/>
              <w:numPr>
                <w:ilvl w:val="0"/>
                <w:numId w:val="26"/>
              </w:numPr>
              <w:rPr>
                <w:lang w:val="en-CA"/>
              </w:rPr>
            </w:pPr>
            <w:r w:rsidRPr="00A91A59">
              <w:rPr>
                <w:lang w:val="en-CA"/>
              </w:rPr>
              <w:t>The system sends an email with instructions to reset the password.</w:t>
            </w:r>
          </w:p>
          <w:p w14:paraId="56D8C772" w14:textId="2201B926" w:rsidR="00C51665" w:rsidRPr="00B0418F" w:rsidRDefault="00A91A59" w:rsidP="006A2F60">
            <w:pPr>
              <w:pStyle w:val="ae"/>
              <w:numPr>
                <w:ilvl w:val="0"/>
                <w:numId w:val="26"/>
              </w:numPr>
              <w:rPr>
                <w:lang w:val="en-CA"/>
              </w:rPr>
            </w:pPr>
            <w:r w:rsidRPr="00A91A59">
              <w:rPr>
                <w:lang w:val="en-CA"/>
              </w:rPr>
              <w:t>The user follows the link in the email, enters a new password, and returns to the login page to log in with the new credentials.</w:t>
            </w:r>
          </w:p>
        </w:tc>
      </w:tr>
      <w:tr w:rsidR="00C51665" w:rsidRPr="00A13B95" w14:paraId="0790DF93" w14:textId="77777777" w:rsidTr="004D1B76">
        <w:tc>
          <w:tcPr>
            <w:tcW w:w="2122" w:type="dxa"/>
            <w:shd w:val="clear" w:color="auto" w:fill="0F4761" w:themeFill="accent1" w:themeFillShade="BF"/>
          </w:tcPr>
          <w:p w14:paraId="1A2825F2" w14:textId="77777777" w:rsidR="00C51665" w:rsidRPr="00B0418F" w:rsidRDefault="00C51665" w:rsidP="00FF01A6">
            <w:pPr>
              <w:pStyle w:val="ae"/>
            </w:pPr>
            <w:r w:rsidRPr="00B0418F">
              <w:t>Exception Path</w:t>
            </w:r>
          </w:p>
        </w:tc>
        <w:tc>
          <w:tcPr>
            <w:tcW w:w="7228" w:type="dxa"/>
          </w:tcPr>
          <w:p w14:paraId="6CE5D97D" w14:textId="1C82B793" w:rsidR="00394C1A" w:rsidRPr="00394C1A" w:rsidRDefault="00394C1A" w:rsidP="00FF01A6">
            <w:pPr>
              <w:spacing w:after="0" w:line="240" w:lineRule="auto"/>
              <w:rPr>
                <w:rFonts w:eastAsia="Times New Roman" w:cs="Times New Roman"/>
                <w:sz w:val="24"/>
                <w:szCs w:val="24"/>
                <w:lang w:val="en-CA" w:eastAsia="en-CA"/>
                <w14:ligatures w14:val="none"/>
              </w:rPr>
            </w:pPr>
            <w:r w:rsidRPr="00394C1A">
              <w:rPr>
                <w:rFonts w:eastAsia="Times New Roman" w:cs="Times New Roman"/>
                <w:b/>
                <w:bCs/>
                <w:sz w:val="24"/>
                <w:szCs w:val="24"/>
                <w:lang w:val="en-CA" w:eastAsia="en-CA"/>
                <w14:ligatures w14:val="none"/>
              </w:rPr>
              <w:t>Invalid Credentials:</w:t>
            </w:r>
          </w:p>
          <w:p w14:paraId="48D593D6" w14:textId="77777777" w:rsidR="00394C1A" w:rsidRPr="00394C1A" w:rsidRDefault="00394C1A" w:rsidP="006A2F60">
            <w:pPr>
              <w:numPr>
                <w:ilvl w:val="0"/>
                <w:numId w:val="22"/>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t>If the user enters an incorrect username or password, the system displays an error message indicating invalid credentials.</w:t>
            </w:r>
          </w:p>
          <w:p w14:paraId="4495434C" w14:textId="77777777" w:rsidR="00394C1A" w:rsidRPr="00394C1A" w:rsidRDefault="00394C1A" w:rsidP="006A2F60">
            <w:pPr>
              <w:numPr>
                <w:ilvl w:val="0"/>
                <w:numId w:val="22"/>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lastRenderedPageBreak/>
              <w:t>The user must re-enter their credentials correctly or use the "Forgot Password" option if they cannot remember their login details.</w:t>
            </w:r>
          </w:p>
          <w:p w14:paraId="2D438A2F" w14:textId="7BE9AF60" w:rsidR="00394C1A" w:rsidRPr="00394C1A" w:rsidRDefault="00394C1A" w:rsidP="00FF01A6">
            <w:pPr>
              <w:spacing w:after="0" w:line="240" w:lineRule="auto"/>
              <w:rPr>
                <w:rFonts w:eastAsia="Times New Roman" w:cs="Times New Roman"/>
                <w:sz w:val="24"/>
                <w:szCs w:val="24"/>
                <w:lang w:val="en-CA" w:eastAsia="en-CA"/>
                <w14:ligatures w14:val="none"/>
              </w:rPr>
            </w:pPr>
            <w:r w:rsidRPr="00394C1A">
              <w:rPr>
                <w:rFonts w:eastAsia="Times New Roman" w:cs="Times New Roman"/>
                <w:b/>
                <w:bCs/>
                <w:sz w:val="24"/>
                <w:szCs w:val="24"/>
                <w:lang w:val="en-CA" w:eastAsia="en-CA"/>
                <w14:ligatures w14:val="none"/>
              </w:rPr>
              <w:t>Account Locked:</w:t>
            </w:r>
          </w:p>
          <w:p w14:paraId="1319032B" w14:textId="77777777" w:rsidR="00394C1A" w:rsidRPr="00394C1A" w:rsidRDefault="00394C1A" w:rsidP="006A2F60">
            <w:pPr>
              <w:numPr>
                <w:ilvl w:val="0"/>
                <w:numId w:val="23"/>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t>If the user exceeds a predetermined number of failed login attempts, the system locks the account for security purposes.</w:t>
            </w:r>
          </w:p>
          <w:p w14:paraId="419B5725" w14:textId="058EDF24" w:rsidR="00394C1A" w:rsidRDefault="00394C1A" w:rsidP="006A2F60">
            <w:pPr>
              <w:numPr>
                <w:ilvl w:val="0"/>
                <w:numId w:val="23"/>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t xml:space="preserve">The system displays a message indicating the account is locked and provides instructions </w:t>
            </w:r>
            <w:r w:rsidR="00514434" w:rsidRPr="00A13B95">
              <w:rPr>
                <w:rFonts w:eastAsia="Times New Roman" w:cs="Times New Roman"/>
                <w:sz w:val="24"/>
                <w:szCs w:val="24"/>
                <w:lang w:val="en-CA" w:eastAsia="en-CA"/>
                <w14:ligatures w14:val="none"/>
              </w:rPr>
              <w:t>to contact the admin</w:t>
            </w:r>
            <w:r w:rsidR="00CC60C1" w:rsidRPr="00A13B95">
              <w:rPr>
                <w:rFonts w:eastAsia="Times New Roman" w:cs="Times New Roman"/>
                <w:sz w:val="24"/>
                <w:szCs w:val="24"/>
                <w:lang w:val="en-CA" w:eastAsia="en-CA"/>
                <w14:ligatures w14:val="none"/>
              </w:rPr>
              <w:t xml:space="preserve"> or IT support.</w:t>
            </w:r>
          </w:p>
          <w:p w14:paraId="2612ADD3" w14:textId="35A351CB" w:rsidR="00BE5146" w:rsidRPr="00394C1A" w:rsidRDefault="00BE5146" w:rsidP="006A2F60">
            <w:pPr>
              <w:numPr>
                <w:ilvl w:val="0"/>
                <w:numId w:val="23"/>
              </w:numPr>
              <w:spacing w:after="0" w:line="240" w:lineRule="auto"/>
              <w:rPr>
                <w:rFonts w:eastAsia="Times New Roman" w:cs="Times New Roman"/>
                <w:sz w:val="24"/>
                <w:szCs w:val="24"/>
                <w:lang w:val="en-CA" w:eastAsia="en-CA"/>
                <w14:ligatures w14:val="none"/>
              </w:rPr>
            </w:pPr>
            <w:r w:rsidRPr="00E13ADD">
              <w:rPr>
                <w:rFonts w:eastAsia="Times New Roman" w:cs="Times New Roman"/>
                <w:sz w:val="24"/>
                <w:szCs w:val="24"/>
                <w:lang w:val="en-CA" w:eastAsia="en-CA"/>
                <w14:ligatures w14:val="none"/>
              </w:rPr>
              <w:t>The system will automatically unlock after 30 minutes, allowing the user to attempt the action again.</w:t>
            </w:r>
          </w:p>
          <w:p w14:paraId="7F6B0E10" w14:textId="7355C07D" w:rsidR="00394C1A" w:rsidRPr="00394C1A" w:rsidRDefault="00394C1A" w:rsidP="00FF01A6">
            <w:pPr>
              <w:spacing w:after="0" w:line="240" w:lineRule="auto"/>
              <w:rPr>
                <w:rFonts w:eastAsia="Times New Roman" w:cs="Times New Roman"/>
                <w:sz w:val="24"/>
                <w:szCs w:val="24"/>
                <w:lang w:val="en-CA" w:eastAsia="en-CA"/>
                <w14:ligatures w14:val="none"/>
              </w:rPr>
            </w:pPr>
            <w:r w:rsidRPr="00394C1A">
              <w:rPr>
                <w:rFonts w:eastAsia="Times New Roman" w:cs="Times New Roman"/>
                <w:b/>
                <w:bCs/>
                <w:sz w:val="24"/>
                <w:szCs w:val="24"/>
                <w:lang w:val="en-CA" w:eastAsia="en-CA"/>
                <w14:ligatures w14:val="none"/>
              </w:rPr>
              <w:t>Technical Issues:</w:t>
            </w:r>
          </w:p>
          <w:p w14:paraId="49078408" w14:textId="1740734B" w:rsidR="00394C1A" w:rsidRPr="00394C1A" w:rsidRDefault="00394C1A" w:rsidP="006A2F60">
            <w:pPr>
              <w:numPr>
                <w:ilvl w:val="0"/>
                <w:numId w:val="24"/>
              </w:numPr>
              <w:spacing w:after="0" w:line="240" w:lineRule="auto"/>
              <w:rPr>
                <w:rFonts w:eastAsia="Times New Roman" w:cs="Times New Roman"/>
                <w:sz w:val="24"/>
                <w:szCs w:val="24"/>
                <w:lang w:val="en-CA" w:eastAsia="en-CA"/>
                <w14:ligatures w14:val="none"/>
              </w:rPr>
            </w:pPr>
            <w:commentRangeStart w:id="26"/>
            <w:r w:rsidRPr="00394C1A">
              <w:rPr>
                <w:rFonts w:eastAsia="Times New Roman" w:cs="Times New Roman"/>
                <w:sz w:val="24"/>
                <w:szCs w:val="24"/>
                <w:lang w:val="en-CA" w:eastAsia="en-CA"/>
                <w14:ligatures w14:val="none"/>
              </w:rPr>
              <w:t xml:space="preserve">If the system experiences technical difficulties (e.g., server downtime or connectivity issues), the system displays an error message advising the user to try again later or contact </w:t>
            </w:r>
            <w:r w:rsidR="001533F2" w:rsidRPr="00A13B95">
              <w:rPr>
                <w:rFonts w:eastAsia="Times New Roman" w:cs="Times New Roman"/>
                <w:sz w:val="24"/>
                <w:szCs w:val="24"/>
                <w:lang w:val="en-CA" w:eastAsia="en-CA"/>
                <w14:ligatures w14:val="none"/>
              </w:rPr>
              <w:t xml:space="preserve">IT </w:t>
            </w:r>
            <w:r w:rsidRPr="00394C1A">
              <w:rPr>
                <w:rFonts w:eastAsia="Times New Roman" w:cs="Times New Roman"/>
                <w:sz w:val="24"/>
                <w:szCs w:val="24"/>
                <w:lang w:val="en-CA" w:eastAsia="en-CA"/>
                <w14:ligatures w14:val="none"/>
              </w:rPr>
              <w:t>support for assistance.</w:t>
            </w:r>
            <w:commentRangeEnd w:id="26"/>
            <w:r w:rsidR="00DA1D0A">
              <w:rPr>
                <w:rStyle w:val="afd"/>
                <w:rFonts w:eastAsia="宋体"/>
                <w:lang w:val="en-CA" w:eastAsia="en-US"/>
              </w:rPr>
              <w:commentReference w:id="26"/>
            </w:r>
          </w:p>
          <w:p w14:paraId="40610970" w14:textId="545329DA" w:rsidR="00394C1A" w:rsidRPr="00394C1A" w:rsidRDefault="00394C1A" w:rsidP="00FF01A6">
            <w:pPr>
              <w:spacing w:after="0" w:line="240" w:lineRule="auto"/>
              <w:rPr>
                <w:rFonts w:eastAsia="Times New Roman" w:cs="Times New Roman"/>
                <w:sz w:val="24"/>
                <w:szCs w:val="24"/>
                <w:lang w:val="en-CA" w:eastAsia="en-CA"/>
                <w14:ligatures w14:val="none"/>
              </w:rPr>
            </w:pPr>
            <w:r w:rsidRPr="00394C1A">
              <w:rPr>
                <w:rFonts w:eastAsia="Times New Roman" w:cs="Times New Roman"/>
                <w:b/>
                <w:bCs/>
                <w:sz w:val="24"/>
                <w:szCs w:val="24"/>
                <w:lang w:val="en-CA" w:eastAsia="en-CA"/>
                <w14:ligatures w14:val="none"/>
              </w:rPr>
              <w:t>Session Timeout:</w:t>
            </w:r>
          </w:p>
          <w:p w14:paraId="65B3E20E" w14:textId="77777777" w:rsidR="00394C1A" w:rsidRPr="00394C1A" w:rsidRDefault="00394C1A" w:rsidP="006A2F60">
            <w:pPr>
              <w:numPr>
                <w:ilvl w:val="0"/>
                <w:numId w:val="25"/>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t>If the user is inactive for a set period during the login process, the session may timeout.</w:t>
            </w:r>
          </w:p>
          <w:p w14:paraId="114462D9" w14:textId="4533C3E9" w:rsidR="00C51665" w:rsidRPr="00A13B95" w:rsidRDefault="00394C1A" w:rsidP="006A2F60">
            <w:pPr>
              <w:keepNext/>
              <w:numPr>
                <w:ilvl w:val="0"/>
                <w:numId w:val="25"/>
              </w:numPr>
              <w:spacing w:after="0" w:line="240" w:lineRule="auto"/>
              <w:rPr>
                <w:rFonts w:eastAsia="Times New Roman" w:cs="Times New Roman"/>
                <w:sz w:val="24"/>
                <w:szCs w:val="24"/>
                <w:lang w:val="en-CA" w:eastAsia="en-CA"/>
                <w14:ligatures w14:val="none"/>
              </w:rPr>
            </w:pPr>
            <w:r w:rsidRPr="00394C1A">
              <w:rPr>
                <w:rFonts w:eastAsia="Times New Roman" w:cs="Times New Roman"/>
                <w:sz w:val="24"/>
                <w:szCs w:val="24"/>
                <w:lang w:val="en-CA" w:eastAsia="en-CA"/>
                <w14:ligatures w14:val="none"/>
              </w:rPr>
              <w:t>The system logs the user out automatically and displays a message indicating the session has expired, prompting the user to log in again.</w:t>
            </w:r>
          </w:p>
        </w:tc>
      </w:tr>
    </w:tbl>
    <w:p w14:paraId="6E7F9DAA" w14:textId="4E160E9A" w:rsidR="00B3678B" w:rsidRDefault="00FE2AED" w:rsidP="00FE2AED">
      <w:pPr>
        <w:pStyle w:val="af8"/>
      </w:pPr>
      <w:bookmarkStart w:id="27" w:name="_Toc169900792"/>
      <w:r>
        <w:t xml:space="preserve">Table </w:t>
      </w:r>
      <w:fldSimple w:instr=" SEQ Table \* ARABIC ">
        <w:r>
          <w:rPr>
            <w:noProof/>
          </w:rPr>
          <w:t>7</w:t>
        </w:r>
      </w:fldSimple>
      <w:r>
        <w:t>: Use Case Description - Login to Website</w:t>
      </w:r>
      <w:bookmarkEnd w:id="27"/>
    </w:p>
    <w:tbl>
      <w:tblPr>
        <w:tblStyle w:val="af0"/>
        <w:tblW w:w="0" w:type="auto"/>
        <w:tblLook w:val="04A0" w:firstRow="1" w:lastRow="0" w:firstColumn="1" w:lastColumn="0" w:noHBand="0" w:noVBand="1"/>
      </w:tblPr>
      <w:tblGrid>
        <w:gridCol w:w="2122"/>
        <w:gridCol w:w="7228"/>
      </w:tblGrid>
      <w:tr w:rsidR="00B3678B" w:rsidRPr="00A13B95" w14:paraId="042EABCE" w14:textId="77777777" w:rsidTr="00C71FD6">
        <w:tc>
          <w:tcPr>
            <w:tcW w:w="9350" w:type="dxa"/>
            <w:gridSpan w:val="2"/>
            <w:shd w:val="clear" w:color="auto" w:fill="0F4761" w:themeFill="accent1" w:themeFillShade="BF"/>
          </w:tcPr>
          <w:p w14:paraId="4C30B8CF" w14:textId="2454C385" w:rsidR="00B3678B" w:rsidRPr="008B151A" w:rsidRDefault="00B3678B" w:rsidP="00FF01A6">
            <w:pPr>
              <w:pStyle w:val="ae"/>
              <w:jc w:val="center"/>
            </w:pPr>
            <w:r w:rsidRPr="008B151A">
              <w:t xml:space="preserve">Use Case No. </w:t>
            </w:r>
            <w:r w:rsidR="00A90AC5">
              <w:t>7</w:t>
            </w:r>
            <w:r w:rsidRPr="008B151A">
              <w:t xml:space="preserve">: </w:t>
            </w:r>
            <w:r w:rsidR="00A90AC5">
              <w:t>Logout of Websi</w:t>
            </w:r>
            <w:r w:rsidR="000157E7">
              <w:t>te</w:t>
            </w:r>
          </w:p>
        </w:tc>
      </w:tr>
      <w:tr w:rsidR="00B3678B" w:rsidRPr="00A13B95" w14:paraId="509DA061" w14:textId="77777777" w:rsidTr="004D1B76">
        <w:tc>
          <w:tcPr>
            <w:tcW w:w="2122" w:type="dxa"/>
            <w:shd w:val="clear" w:color="auto" w:fill="0F4761" w:themeFill="accent1" w:themeFillShade="BF"/>
          </w:tcPr>
          <w:p w14:paraId="0D819FB5" w14:textId="77777777" w:rsidR="00B3678B" w:rsidRPr="00B0418F" w:rsidRDefault="00B3678B" w:rsidP="00FF01A6">
            <w:pPr>
              <w:pStyle w:val="ae"/>
            </w:pPr>
            <w:r w:rsidRPr="00B0418F">
              <w:t>Name</w:t>
            </w:r>
          </w:p>
        </w:tc>
        <w:tc>
          <w:tcPr>
            <w:tcW w:w="7228" w:type="dxa"/>
          </w:tcPr>
          <w:p w14:paraId="40D89A20" w14:textId="2FA50768" w:rsidR="00B3678B" w:rsidRPr="00B0418F" w:rsidRDefault="00C376FB" w:rsidP="00FF01A6">
            <w:pPr>
              <w:pStyle w:val="ae"/>
            </w:pPr>
            <w:r w:rsidRPr="00C376FB">
              <w:t>Logout of Website</w:t>
            </w:r>
          </w:p>
        </w:tc>
      </w:tr>
      <w:tr w:rsidR="00B3678B" w:rsidRPr="00A13B95" w14:paraId="7B24710D" w14:textId="77777777" w:rsidTr="004D1B76">
        <w:tc>
          <w:tcPr>
            <w:tcW w:w="2122" w:type="dxa"/>
            <w:shd w:val="clear" w:color="auto" w:fill="0F4761" w:themeFill="accent1" w:themeFillShade="BF"/>
          </w:tcPr>
          <w:p w14:paraId="4A1E9283" w14:textId="77777777" w:rsidR="00B3678B" w:rsidRPr="00B0418F" w:rsidRDefault="00B3678B" w:rsidP="00FF01A6">
            <w:pPr>
              <w:pStyle w:val="ae"/>
            </w:pPr>
            <w:r w:rsidRPr="00B0418F">
              <w:t>Description</w:t>
            </w:r>
          </w:p>
        </w:tc>
        <w:tc>
          <w:tcPr>
            <w:tcW w:w="7228" w:type="dxa"/>
          </w:tcPr>
          <w:p w14:paraId="11E78D4D" w14:textId="7FE0CF5E" w:rsidR="00B3678B" w:rsidRPr="00A13B95" w:rsidRDefault="00C376FB" w:rsidP="00FF01A6">
            <w:p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This use case involves the process of logging out from the website by users who are administrators or marketing staff. The logout functionality ensures that users can securely end their session and protect their account information.</w:t>
            </w:r>
          </w:p>
        </w:tc>
      </w:tr>
      <w:tr w:rsidR="00C51665" w:rsidRPr="00A13B95" w14:paraId="51C594FD" w14:textId="77777777" w:rsidTr="004D1B76">
        <w:tc>
          <w:tcPr>
            <w:tcW w:w="2122" w:type="dxa"/>
            <w:shd w:val="clear" w:color="auto" w:fill="0F4761" w:themeFill="accent1" w:themeFillShade="BF"/>
          </w:tcPr>
          <w:p w14:paraId="4011F4C3" w14:textId="77777777" w:rsidR="00C51665" w:rsidRPr="00B0418F" w:rsidRDefault="00C51665" w:rsidP="00FF01A6">
            <w:pPr>
              <w:pStyle w:val="ae"/>
            </w:pPr>
            <w:r w:rsidRPr="00B0418F">
              <w:t>Actor</w:t>
            </w:r>
          </w:p>
        </w:tc>
        <w:tc>
          <w:tcPr>
            <w:tcW w:w="7228" w:type="dxa"/>
          </w:tcPr>
          <w:p w14:paraId="0BE7AC31" w14:textId="57DA123B" w:rsidR="00C51665" w:rsidRPr="00B0418F" w:rsidRDefault="00C51665" w:rsidP="00FF01A6">
            <w:pPr>
              <w:pStyle w:val="ae"/>
            </w:pPr>
            <w:r w:rsidRPr="00B0418F">
              <w:t>User (Admin or Marketing Staff)</w:t>
            </w:r>
          </w:p>
        </w:tc>
      </w:tr>
      <w:tr w:rsidR="00C51665" w:rsidRPr="00A13B95" w14:paraId="6FCAAD17" w14:textId="77777777" w:rsidTr="004D1B76">
        <w:tc>
          <w:tcPr>
            <w:tcW w:w="2122" w:type="dxa"/>
            <w:shd w:val="clear" w:color="auto" w:fill="0F4761" w:themeFill="accent1" w:themeFillShade="BF"/>
          </w:tcPr>
          <w:p w14:paraId="23F188CD" w14:textId="77777777" w:rsidR="00C51665" w:rsidRPr="00B0418F" w:rsidRDefault="00C51665" w:rsidP="00FF01A6">
            <w:pPr>
              <w:pStyle w:val="ae"/>
            </w:pPr>
            <w:r w:rsidRPr="00B0418F">
              <w:t>Pre-Condition</w:t>
            </w:r>
          </w:p>
        </w:tc>
        <w:tc>
          <w:tcPr>
            <w:tcW w:w="7228" w:type="dxa"/>
          </w:tcPr>
          <w:p w14:paraId="3ABB96B1" w14:textId="77777777" w:rsidR="007A2B41" w:rsidRPr="00A13B95" w:rsidRDefault="007A2B41" w:rsidP="006A2F60">
            <w:pPr>
              <w:pStyle w:val="ae"/>
              <w:numPr>
                <w:ilvl w:val="0"/>
                <w:numId w:val="7"/>
              </w:numPr>
            </w:pPr>
            <w:r w:rsidRPr="00A13B95">
              <w:t>The user is currently logged into the website and has access to their admin or marketing dashboard.</w:t>
            </w:r>
          </w:p>
          <w:p w14:paraId="0419E09E" w14:textId="08EE583B" w:rsidR="00C51665" w:rsidRPr="00A13B95" w:rsidRDefault="007A2B41" w:rsidP="006A2F60">
            <w:pPr>
              <w:pStyle w:val="ae"/>
              <w:numPr>
                <w:ilvl w:val="0"/>
                <w:numId w:val="7"/>
              </w:numPr>
              <w:rPr>
                <w:rFonts w:eastAsia="Times New Roman" w:cs="Times New Roman"/>
                <w:szCs w:val="24"/>
                <w:lang w:val="en-CA" w:eastAsia="en-CA"/>
                <w14:ligatures w14:val="none"/>
              </w:rPr>
            </w:pPr>
            <w:r w:rsidRPr="00A13B95">
              <w:t>The website's logout functionality is operational.</w:t>
            </w:r>
          </w:p>
        </w:tc>
      </w:tr>
      <w:tr w:rsidR="00C51665" w:rsidRPr="00A13B95" w14:paraId="7DC50A2F" w14:textId="77777777" w:rsidTr="004D1B76">
        <w:tc>
          <w:tcPr>
            <w:tcW w:w="2122" w:type="dxa"/>
            <w:shd w:val="clear" w:color="auto" w:fill="0F4761" w:themeFill="accent1" w:themeFillShade="BF"/>
          </w:tcPr>
          <w:p w14:paraId="4D5F4530" w14:textId="77777777" w:rsidR="00C51665" w:rsidRPr="00B0418F" w:rsidRDefault="00C51665" w:rsidP="00FF01A6">
            <w:pPr>
              <w:pStyle w:val="ae"/>
            </w:pPr>
            <w:r w:rsidRPr="00B0418F">
              <w:t>Post-Condition</w:t>
            </w:r>
          </w:p>
        </w:tc>
        <w:tc>
          <w:tcPr>
            <w:tcW w:w="7228" w:type="dxa"/>
          </w:tcPr>
          <w:p w14:paraId="5AEE29C3" w14:textId="1ED14253" w:rsidR="00E018EF" w:rsidRPr="00A13B95" w:rsidRDefault="003D7479" w:rsidP="00FF01A6">
            <w:p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is successfully logged out, their session is terminated, and they are redirected to the website's login page.</w:t>
            </w:r>
          </w:p>
        </w:tc>
      </w:tr>
      <w:tr w:rsidR="00C51665" w:rsidRPr="00A13B95" w14:paraId="279443F4" w14:textId="77777777" w:rsidTr="004D1B76">
        <w:trPr>
          <w:trHeight w:val="77"/>
        </w:trPr>
        <w:tc>
          <w:tcPr>
            <w:tcW w:w="2122" w:type="dxa"/>
            <w:shd w:val="clear" w:color="auto" w:fill="0F4761" w:themeFill="accent1" w:themeFillShade="BF"/>
          </w:tcPr>
          <w:p w14:paraId="0B249FF1" w14:textId="77777777" w:rsidR="00C51665" w:rsidRPr="00B0418F" w:rsidRDefault="00C51665" w:rsidP="00FF01A6">
            <w:pPr>
              <w:pStyle w:val="ae"/>
            </w:pPr>
            <w:r w:rsidRPr="00B0418F">
              <w:t>Main Success Path</w:t>
            </w:r>
          </w:p>
        </w:tc>
        <w:tc>
          <w:tcPr>
            <w:tcW w:w="7228" w:type="dxa"/>
          </w:tcPr>
          <w:p w14:paraId="206F09E2" w14:textId="77777777" w:rsidR="00C80562"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is logged into the website and decides to log out.</w:t>
            </w:r>
          </w:p>
          <w:p w14:paraId="5EDAE5C9" w14:textId="621A70D0" w:rsidR="00C80562"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navigates to the logout option</w:t>
            </w:r>
            <w:r w:rsidR="00543D32" w:rsidRPr="00A13B95">
              <w:rPr>
                <w:rFonts w:eastAsia="Times New Roman" w:cs="Times New Roman"/>
                <w:sz w:val="24"/>
                <w:szCs w:val="24"/>
                <w:lang w:val="en-CA" w:eastAsia="en-CA"/>
                <w14:ligatures w14:val="none"/>
              </w:rPr>
              <w:t xml:space="preserve"> in the sidebar.</w:t>
            </w:r>
          </w:p>
          <w:p w14:paraId="0EAE4330" w14:textId="6A1623B9" w:rsidR="00C80562"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user clicks the Logout button.</w:t>
            </w:r>
          </w:p>
          <w:p w14:paraId="4E5442E2" w14:textId="77777777" w:rsidR="00C80562"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terminates the user's session.</w:t>
            </w:r>
          </w:p>
          <w:p w14:paraId="1196A5A8" w14:textId="2795435D" w:rsidR="00C80562"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redirects the user to the login page</w:t>
            </w:r>
            <w:r w:rsidR="00543D32" w:rsidRPr="00A13B95">
              <w:rPr>
                <w:rFonts w:eastAsia="Times New Roman" w:cs="Times New Roman"/>
                <w:sz w:val="24"/>
                <w:szCs w:val="24"/>
                <w:lang w:val="en-CA" w:eastAsia="en-CA"/>
                <w14:ligatures w14:val="none"/>
              </w:rPr>
              <w:t>.</w:t>
            </w:r>
          </w:p>
          <w:p w14:paraId="1718A590" w14:textId="5B5DD16E" w:rsidR="00C51665" w:rsidRPr="00A13B95" w:rsidRDefault="00C80562" w:rsidP="006A2F60">
            <w:pPr>
              <w:pStyle w:val="a9"/>
              <w:numPr>
                <w:ilvl w:val="0"/>
                <w:numId w:val="27"/>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displays a confirmation message indicating that the user has been successfully logged out.</w:t>
            </w:r>
          </w:p>
        </w:tc>
      </w:tr>
      <w:tr w:rsidR="00C51665" w:rsidRPr="00A13B95" w14:paraId="1A58D5E9" w14:textId="77777777" w:rsidTr="004D1B76">
        <w:tc>
          <w:tcPr>
            <w:tcW w:w="2122" w:type="dxa"/>
            <w:shd w:val="clear" w:color="auto" w:fill="0F4761" w:themeFill="accent1" w:themeFillShade="BF"/>
          </w:tcPr>
          <w:p w14:paraId="7DFFBBC8" w14:textId="77777777" w:rsidR="00C51665" w:rsidRPr="00B0418F" w:rsidRDefault="00C51665" w:rsidP="00FF01A6">
            <w:pPr>
              <w:pStyle w:val="ae"/>
            </w:pPr>
            <w:r w:rsidRPr="00B0418F">
              <w:t>Alternate Path</w:t>
            </w:r>
          </w:p>
        </w:tc>
        <w:tc>
          <w:tcPr>
            <w:tcW w:w="7228" w:type="dxa"/>
          </w:tcPr>
          <w:p w14:paraId="1AFC7F87" w14:textId="58BD46EF" w:rsidR="007F016A" w:rsidRPr="007F016A" w:rsidRDefault="007F016A" w:rsidP="00FF01A6">
            <w:pPr>
              <w:pStyle w:val="ae"/>
              <w:rPr>
                <w:b/>
                <w:lang w:val="en-CA"/>
              </w:rPr>
            </w:pPr>
            <w:r w:rsidRPr="007F016A">
              <w:rPr>
                <w:b/>
                <w:lang w:val="en-CA"/>
              </w:rPr>
              <w:t>Automatic Logout:</w:t>
            </w:r>
          </w:p>
          <w:p w14:paraId="63B517E3" w14:textId="6DE0BECE" w:rsidR="007F016A" w:rsidRPr="007F016A" w:rsidRDefault="007F016A" w:rsidP="006A2F60">
            <w:pPr>
              <w:pStyle w:val="ae"/>
              <w:numPr>
                <w:ilvl w:val="0"/>
                <w:numId w:val="20"/>
              </w:numPr>
              <w:rPr>
                <w:lang w:val="en-CA"/>
              </w:rPr>
            </w:pPr>
            <w:r w:rsidRPr="007F016A">
              <w:rPr>
                <w:lang w:val="en-CA"/>
              </w:rPr>
              <w:t>If the user is inactive for a specified period, the system automatically log</w:t>
            </w:r>
            <w:r w:rsidR="00892993">
              <w:rPr>
                <w:lang w:val="en-CA"/>
              </w:rPr>
              <w:t>s</w:t>
            </w:r>
            <w:r w:rsidRPr="007F016A">
              <w:rPr>
                <w:lang w:val="en-CA"/>
              </w:rPr>
              <w:t xml:space="preserve"> them out to enhance security.</w:t>
            </w:r>
          </w:p>
          <w:p w14:paraId="4F7A28A1" w14:textId="77777777" w:rsidR="00C51665" w:rsidRDefault="007F016A" w:rsidP="006A2F60">
            <w:pPr>
              <w:pStyle w:val="ae"/>
              <w:numPr>
                <w:ilvl w:val="0"/>
                <w:numId w:val="20"/>
              </w:numPr>
              <w:rPr>
                <w:lang w:val="en-CA"/>
              </w:rPr>
            </w:pPr>
            <w:r w:rsidRPr="007F016A">
              <w:rPr>
                <w:lang w:val="en-CA"/>
              </w:rPr>
              <w:lastRenderedPageBreak/>
              <w:t>The system displays a message indicating that the session has expired due to inactivity and prompts the user to log in again to continue.</w:t>
            </w:r>
          </w:p>
          <w:p w14:paraId="56D3E72F" w14:textId="2D31392A" w:rsidR="00E23D47" w:rsidRPr="00B0418F" w:rsidRDefault="00E23D47" w:rsidP="00E23D47">
            <w:pPr>
              <w:pStyle w:val="ae"/>
              <w:ind w:left="720"/>
              <w:rPr>
                <w:lang w:val="en-CA"/>
              </w:rPr>
            </w:pPr>
          </w:p>
        </w:tc>
      </w:tr>
      <w:tr w:rsidR="00C51665" w:rsidRPr="00A13B95" w14:paraId="1A0F2B65" w14:textId="77777777" w:rsidTr="004D1B76">
        <w:tc>
          <w:tcPr>
            <w:tcW w:w="2122" w:type="dxa"/>
            <w:shd w:val="clear" w:color="auto" w:fill="0F4761" w:themeFill="accent1" w:themeFillShade="BF"/>
          </w:tcPr>
          <w:p w14:paraId="5D130B55" w14:textId="77777777" w:rsidR="00C51665" w:rsidRPr="00B0418F" w:rsidRDefault="00C51665" w:rsidP="00FF01A6">
            <w:pPr>
              <w:pStyle w:val="ae"/>
            </w:pPr>
            <w:r w:rsidRPr="00B0418F">
              <w:t>Exception Path</w:t>
            </w:r>
          </w:p>
        </w:tc>
        <w:tc>
          <w:tcPr>
            <w:tcW w:w="7228" w:type="dxa"/>
          </w:tcPr>
          <w:p w14:paraId="651BD5CF" w14:textId="19BE5B24" w:rsidR="00045253" w:rsidRPr="00A13B95" w:rsidRDefault="00045253"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Logout Failure:</w:t>
            </w:r>
          </w:p>
          <w:p w14:paraId="77E65670" w14:textId="77777777" w:rsidR="00045253" w:rsidRPr="00A13B95" w:rsidRDefault="00045253" w:rsidP="006A2F60">
            <w:pPr>
              <w:pStyle w:val="a9"/>
              <w:numPr>
                <w:ilvl w:val="0"/>
                <w:numId w:val="3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there are technical issues that prevent a successful logout (e.g., server errors or connectivity problems), the system displays an error message advising the user to try again later.</w:t>
            </w:r>
          </w:p>
          <w:p w14:paraId="5A8F0AA3" w14:textId="54C4346D" w:rsidR="00045253" w:rsidRPr="00A13B95" w:rsidRDefault="00045253" w:rsidP="006A2F60">
            <w:pPr>
              <w:pStyle w:val="a9"/>
              <w:numPr>
                <w:ilvl w:val="0"/>
                <w:numId w:val="30"/>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 xml:space="preserve">The system logs the issue for review and resolution by </w:t>
            </w:r>
            <w:r w:rsidR="006E5333" w:rsidRPr="00A13B95">
              <w:rPr>
                <w:rFonts w:eastAsia="Times New Roman" w:cs="Times New Roman"/>
                <w:sz w:val="24"/>
                <w:szCs w:val="24"/>
                <w:lang w:val="en-CA" w:eastAsia="en-CA"/>
                <w14:ligatures w14:val="none"/>
              </w:rPr>
              <w:t>IT</w:t>
            </w:r>
            <w:r w:rsidRPr="00A13B95">
              <w:rPr>
                <w:rFonts w:eastAsia="Times New Roman" w:cs="Times New Roman"/>
                <w:sz w:val="24"/>
                <w:szCs w:val="24"/>
                <w:lang w:val="en-CA" w:eastAsia="en-CA"/>
                <w14:ligatures w14:val="none"/>
              </w:rPr>
              <w:t xml:space="preserve"> support.</w:t>
            </w:r>
          </w:p>
          <w:p w14:paraId="2A16D84C" w14:textId="387BAA78" w:rsidR="00045253" w:rsidRPr="00A13B95" w:rsidRDefault="00045253"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Session Data Loss:</w:t>
            </w:r>
          </w:p>
          <w:p w14:paraId="49749215" w14:textId="77777777" w:rsidR="00045253" w:rsidRPr="00A13B95" w:rsidRDefault="00045253" w:rsidP="006A2F60">
            <w:pPr>
              <w:pStyle w:val="a9"/>
              <w:numPr>
                <w:ilvl w:val="0"/>
                <w:numId w:val="29"/>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system encounters an error that leads to loss of session data before logout, the user may be redirected to the login page without a confirmation message.</w:t>
            </w:r>
          </w:p>
          <w:p w14:paraId="18150B7E" w14:textId="77777777" w:rsidR="00045253" w:rsidRPr="00A13B95" w:rsidRDefault="00045253" w:rsidP="006A2F60">
            <w:pPr>
              <w:pStyle w:val="a9"/>
              <w:numPr>
                <w:ilvl w:val="0"/>
                <w:numId w:val="29"/>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The system logs this issue, and the user may need to log in again to continue.</w:t>
            </w:r>
          </w:p>
          <w:p w14:paraId="504BBF24" w14:textId="073DAB6D" w:rsidR="00045253" w:rsidRPr="00A13B95" w:rsidRDefault="00045253" w:rsidP="00FF01A6">
            <w:pPr>
              <w:spacing w:after="0" w:line="240" w:lineRule="auto"/>
              <w:rPr>
                <w:rFonts w:eastAsia="Times New Roman" w:cs="Times New Roman"/>
                <w:b/>
                <w:bCs/>
                <w:sz w:val="24"/>
                <w:szCs w:val="24"/>
                <w:lang w:val="en-CA" w:eastAsia="en-CA"/>
                <w14:ligatures w14:val="none"/>
              </w:rPr>
            </w:pPr>
            <w:r w:rsidRPr="00A13B95">
              <w:rPr>
                <w:rFonts w:eastAsia="Times New Roman" w:cs="Times New Roman"/>
                <w:b/>
                <w:bCs/>
                <w:sz w:val="24"/>
                <w:szCs w:val="24"/>
                <w:lang w:val="en-CA" w:eastAsia="en-CA"/>
                <w14:ligatures w14:val="none"/>
              </w:rPr>
              <w:t>User Already Logged Out:</w:t>
            </w:r>
          </w:p>
          <w:p w14:paraId="3EA6A4DB" w14:textId="04F0A06C" w:rsidR="00C51665" w:rsidRPr="00A13B95" w:rsidRDefault="00045253" w:rsidP="006A2F60">
            <w:pPr>
              <w:pStyle w:val="a9"/>
              <w:keepNext/>
              <w:numPr>
                <w:ilvl w:val="0"/>
                <w:numId w:val="28"/>
              </w:numPr>
              <w:spacing w:after="0" w:line="240" w:lineRule="auto"/>
              <w:rPr>
                <w:rFonts w:eastAsia="Times New Roman" w:cs="Times New Roman"/>
                <w:sz w:val="24"/>
                <w:szCs w:val="24"/>
                <w:lang w:val="en-CA" w:eastAsia="en-CA"/>
                <w14:ligatures w14:val="none"/>
              </w:rPr>
            </w:pPr>
            <w:r w:rsidRPr="00A13B95">
              <w:rPr>
                <w:rFonts w:eastAsia="Times New Roman" w:cs="Times New Roman"/>
                <w:sz w:val="24"/>
                <w:szCs w:val="24"/>
                <w:lang w:val="en-CA" w:eastAsia="en-CA"/>
                <w14:ligatures w14:val="none"/>
              </w:rPr>
              <w:t>If the user attempts to log out but the system has already terminated the session (e.g., due to timeout), the system redirects them to the login page with a message stating they are already logged out.</w:t>
            </w:r>
          </w:p>
        </w:tc>
      </w:tr>
    </w:tbl>
    <w:p w14:paraId="16774888" w14:textId="68153E7B" w:rsidR="00C51932" w:rsidRPr="002B2925" w:rsidRDefault="00FE2AED" w:rsidP="002B2925">
      <w:pPr>
        <w:pStyle w:val="af8"/>
      </w:pPr>
      <w:bookmarkStart w:id="28" w:name="_Toc169900793"/>
      <w:r>
        <w:t xml:space="preserve">Table </w:t>
      </w:r>
      <w:fldSimple w:instr=" SEQ Table \* ARABIC ">
        <w:r>
          <w:rPr>
            <w:noProof/>
          </w:rPr>
          <w:t>8</w:t>
        </w:r>
      </w:fldSimple>
      <w:r>
        <w:t>: Use Case Description - Logout of Website</w:t>
      </w:r>
      <w:bookmarkEnd w:id="28"/>
    </w:p>
    <w:p w14:paraId="27366EFD" w14:textId="77777777" w:rsidR="00297E29" w:rsidRDefault="00297E29">
      <w:pPr>
        <w:spacing w:after="160" w:line="259" w:lineRule="auto"/>
        <w:rPr>
          <w:rFonts w:eastAsiaTheme="majorEastAsia" w:cs="Times New Roman"/>
          <w:b/>
          <w:color w:val="000000" w:themeColor="text1"/>
          <w:sz w:val="32"/>
          <w:szCs w:val="32"/>
        </w:rPr>
      </w:pPr>
      <w:r>
        <w:rPr>
          <w:rFonts w:cs="Times New Roman"/>
        </w:rPr>
        <w:br w:type="page"/>
      </w:r>
    </w:p>
    <w:p w14:paraId="18DE6D90" w14:textId="66B92E53" w:rsidR="008D7587" w:rsidRDefault="004F4A75" w:rsidP="006A2F60">
      <w:pPr>
        <w:pStyle w:val="2"/>
        <w:numPr>
          <w:ilvl w:val="0"/>
          <w:numId w:val="5"/>
        </w:numPr>
        <w:spacing w:line="240" w:lineRule="auto"/>
        <w:rPr>
          <w:rFonts w:cs="Times New Roman"/>
        </w:rPr>
      </w:pPr>
      <w:bookmarkStart w:id="29" w:name="_Toc169900756"/>
      <w:r w:rsidRPr="694B5707">
        <w:rPr>
          <w:rFonts w:cs="Times New Roman"/>
        </w:rPr>
        <w:lastRenderedPageBreak/>
        <w:t>Sequence</w:t>
      </w:r>
      <w:r w:rsidR="008D7587" w:rsidRPr="694B5707">
        <w:rPr>
          <w:rFonts w:cs="Times New Roman"/>
        </w:rPr>
        <w:t xml:space="preserve"> Diagram</w:t>
      </w:r>
      <w:bookmarkEnd w:id="29"/>
    </w:p>
    <w:p w14:paraId="4FB16B61" w14:textId="366B43E6" w:rsidR="5E7F1747" w:rsidRDefault="00763A49" w:rsidP="5E7F1747">
      <w:pPr>
        <w:pStyle w:val="ae"/>
      </w:pPr>
      <w:r>
        <w:t xml:space="preserve">The </w:t>
      </w:r>
      <w:r w:rsidR="00B51654">
        <w:t>following s</w:t>
      </w:r>
      <w:r>
        <w:t>equence diagrams are derived from the Use Cases outlined in the preceding section.</w:t>
      </w:r>
    </w:p>
    <w:p w14:paraId="0EDA0495" w14:textId="6228319F" w:rsidR="006D23E5" w:rsidRDefault="2026D469" w:rsidP="006D23E5">
      <w:pPr>
        <w:pStyle w:val="ae"/>
        <w:keepNext/>
        <w:jc w:val="center"/>
      </w:pPr>
      <w:r>
        <w:rPr>
          <w:noProof/>
        </w:rPr>
        <w:drawing>
          <wp:inline distT="0" distB="0" distL="0" distR="0" wp14:anchorId="77942539" wp14:editId="54390AE3">
            <wp:extent cx="4305749" cy="7200000"/>
            <wp:effectExtent l="0" t="0" r="0" b="1270"/>
            <wp:docPr id="790991506" name="Picture 79099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b="2724"/>
                    <a:stretch>
                      <a:fillRect/>
                    </a:stretch>
                  </pic:blipFill>
                  <pic:spPr>
                    <a:xfrm>
                      <a:off x="0" y="0"/>
                      <a:ext cx="4305749" cy="7200000"/>
                    </a:xfrm>
                    <a:prstGeom prst="rect">
                      <a:avLst/>
                    </a:prstGeom>
                  </pic:spPr>
                </pic:pic>
              </a:graphicData>
            </a:graphic>
          </wp:inline>
        </w:drawing>
      </w:r>
    </w:p>
    <w:p w14:paraId="07C563A9" w14:textId="4313C272" w:rsidR="37DB0AC1" w:rsidRDefault="006D23E5" w:rsidP="00FC219B">
      <w:pPr>
        <w:pStyle w:val="af8"/>
      </w:pPr>
      <w:bookmarkStart w:id="30" w:name="_Toc169900768"/>
      <w:r>
        <w:t xml:space="preserve">Figure </w:t>
      </w:r>
      <w:fldSimple w:instr=" SEQ Figure \* ARABIC ">
        <w:r w:rsidR="008B13C6">
          <w:rPr>
            <w:noProof/>
          </w:rPr>
          <w:t>2</w:t>
        </w:r>
      </w:fldSimple>
      <w:r>
        <w:t>: Sequence Diagram for Browse Content</w:t>
      </w:r>
      <w:bookmarkEnd w:id="30"/>
    </w:p>
    <w:p w14:paraId="43D291BE" w14:textId="6163525A" w:rsidR="006D23E5" w:rsidRDefault="535950D2" w:rsidP="006D23E5">
      <w:pPr>
        <w:keepNext/>
        <w:jc w:val="center"/>
      </w:pPr>
      <w:r>
        <w:br w:type="page"/>
      </w:r>
      <w:r w:rsidR="10915D70">
        <w:rPr>
          <w:noProof/>
        </w:rPr>
        <w:lastRenderedPageBreak/>
        <w:drawing>
          <wp:inline distT="0" distB="0" distL="0" distR="0" wp14:anchorId="10F2829C" wp14:editId="6FAC055D">
            <wp:extent cx="4233201" cy="7200000"/>
            <wp:effectExtent l="0" t="0" r="0" b="1270"/>
            <wp:docPr id="1540073466" name="Picture 154007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b="1602"/>
                    <a:stretch>
                      <a:fillRect/>
                    </a:stretch>
                  </pic:blipFill>
                  <pic:spPr>
                    <a:xfrm>
                      <a:off x="0" y="0"/>
                      <a:ext cx="4233201" cy="7200000"/>
                    </a:xfrm>
                    <a:prstGeom prst="rect">
                      <a:avLst/>
                    </a:prstGeom>
                  </pic:spPr>
                </pic:pic>
              </a:graphicData>
            </a:graphic>
          </wp:inline>
        </w:drawing>
      </w:r>
    </w:p>
    <w:p w14:paraId="0655E185" w14:textId="273DAD6C" w:rsidR="006D23E5" w:rsidRDefault="006D23E5" w:rsidP="00914831">
      <w:pPr>
        <w:pStyle w:val="af8"/>
      </w:pPr>
      <w:bookmarkStart w:id="31" w:name="_Toc169900769"/>
      <w:r>
        <w:t xml:space="preserve">Figure </w:t>
      </w:r>
      <w:fldSimple w:instr=" SEQ Figure \* ARABIC ">
        <w:r w:rsidR="008B13C6">
          <w:rPr>
            <w:noProof/>
          </w:rPr>
          <w:t>3</w:t>
        </w:r>
      </w:fldSimple>
      <w:r>
        <w:t>: Sequence Diagram for Submit Contact Form</w:t>
      </w:r>
      <w:bookmarkEnd w:id="31"/>
    </w:p>
    <w:p w14:paraId="492D7C40" w14:textId="460F8A31" w:rsidR="006D23E5" w:rsidRDefault="5C10E8D9" w:rsidP="006D23E5">
      <w:pPr>
        <w:keepNext/>
        <w:jc w:val="center"/>
      </w:pPr>
      <w:r>
        <w:rPr>
          <w:noProof/>
        </w:rPr>
        <w:lastRenderedPageBreak/>
        <w:drawing>
          <wp:inline distT="0" distB="0" distL="0" distR="0" wp14:anchorId="12B20C37" wp14:editId="27932F2F">
            <wp:extent cx="6061149" cy="6840000"/>
            <wp:effectExtent l="0" t="0" r="0" b="0"/>
            <wp:docPr id="1076838726" name="Picture 107683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b="2884"/>
                    <a:stretch>
                      <a:fillRect/>
                    </a:stretch>
                  </pic:blipFill>
                  <pic:spPr>
                    <a:xfrm>
                      <a:off x="0" y="0"/>
                      <a:ext cx="6061149" cy="6840000"/>
                    </a:xfrm>
                    <a:prstGeom prst="rect">
                      <a:avLst/>
                    </a:prstGeom>
                  </pic:spPr>
                </pic:pic>
              </a:graphicData>
            </a:graphic>
          </wp:inline>
        </w:drawing>
      </w:r>
    </w:p>
    <w:p w14:paraId="71046E1A" w14:textId="639DA7F8" w:rsidR="006D23E5" w:rsidRDefault="006D23E5" w:rsidP="00FC219B">
      <w:pPr>
        <w:pStyle w:val="af8"/>
      </w:pPr>
      <w:bookmarkStart w:id="32" w:name="_Toc169900770"/>
      <w:r>
        <w:t xml:space="preserve">Figure </w:t>
      </w:r>
      <w:fldSimple w:instr=" SEQ Figure \* ARABIC ">
        <w:r w:rsidR="008B13C6">
          <w:rPr>
            <w:noProof/>
          </w:rPr>
          <w:t>4</w:t>
        </w:r>
      </w:fldSimple>
      <w:r>
        <w:t>: Sequence Diagram for Create Support Ticket</w:t>
      </w:r>
      <w:bookmarkEnd w:id="32"/>
    </w:p>
    <w:p w14:paraId="77A1F404" w14:textId="48CC86BD" w:rsidR="00F11621" w:rsidRDefault="10AB6B16" w:rsidP="00F11621">
      <w:pPr>
        <w:keepNext/>
        <w:jc w:val="center"/>
      </w:pPr>
      <w:r>
        <w:rPr>
          <w:noProof/>
        </w:rPr>
        <w:lastRenderedPageBreak/>
        <w:drawing>
          <wp:inline distT="0" distB="0" distL="0" distR="0" wp14:anchorId="6C1EAD48" wp14:editId="500E0965">
            <wp:extent cx="4895018" cy="7200000"/>
            <wp:effectExtent l="0" t="0" r="1270" b="1270"/>
            <wp:docPr id="1876446396" name="Picture 187644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b="2884"/>
                    <a:stretch>
                      <a:fillRect/>
                    </a:stretch>
                  </pic:blipFill>
                  <pic:spPr>
                    <a:xfrm>
                      <a:off x="0" y="0"/>
                      <a:ext cx="4895018" cy="7200000"/>
                    </a:xfrm>
                    <a:prstGeom prst="rect">
                      <a:avLst/>
                    </a:prstGeom>
                  </pic:spPr>
                </pic:pic>
              </a:graphicData>
            </a:graphic>
          </wp:inline>
        </w:drawing>
      </w:r>
    </w:p>
    <w:p w14:paraId="1B1B2335" w14:textId="7835E409" w:rsidR="00F11621" w:rsidRDefault="00F11621" w:rsidP="00FC219B">
      <w:pPr>
        <w:pStyle w:val="af8"/>
      </w:pPr>
      <w:bookmarkStart w:id="33" w:name="_Toc169900771"/>
      <w:r>
        <w:t xml:space="preserve">Figure </w:t>
      </w:r>
      <w:fldSimple w:instr=" SEQ Figure \* ARABIC ">
        <w:r w:rsidR="008B13C6">
          <w:rPr>
            <w:noProof/>
          </w:rPr>
          <w:t>5</w:t>
        </w:r>
      </w:fldSimple>
      <w:r>
        <w:t>: Sequence Diagram for Modify Users</w:t>
      </w:r>
      <w:bookmarkEnd w:id="33"/>
    </w:p>
    <w:p w14:paraId="1FE88BEC" w14:textId="20351F03" w:rsidR="005132B6" w:rsidRDefault="38B48DA0" w:rsidP="005132B6">
      <w:pPr>
        <w:keepNext/>
        <w:jc w:val="center"/>
      </w:pPr>
      <w:r>
        <w:rPr>
          <w:noProof/>
        </w:rPr>
        <w:lastRenderedPageBreak/>
        <w:drawing>
          <wp:inline distT="0" distB="0" distL="0" distR="0" wp14:anchorId="7D3D05C6" wp14:editId="6D527698">
            <wp:extent cx="5304627" cy="7200000"/>
            <wp:effectExtent l="0" t="0" r="0" b="1270"/>
            <wp:docPr id="1434131936" name="Picture 143413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b="3205"/>
                    <a:stretch>
                      <a:fillRect/>
                    </a:stretch>
                  </pic:blipFill>
                  <pic:spPr>
                    <a:xfrm>
                      <a:off x="0" y="0"/>
                      <a:ext cx="5304627" cy="7200000"/>
                    </a:xfrm>
                    <a:prstGeom prst="rect">
                      <a:avLst/>
                    </a:prstGeom>
                  </pic:spPr>
                </pic:pic>
              </a:graphicData>
            </a:graphic>
          </wp:inline>
        </w:drawing>
      </w:r>
    </w:p>
    <w:p w14:paraId="374C9588" w14:textId="6042D644" w:rsidR="005132B6" w:rsidRDefault="005132B6" w:rsidP="00FC219B">
      <w:pPr>
        <w:pStyle w:val="af8"/>
      </w:pPr>
      <w:bookmarkStart w:id="34" w:name="_Toc169900772"/>
      <w:r>
        <w:t xml:space="preserve">Figure </w:t>
      </w:r>
      <w:fldSimple w:instr=" SEQ Figure \* ARABIC ">
        <w:r w:rsidR="008B13C6">
          <w:rPr>
            <w:noProof/>
          </w:rPr>
          <w:t>6</w:t>
        </w:r>
      </w:fldSimple>
      <w:r>
        <w:t>: Sequence Diagram for Post Content</w:t>
      </w:r>
      <w:bookmarkEnd w:id="34"/>
    </w:p>
    <w:p w14:paraId="239322C0" w14:textId="78BC9DD4" w:rsidR="002F3B14" w:rsidRDefault="511C2104" w:rsidP="002F3B14">
      <w:pPr>
        <w:keepNext/>
        <w:jc w:val="center"/>
      </w:pPr>
      <w:r>
        <w:rPr>
          <w:noProof/>
        </w:rPr>
        <w:lastRenderedPageBreak/>
        <w:drawing>
          <wp:inline distT="0" distB="0" distL="0" distR="0" wp14:anchorId="021605DA" wp14:editId="33BEF838">
            <wp:extent cx="3581491" cy="7899991"/>
            <wp:effectExtent l="0" t="0" r="0" b="6350"/>
            <wp:docPr id="1590507298" name="Picture 15905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b="2083"/>
                    <a:stretch>
                      <a:fillRect/>
                    </a:stretch>
                  </pic:blipFill>
                  <pic:spPr>
                    <a:xfrm>
                      <a:off x="0" y="0"/>
                      <a:ext cx="3586274" cy="7910541"/>
                    </a:xfrm>
                    <a:prstGeom prst="rect">
                      <a:avLst/>
                    </a:prstGeom>
                  </pic:spPr>
                </pic:pic>
              </a:graphicData>
            </a:graphic>
          </wp:inline>
        </w:drawing>
      </w:r>
    </w:p>
    <w:p w14:paraId="3C6E4513" w14:textId="4C7B665A" w:rsidR="535950D2" w:rsidRDefault="002F3B14" w:rsidP="00FC219B">
      <w:pPr>
        <w:pStyle w:val="af8"/>
      </w:pPr>
      <w:bookmarkStart w:id="35" w:name="_Toc169900773"/>
      <w:r>
        <w:lastRenderedPageBreak/>
        <w:t xml:space="preserve">Figure </w:t>
      </w:r>
      <w:fldSimple w:instr=" SEQ Figure \* ARABIC ">
        <w:r w:rsidR="008B13C6">
          <w:rPr>
            <w:noProof/>
          </w:rPr>
          <w:t>7</w:t>
        </w:r>
      </w:fldSimple>
      <w:r>
        <w:t>: Sequence Diagram for Website Login</w:t>
      </w:r>
      <w:bookmarkEnd w:id="35"/>
    </w:p>
    <w:p w14:paraId="52C38B56" w14:textId="1E8B9836" w:rsidR="002F3B14" w:rsidRDefault="67AB4828" w:rsidP="002F3B14">
      <w:pPr>
        <w:keepNext/>
        <w:jc w:val="center"/>
      </w:pPr>
      <w:r>
        <w:rPr>
          <w:noProof/>
        </w:rPr>
        <w:drawing>
          <wp:inline distT="0" distB="0" distL="0" distR="0" wp14:anchorId="30BED876" wp14:editId="2B94505B">
            <wp:extent cx="4341498" cy="5400000"/>
            <wp:effectExtent l="0" t="0" r="1905" b="0"/>
            <wp:docPr id="845158533" name="Picture 84515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b="3525"/>
                    <a:stretch>
                      <a:fillRect/>
                    </a:stretch>
                  </pic:blipFill>
                  <pic:spPr>
                    <a:xfrm>
                      <a:off x="0" y="0"/>
                      <a:ext cx="4341498" cy="5400000"/>
                    </a:xfrm>
                    <a:prstGeom prst="rect">
                      <a:avLst/>
                    </a:prstGeom>
                  </pic:spPr>
                </pic:pic>
              </a:graphicData>
            </a:graphic>
          </wp:inline>
        </w:drawing>
      </w:r>
    </w:p>
    <w:p w14:paraId="60908C62" w14:textId="6BD14815" w:rsidR="535950D2" w:rsidRDefault="002F3B14" w:rsidP="00FC219B">
      <w:pPr>
        <w:pStyle w:val="af8"/>
      </w:pPr>
      <w:bookmarkStart w:id="36" w:name="_Toc169900774"/>
      <w:r>
        <w:t xml:space="preserve">Figure </w:t>
      </w:r>
      <w:fldSimple w:instr=" SEQ Figure \* ARABIC ">
        <w:r w:rsidR="008B13C6">
          <w:rPr>
            <w:noProof/>
          </w:rPr>
          <w:t>8</w:t>
        </w:r>
      </w:fldSimple>
      <w:r>
        <w:t>: Sequence Diagram for Website Logout</w:t>
      </w:r>
      <w:bookmarkEnd w:id="36"/>
    </w:p>
    <w:p w14:paraId="4C74DFF1" w14:textId="43F0C307" w:rsidR="001932CC" w:rsidRPr="00681E2E" w:rsidRDefault="004D01FF" w:rsidP="006A2F60">
      <w:pPr>
        <w:pStyle w:val="2"/>
        <w:numPr>
          <w:ilvl w:val="0"/>
          <w:numId w:val="5"/>
        </w:numPr>
        <w:spacing w:before="0" w:line="240" w:lineRule="auto"/>
        <w:rPr>
          <w:rFonts w:cs="Times New Roman"/>
        </w:rPr>
      </w:pPr>
      <w:bookmarkStart w:id="37" w:name="_Toc169900757"/>
      <w:r>
        <w:rPr>
          <w:rFonts w:cs="Times New Roman"/>
        </w:rPr>
        <w:lastRenderedPageBreak/>
        <w:t xml:space="preserve">Draft of </w:t>
      </w:r>
      <w:r w:rsidR="008D7587" w:rsidRPr="008D7587">
        <w:rPr>
          <w:rFonts w:cs="Times New Roman"/>
        </w:rPr>
        <w:t>System Architecture</w:t>
      </w:r>
      <w:bookmarkEnd w:id="37"/>
    </w:p>
    <w:p w14:paraId="60269DD1" w14:textId="51CF9994" w:rsidR="005549F3" w:rsidRDefault="71CEFB46" w:rsidP="005549F3">
      <w:pPr>
        <w:pStyle w:val="ae"/>
        <w:keepNext/>
      </w:pPr>
      <w:r>
        <w:rPr>
          <w:noProof/>
        </w:rPr>
        <w:drawing>
          <wp:inline distT="0" distB="0" distL="0" distR="0" wp14:anchorId="46DA3AE0" wp14:editId="2BE480CE">
            <wp:extent cx="5943600" cy="3562350"/>
            <wp:effectExtent l="0" t="0" r="0" b="0"/>
            <wp:docPr id="1213965114" name="Picture 121396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749081FE" w14:textId="0D85D320" w:rsidR="001932CC" w:rsidRDefault="005549F3" w:rsidP="00FC219B">
      <w:pPr>
        <w:pStyle w:val="af8"/>
      </w:pPr>
      <w:bookmarkStart w:id="38" w:name="_Toc169900775"/>
      <w:r>
        <w:t xml:space="preserve">Figure </w:t>
      </w:r>
      <w:fldSimple w:instr=" SEQ Figure \* ARABIC ">
        <w:r w:rsidR="008B13C6">
          <w:rPr>
            <w:noProof/>
          </w:rPr>
          <w:t>9</w:t>
        </w:r>
      </w:fldSimple>
      <w:r>
        <w:t xml:space="preserve">: </w:t>
      </w:r>
      <w:r w:rsidR="00651691">
        <w:t>System</w:t>
      </w:r>
      <w:r>
        <w:t xml:space="preserve"> Architecture</w:t>
      </w:r>
      <w:bookmarkEnd w:id="38"/>
    </w:p>
    <w:p w14:paraId="1315F3B2" w14:textId="77777777" w:rsidR="00BC5C43" w:rsidRDefault="00BC5C43" w:rsidP="008D7587">
      <w:pPr>
        <w:pStyle w:val="ae"/>
      </w:pPr>
    </w:p>
    <w:p w14:paraId="132FD982" w14:textId="5434D10D" w:rsidR="00FE180A" w:rsidRDefault="00FE180A" w:rsidP="00D03284">
      <w:pPr>
        <w:pStyle w:val="ae"/>
        <w:ind w:left="360"/>
      </w:pPr>
      <w:r>
        <w:t xml:space="preserve">The diagram provides an overview of the new website’s system architecture. This includes the roles and interactions of users, the front end, the web server, the file system, and the database. </w:t>
      </w:r>
    </w:p>
    <w:p w14:paraId="2D2DCAE0" w14:textId="77777777" w:rsidR="00D03284" w:rsidRDefault="00D03284" w:rsidP="00D03284">
      <w:pPr>
        <w:pStyle w:val="ae"/>
        <w:ind w:left="360"/>
      </w:pPr>
    </w:p>
    <w:p w14:paraId="0FEEB9DB" w14:textId="71089300" w:rsidR="00866904" w:rsidRPr="00096B5A" w:rsidRDefault="00866904" w:rsidP="006A2F60">
      <w:pPr>
        <w:pStyle w:val="ae"/>
        <w:numPr>
          <w:ilvl w:val="0"/>
          <w:numId w:val="46"/>
        </w:numPr>
        <w:rPr>
          <w:b/>
          <w:bCs/>
        </w:rPr>
      </w:pPr>
      <w:r w:rsidRPr="00866904">
        <w:rPr>
          <w:b/>
          <w:bCs/>
        </w:rPr>
        <w:t>Users</w:t>
      </w:r>
      <w:r w:rsidR="00096B5A">
        <w:rPr>
          <w:b/>
          <w:bCs/>
        </w:rPr>
        <w:t xml:space="preserve">: </w:t>
      </w:r>
      <w:r>
        <w:t>The end-users interact with the system through a web browser or other client application.</w:t>
      </w:r>
      <w:r w:rsidR="00096B5A">
        <w:rPr>
          <w:b/>
          <w:bCs/>
        </w:rPr>
        <w:t xml:space="preserve"> </w:t>
      </w:r>
      <w:r>
        <w:t>They collect data (input) and receive/display results (output).</w:t>
      </w:r>
    </w:p>
    <w:p w14:paraId="511CF1C5" w14:textId="35E2EA68" w:rsidR="00866904" w:rsidRDefault="00866904" w:rsidP="006A2F60">
      <w:pPr>
        <w:pStyle w:val="ae"/>
        <w:numPr>
          <w:ilvl w:val="0"/>
          <w:numId w:val="46"/>
        </w:numPr>
      </w:pPr>
      <w:r w:rsidRPr="00866904">
        <w:rPr>
          <w:b/>
          <w:bCs/>
        </w:rPr>
        <w:t>Front End</w:t>
      </w:r>
      <w:r w:rsidR="00096B5A">
        <w:rPr>
          <w:b/>
          <w:bCs/>
        </w:rPr>
        <w:t>:</w:t>
      </w:r>
      <w:r>
        <w:t xml:space="preserve"> This is the client side of the web application, built with HTML, CSS, and JavaScript.</w:t>
      </w:r>
      <w:r w:rsidR="00680F26">
        <w:t xml:space="preserve"> T</w:t>
      </w:r>
      <w:r>
        <w:t xml:space="preserve">he front end gathers user input and sends it to the web server. </w:t>
      </w:r>
      <w:r w:rsidR="00AC71C3">
        <w:t>Also, it</w:t>
      </w:r>
      <w:r>
        <w:t xml:space="preserve"> receives data from the server and presents it to the user.</w:t>
      </w:r>
    </w:p>
    <w:p w14:paraId="1F6C6D07" w14:textId="69C262EC" w:rsidR="00866904" w:rsidRPr="00B339D1" w:rsidRDefault="00866904" w:rsidP="006A2F60">
      <w:pPr>
        <w:pStyle w:val="ae"/>
        <w:numPr>
          <w:ilvl w:val="0"/>
          <w:numId w:val="46"/>
        </w:numPr>
        <w:rPr>
          <w:b/>
          <w:bCs/>
        </w:rPr>
      </w:pPr>
      <w:r w:rsidRPr="00866904">
        <w:rPr>
          <w:b/>
          <w:bCs/>
        </w:rPr>
        <w:t>Web Server</w:t>
      </w:r>
      <w:r w:rsidR="00B339D1">
        <w:rPr>
          <w:b/>
          <w:bCs/>
        </w:rPr>
        <w:t xml:space="preserve">: </w:t>
      </w:r>
      <w:r>
        <w:t>The server side that handles the logic, processing requests, and serving responses. It uses PHP, JavaScript, and APIs.</w:t>
      </w:r>
      <w:r w:rsidR="007D2878">
        <w:t xml:space="preserve"> These technologies will be running in a Linux operating system.</w:t>
      </w:r>
    </w:p>
    <w:p w14:paraId="04CAEAA1" w14:textId="77777777" w:rsidR="00866904" w:rsidRDefault="00866904" w:rsidP="006A2F60">
      <w:pPr>
        <w:pStyle w:val="ae"/>
        <w:numPr>
          <w:ilvl w:val="0"/>
          <w:numId w:val="38"/>
        </w:numPr>
      </w:pPr>
      <w:r w:rsidRPr="007D2878">
        <w:rPr>
          <w:b/>
        </w:rPr>
        <w:t>Request Handling</w:t>
      </w:r>
      <w:r>
        <w:t>: Processes incoming requests from the front end.</w:t>
      </w:r>
    </w:p>
    <w:p w14:paraId="7797E64C" w14:textId="77777777" w:rsidR="00866904" w:rsidRDefault="00866904" w:rsidP="006A2F60">
      <w:pPr>
        <w:pStyle w:val="ae"/>
        <w:numPr>
          <w:ilvl w:val="0"/>
          <w:numId w:val="38"/>
        </w:numPr>
      </w:pPr>
      <w:r w:rsidRPr="007D2878">
        <w:rPr>
          <w:b/>
        </w:rPr>
        <w:t>Response Generation</w:t>
      </w:r>
      <w:r>
        <w:t>: Generates appropriate responses to send back to the front end.</w:t>
      </w:r>
    </w:p>
    <w:p w14:paraId="6EFB8435" w14:textId="77777777" w:rsidR="00445AC9" w:rsidRDefault="00866904" w:rsidP="006A2F60">
      <w:pPr>
        <w:pStyle w:val="ae"/>
        <w:numPr>
          <w:ilvl w:val="0"/>
          <w:numId w:val="38"/>
        </w:numPr>
      </w:pPr>
      <w:r w:rsidRPr="007D2878">
        <w:rPr>
          <w:b/>
        </w:rPr>
        <w:t>File System and Database Interaction</w:t>
      </w:r>
      <w:r>
        <w:t>: Interacts with the file system and database to retrieve and store data.</w:t>
      </w:r>
    </w:p>
    <w:p w14:paraId="3E778A3D" w14:textId="77777777" w:rsidR="00445AC9" w:rsidRDefault="00866904" w:rsidP="006A2F60">
      <w:pPr>
        <w:pStyle w:val="ae"/>
        <w:numPr>
          <w:ilvl w:val="0"/>
          <w:numId w:val="46"/>
        </w:numPr>
        <w:rPr>
          <w:b/>
          <w:bCs/>
        </w:rPr>
      </w:pPr>
      <w:r w:rsidRPr="00445AC9">
        <w:rPr>
          <w:b/>
          <w:bCs/>
        </w:rPr>
        <w:t>File System</w:t>
      </w:r>
      <w:r w:rsidR="00445AC9">
        <w:rPr>
          <w:b/>
          <w:bCs/>
        </w:rPr>
        <w:t xml:space="preserve">: </w:t>
      </w:r>
      <w:r>
        <w:t>A storage system for static content like HTML files, CSS files, and images.</w:t>
      </w:r>
      <w:r w:rsidR="00445AC9">
        <w:rPr>
          <w:b/>
          <w:bCs/>
        </w:rPr>
        <w:t xml:space="preserve"> </w:t>
      </w:r>
      <w:r w:rsidR="00445AC9" w:rsidRPr="00445AC9">
        <w:t>It s</w:t>
      </w:r>
      <w:r w:rsidRPr="00445AC9">
        <w:t>t</w:t>
      </w:r>
      <w:r>
        <w:t>ores and serves static files required by the front end.</w:t>
      </w:r>
    </w:p>
    <w:p w14:paraId="243F59BF" w14:textId="5C5D0817" w:rsidR="00A04C44" w:rsidRPr="00AA6BFD" w:rsidRDefault="00866904" w:rsidP="00AA6BFD">
      <w:pPr>
        <w:pStyle w:val="ae"/>
        <w:numPr>
          <w:ilvl w:val="0"/>
          <w:numId w:val="46"/>
        </w:numPr>
        <w:rPr>
          <w:b/>
          <w:bCs/>
        </w:rPr>
      </w:pPr>
      <w:r w:rsidRPr="00445AC9">
        <w:rPr>
          <w:b/>
          <w:bCs/>
        </w:rPr>
        <w:t>Database</w:t>
      </w:r>
      <w:r w:rsidR="00445AC9">
        <w:rPr>
          <w:b/>
          <w:bCs/>
        </w:rPr>
        <w:t>:</w:t>
      </w:r>
      <w:r w:rsidR="00445AC9">
        <w:t xml:space="preserve"> </w:t>
      </w:r>
      <w:r>
        <w:t>A MySQL database that stores dynamic data used by the web applic</w:t>
      </w:r>
      <w:r w:rsidRPr="00445AC9">
        <w:t>ation.</w:t>
      </w:r>
      <w:r w:rsidR="00445AC9" w:rsidRPr="00445AC9">
        <w:t xml:space="preserve"> It </w:t>
      </w:r>
      <w:r w:rsidR="00445AC9">
        <w:rPr>
          <w:b/>
          <w:bCs/>
        </w:rPr>
        <w:t>s</w:t>
      </w:r>
      <w:r>
        <w:t>tores structured data that can be queried and manipulated by the web server.</w:t>
      </w:r>
    </w:p>
    <w:p w14:paraId="1F135DEE" w14:textId="4C8DAE6D" w:rsidR="000D0AB3" w:rsidRPr="0062016B" w:rsidRDefault="004D01FF" w:rsidP="006A2F60">
      <w:pPr>
        <w:pStyle w:val="2"/>
        <w:numPr>
          <w:ilvl w:val="0"/>
          <w:numId w:val="5"/>
        </w:numPr>
        <w:spacing w:before="0" w:line="240" w:lineRule="auto"/>
        <w:rPr>
          <w:rFonts w:cs="Times New Roman"/>
        </w:rPr>
      </w:pPr>
      <w:bookmarkStart w:id="39" w:name="_Toc169900758"/>
      <w:r>
        <w:rPr>
          <w:rFonts w:cs="Times New Roman"/>
        </w:rPr>
        <w:lastRenderedPageBreak/>
        <w:t xml:space="preserve">Draft of </w:t>
      </w:r>
      <w:r w:rsidR="00412175" w:rsidRPr="00412175">
        <w:rPr>
          <w:rFonts w:cs="Times New Roman"/>
        </w:rPr>
        <w:t>E</w:t>
      </w:r>
      <w:r w:rsidR="00412175">
        <w:rPr>
          <w:rFonts w:cs="Times New Roman"/>
        </w:rPr>
        <w:t>ntity-</w:t>
      </w:r>
      <w:r w:rsidR="00412175" w:rsidRPr="00412175">
        <w:rPr>
          <w:rFonts w:cs="Times New Roman"/>
        </w:rPr>
        <w:t>R</w:t>
      </w:r>
      <w:r w:rsidR="00412175">
        <w:rPr>
          <w:rFonts w:cs="Times New Roman"/>
        </w:rPr>
        <w:t>elationship</w:t>
      </w:r>
      <w:r w:rsidR="00412175" w:rsidRPr="00412175">
        <w:rPr>
          <w:rFonts w:cs="Times New Roman"/>
        </w:rPr>
        <w:t xml:space="preserve"> Diagram</w:t>
      </w:r>
      <w:bookmarkEnd w:id="39"/>
    </w:p>
    <w:p w14:paraId="506ABF9B" w14:textId="21D8A420" w:rsidR="002E47EA" w:rsidRDefault="00537AE4" w:rsidP="00537AE4">
      <w:pPr>
        <w:pStyle w:val="ae"/>
      </w:pPr>
      <w:r>
        <w:t xml:space="preserve">The </w:t>
      </w:r>
      <w:r w:rsidR="008A2A72">
        <w:t>ER</w:t>
      </w:r>
      <w:r>
        <w:t xml:space="preserve"> diagram represents the </w:t>
      </w:r>
      <w:r w:rsidR="000D0AB3">
        <w:t xml:space="preserve">structure of the </w:t>
      </w:r>
      <w:r w:rsidR="00D03685">
        <w:t>new website’s</w:t>
      </w:r>
      <w:r w:rsidR="000D0AB3">
        <w:t xml:space="preserve"> database</w:t>
      </w:r>
      <w:r>
        <w:t>.</w:t>
      </w:r>
      <w:r w:rsidR="005833E1">
        <w:t xml:space="preserve"> It d</w:t>
      </w:r>
      <w:r w:rsidR="005833E1" w:rsidRPr="005833E1">
        <w:t xml:space="preserve">epicts how </w:t>
      </w:r>
      <w:r w:rsidR="00C551BC">
        <w:t>the elements</w:t>
      </w:r>
      <w:r w:rsidR="005833E1" w:rsidRPr="005833E1">
        <w:t xml:space="preserve"> are linked to user accounts, highlighting the relationships between these entities and how they interact within the system.</w:t>
      </w:r>
    </w:p>
    <w:p w14:paraId="7C136B84" w14:textId="4D23C8FA" w:rsidR="000D0AB3" w:rsidRPr="00D07471" w:rsidRDefault="006B139D" w:rsidP="004D1184">
      <w:pPr>
        <w:spacing w:after="0" w:line="240" w:lineRule="auto"/>
        <w:jc w:val="center"/>
      </w:pPr>
      <w:r w:rsidRPr="006B139D">
        <w:rPr>
          <w:noProof/>
        </w:rPr>
        <w:drawing>
          <wp:inline distT="0" distB="0" distL="0" distR="0" wp14:anchorId="70E2004D" wp14:editId="13420107">
            <wp:extent cx="5943501" cy="4125433"/>
            <wp:effectExtent l="0" t="0" r="635" b="8890"/>
            <wp:docPr id="1045977417" name="Picture 35" descr="A diagram of a computer program&#10;&#10;Description automatically generated with medium confidence">
              <a:extLst xmlns:a="http://schemas.openxmlformats.org/drawingml/2006/main">
                <a:ext uri="{FF2B5EF4-FFF2-40B4-BE49-F238E27FC236}">
                  <a16:creationId xmlns:a16="http://schemas.microsoft.com/office/drawing/2014/main" id="{3CBC42F9-528B-A8EF-159F-2C754C758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7417" name="Picture 35" descr="A diagram of a computer program&#10;&#10;Description automatically generated with medium confidence">
                      <a:extLst>
                        <a:ext uri="{FF2B5EF4-FFF2-40B4-BE49-F238E27FC236}">
                          <a16:creationId xmlns:a16="http://schemas.microsoft.com/office/drawing/2014/main" id="{3CBC42F9-528B-A8EF-159F-2C754C7588F5}"/>
                        </a:ext>
                      </a:extLst>
                    </pic:cNvPr>
                    <pic:cNvPicPr>
                      <a:picLocks noChangeAspect="1"/>
                    </pic:cNvPicPr>
                  </pic:nvPicPr>
                  <pic:blipFill rotWithShape="1">
                    <a:blip r:embed="rId22"/>
                    <a:srcRect t="4611" b="5925"/>
                    <a:stretch/>
                  </pic:blipFill>
                  <pic:spPr bwMode="auto">
                    <a:xfrm>
                      <a:off x="0" y="0"/>
                      <a:ext cx="5943600" cy="4125501"/>
                    </a:xfrm>
                    <a:prstGeom prst="rect">
                      <a:avLst/>
                    </a:prstGeom>
                    <a:ln>
                      <a:noFill/>
                    </a:ln>
                    <a:extLst>
                      <a:ext uri="{53640926-AAD7-44D8-BBD7-CCE9431645EC}">
                        <a14:shadowObscured xmlns:a14="http://schemas.microsoft.com/office/drawing/2010/main"/>
                      </a:ext>
                    </a:extLst>
                  </pic:spPr>
                </pic:pic>
              </a:graphicData>
            </a:graphic>
          </wp:inline>
        </w:drawing>
      </w:r>
    </w:p>
    <w:p w14:paraId="7F77A5FD" w14:textId="28F6E81A" w:rsidR="000D0AB3" w:rsidRDefault="000D0AB3" w:rsidP="00FC219B">
      <w:pPr>
        <w:pStyle w:val="af8"/>
      </w:pPr>
      <w:bookmarkStart w:id="40" w:name="_Toc169900776"/>
      <w:r>
        <w:t xml:space="preserve">Figure </w:t>
      </w:r>
      <w:fldSimple w:instr=" SEQ Figure \* ARABIC ">
        <w:r w:rsidR="008B13C6">
          <w:rPr>
            <w:noProof/>
          </w:rPr>
          <w:t>10</w:t>
        </w:r>
      </w:fldSimple>
      <w:r>
        <w:t>: Entity-Relationship Diagram</w:t>
      </w:r>
      <w:bookmarkEnd w:id="40"/>
    </w:p>
    <w:p w14:paraId="6574188E" w14:textId="565D5F61" w:rsidR="008159EA" w:rsidRDefault="00F118FD" w:rsidP="008159EA">
      <w:pPr>
        <w:pStyle w:val="ae"/>
        <w:rPr>
          <w:lang w:val="en-US"/>
        </w:rPr>
      </w:pPr>
      <w:r w:rsidRPr="00F118FD">
        <w:rPr>
          <w:lang w:val="en-US"/>
        </w:rPr>
        <w:t>After we collect data from the admin dashboard, the data will be saved in our specific tables. Since we have four dynamic features (Testimonials, Careers, Case Studies, and News &amp; Events) on the website, we have created dedicated tables for storing data for each feature. Each table includes a unique column, “IsActive,” which is a Boolean type used for managing dynamic integration. Based on the value of the “IsActive” column, we dynamically display content on our website, supporting the concept of dynamic data integration through web presence</w:t>
      </w:r>
      <w:r w:rsidR="008159EA" w:rsidRPr="00AB1D6A">
        <w:rPr>
          <w:lang w:val="en-US"/>
        </w:rPr>
        <w:t xml:space="preserve"> </w:t>
      </w:r>
      <w:sdt>
        <w:sdtPr>
          <w:rPr>
            <w:lang w:val="en-US"/>
          </w:rPr>
          <w:id w:val="-1469587803"/>
          <w:citation/>
        </w:sdtPr>
        <w:sdtContent>
          <w:r w:rsidR="008159EA" w:rsidRPr="00AB1D6A">
            <w:rPr>
              <w:lang w:val="en-US"/>
            </w:rPr>
            <w:fldChar w:fldCharType="begin"/>
          </w:r>
          <w:r w:rsidR="008159EA" w:rsidRPr="00AB1D6A">
            <w:instrText xml:space="preserve"> CITATION Cod23 \l 4105 </w:instrText>
          </w:r>
          <w:r w:rsidR="008159EA" w:rsidRPr="00AB1D6A">
            <w:rPr>
              <w:lang w:val="en-US"/>
            </w:rPr>
            <w:fldChar w:fldCharType="separate"/>
          </w:r>
          <w:r w:rsidR="0053351D">
            <w:rPr>
              <w:noProof/>
            </w:rPr>
            <w:t>(Code Power Team, 2023)</w:t>
          </w:r>
          <w:r w:rsidR="008159EA" w:rsidRPr="00AB1D6A">
            <w:rPr>
              <w:lang w:val="en-US"/>
            </w:rPr>
            <w:fldChar w:fldCharType="end"/>
          </w:r>
        </w:sdtContent>
      </w:sdt>
      <w:r w:rsidR="008159EA" w:rsidRPr="00AB1D6A">
        <w:rPr>
          <w:lang w:val="en-US"/>
        </w:rPr>
        <w:t>.</w:t>
      </w:r>
    </w:p>
    <w:p w14:paraId="2050B1C2" w14:textId="31DEE75D" w:rsidR="00A95A2F" w:rsidRDefault="00A95A2F" w:rsidP="008159EA">
      <w:pPr>
        <w:pStyle w:val="ae"/>
        <w:rPr>
          <w:lang w:val="en-US"/>
        </w:rPr>
      </w:pPr>
    </w:p>
    <w:p w14:paraId="02BCE4C6" w14:textId="5F1A1DCD" w:rsidR="00AF6289" w:rsidRPr="00914831" w:rsidRDefault="00167D3D" w:rsidP="00E9711B">
      <w:pPr>
        <w:pStyle w:val="ae"/>
        <w:rPr>
          <w:lang w:val="en-US"/>
        </w:rPr>
      </w:pPr>
      <w:r>
        <w:rPr>
          <w:lang w:val="en-US"/>
        </w:rPr>
        <w:t xml:space="preserve">Moreover, </w:t>
      </w:r>
      <w:r w:rsidRPr="00914831">
        <w:rPr>
          <w:lang w:val="en-US"/>
        </w:rPr>
        <w:t>the Support_Ticket table is specifically designed for logging data from support form submissions, including fields such as ticketid, title, description,</w:t>
      </w:r>
      <w:r w:rsidR="00627C9F">
        <w:rPr>
          <w:lang w:val="en-US"/>
        </w:rPr>
        <w:t xml:space="preserve"> and</w:t>
      </w:r>
      <w:r w:rsidRPr="00914831">
        <w:rPr>
          <w:lang w:val="en-US"/>
        </w:rPr>
        <w:t xml:space="preserve"> sent_date. The ticketid acts as a primary key, ensuring each ticket is unique</w:t>
      </w:r>
      <w:r w:rsidR="00CB6A95">
        <w:rPr>
          <w:lang w:val="en-US"/>
        </w:rPr>
        <w:t>.</w:t>
      </w:r>
    </w:p>
    <w:p w14:paraId="3C8A298A" w14:textId="77777777" w:rsidR="004D1184" w:rsidRPr="00E9711B" w:rsidRDefault="004D1184" w:rsidP="00E9711B">
      <w:pPr>
        <w:pStyle w:val="ae"/>
        <w:rPr>
          <w:lang w:val="en-US"/>
        </w:rPr>
      </w:pPr>
    </w:p>
    <w:p w14:paraId="1D3F2746" w14:textId="77777777" w:rsidR="00594078" w:rsidRDefault="00594078">
      <w:pPr>
        <w:spacing w:after="160" w:line="259" w:lineRule="auto"/>
        <w:rPr>
          <w:rFonts w:eastAsiaTheme="majorEastAsia" w:cs="Times New Roman"/>
          <w:b/>
          <w:color w:val="000000" w:themeColor="text1"/>
          <w:sz w:val="32"/>
          <w:szCs w:val="32"/>
        </w:rPr>
      </w:pPr>
      <w:r>
        <w:rPr>
          <w:rFonts w:cs="Times New Roman"/>
        </w:rPr>
        <w:br w:type="page"/>
      </w:r>
    </w:p>
    <w:p w14:paraId="7F96ECB4" w14:textId="1CC3C3E7" w:rsidR="002E47EA" w:rsidRPr="002E47EA" w:rsidRDefault="002E47EA" w:rsidP="006A2F60">
      <w:pPr>
        <w:pStyle w:val="2"/>
        <w:numPr>
          <w:ilvl w:val="0"/>
          <w:numId w:val="5"/>
        </w:numPr>
        <w:spacing w:before="0" w:line="240" w:lineRule="auto"/>
        <w:rPr>
          <w:rFonts w:cs="Times New Roman"/>
        </w:rPr>
      </w:pPr>
      <w:bookmarkStart w:id="41" w:name="_Toc169900759"/>
      <w:r w:rsidRPr="002E47EA">
        <w:rPr>
          <w:rFonts w:cs="Times New Roman"/>
        </w:rPr>
        <w:lastRenderedPageBreak/>
        <w:t>Data Dictionary</w:t>
      </w:r>
      <w:bookmarkEnd w:id="41"/>
    </w:p>
    <w:p w14:paraId="6A8BB92F" w14:textId="260E7072" w:rsidR="002E47EA" w:rsidRDefault="002E47EA" w:rsidP="00FF01A6">
      <w:pPr>
        <w:pStyle w:val="ae"/>
        <w:rPr>
          <w:highlight w:val="green"/>
          <w:lang w:val="en-US"/>
        </w:rPr>
      </w:pPr>
    </w:p>
    <w:p w14:paraId="799ADE38" w14:textId="5EFF014A" w:rsidR="00EA1632" w:rsidRDefault="71FB3C9A" w:rsidP="00EA1632">
      <w:pPr>
        <w:pStyle w:val="ae"/>
        <w:keepNext/>
        <w:jc w:val="center"/>
      </w:pPr>
      <w:r>
        <w:rPr>
          <w:noProof/>
        </w:rPr>
        <w:drawing>
          <wp:inline distT="0" distB="0" distL="0" distR="0" wp14:anchorId="13193EDD" wp14:editId="7C3DE5FE">
            <wp:extent cx="5760000" cy="2870769"/>
            <wp:effectExtent l="0" t="0" r="0" b="6350"/>
            <wp:docPr id="52665570" name="Picture 5266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60000" cy="2870769"/>
                    </a:xfrm>
                    <a:prstGeom prst="rect">
                      <a:avLst/>
                    </a:prstGeom>
                  </pic:spPr>
                </pic:pic>
              </a:graphicData>
            </a:graphic>
          </wp:inline>
        </w:drawing>
      </w:r>
    </w:p>
    <w:p w14:paraId="4188D2F5" w14:textId="06297C43" w:rsidR="63E0FF5F" w:rsidRDefault="00EA1632" w:rsidP="00EA1632">
      <w:pPr>
        <w:pStyle w:val="af8"/>
      </w:pPr>
      <w:bookmarkStart w:id="42" w:name="_Toc169900794"/>
      <w:r>
        <w:t xml:space="preserve">Table </w:t>
      </w:r>
      <w:fldSimple w:instr=" SEQ Table \* ARABIC ">
        <w:r>
          <w:rPr>
            <w:noProof/>
          </w:rPr>
          <w:t>9</w:t>
        </w:r>
      </w:fldSimple>
      <w:r>
        <w:t>: Data dictionary - User table</w:t>
      </w:r>
      <w:bookmarkEnd w:id="42"/>
      <w:r>
        <w:t xml:space="preserve"> </w:t>
      </w:r>
    </w:p>
    <w:p w14:paraId="4A715656" w14:textId="7DDDFBD9" w:rsidR="41769610" w:rsidRDefault="41769610" w:rsidP="41769610">
      <w:pPr>
        <w:pStyle w:val="ae"/>
      </w:pPr>
    </w:p>
    <w:p w14:paraId="3976B35F" w14:textId="77E14B52" w:rsidR="00EA1632" w:rsidRDefault="34A891CF" w:rsidP="00EA1632">
      <w:pPr>
        <w:pStyle w:val="ae"/>
        <w:keepNext/>
        <w:jc w:val="center"/>
      </w:pPr>
      <w:r>
        <w:rPr>
          <w:noProof/>
        </w:rPr>
        <w:drawing>
          <wp:inline distT="0" distB="0" distL="0" distR="0" wp14:anchorId="3331838A" wp14:editId="53FC6D65">
            <wp:extent cx="5760000" cy="3912162"/>
            <wp:effectExtent l="0" t="0" r="0" b="0"/>
            <wp:docPr id="2016566394" name="Picture 20165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0000" cy="3912162"/>
                    </a:xfrm>
                    <a:prstGeom prst="rect">
                      <a:avLst/>
                    </a:prstGeom>
                  </pic:spPr>
                </pic:pic>
              </a:graphicData>
            </a:graphic>
          </wp:inline>
        </w:drawing>
      </w:r>
    </w:p>
    <w:p w14:paraId="5866392F" w14:textId="793A0592" w:rsidR="63E0FF5F" w:rsidRDefault="00EA1632" w:rsidP="00EA1632">
      <w:pPr>
        <w:pStyle w:val="af8"/>
      </w:pPr>
      <w:bookmarkStart w:id="43" w:name="_Toc169900795"/>
      <w:r>
        <w:t xml:space="preserve">Table </w:t>
      </w:r>
      <w:fldSimple w:instr=" SEQ Table \* ARABIC ">
        <w:r>
          <w:rPr>
            <w:noProof/>
          </w:rPr>
          <w:t>10</w:t>
        </w:r>
      </w:fldSimple>
      <w:r>
        <w:t xml:space="preserve">: Data dictionary </w:t>
      </w:r>
      <w:r w:rsidR="009B10B6">
        <w:t>-</w:t>
      </w:r>
      <w:r>
        <w:t xml:space="preserve"> News_Events table</w:t>
      </w:r>
      <w:bookmarkEnd w:id="43"/>
    </w:p>
    <w:p w14:paraId="473704DE" w14:textId="19138805" w:rsidR="00EA1632" w:rsidRDefault="34A891CF" w:rsidP="00EA1632">
      <w:pPr>
        <w:pStyle w:val="ae"/>
        <w:keepNext/>
        <w:jc w:val="center"/>
      </w:pPr>
      <w:r>
        <w:rPr>
          <w:noProof/>
        </w:rPr>
        <w:lastRenderedPageBreak/>
        <w:drawing>
          <wp:inline distT="0" distB="0" distL="0" distR="0" wp14:anchorId="4D4175AF" wp14:editId="70F9C5ED">
            <wp:extent cx="5760000" cy="3420000"/>
            <wp:effectExtent l="0" t="0" r="0" b="9525"/>
            <wp:docPr id="1043872083" name="Picture 104387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0000" cy="3420000"/>
                    </a:xfrm>
                    <a:prstGeom prst="rect">
                      <a:avLst/>
                    </a:prstGeom>
                  </pic:spPr>
                </pic:pic>
              </a:graphicData>
            </a:graphic>
          </wp:inline>
        </w:drawing>
      </w:r>
    </w:p>
    <w:p w14:paraId="5059B666" w14:textId="5F8FC96D" w:rsidR="63E0FF5F" w:rsidRDefault="00EA1632" w:rsidP="00EA1632">
      <w:pPr>
        <w:pStyle w:val="af8"/>
      </w:pPr>
      <w:bookmarkStart w:id="44" w:name="_Toc169900796"/>
      <w:r>
        <w:t xml:space="preserve">Table </w:t>
      </w:r>
      <w:fldSimple w:instr=" SEQ Table \* ARABIC ">
        <w:r>
          <w:rPr>
            <w:noProof/>
          </w:rPr>
          <w:t>11</w:t>
        </w:r>
      </w:fldSimple>
      <w:r>
        <w:t xml:space="preserve">: Data dictionary </w:t>
      </w:r>
      <w:r w:rsidR="009B10B6">
        <w:t>-</w:t>
      </w:r>
      <w:r>
        <w:t xml:space="preserve"> Case_Study table</w:t>
      </w:r>
      <w:bookmarkEnd w:id="44"/>
    </w:p>
    <w:p w14:paraId="31990F70" w14:textId="5E9227D0" w:rsidR="41769610" w:rsidRDefault="41769610" w:rsidP="41769610">
      <w:pPr>
        <w:pStyle w:val="ae"/>
      </w:pPr>
    </w:p>
    <w:p w14:paraId="1233A617" w14:textId="1D55EBC7" w:rsidR="00EA1632" w:rsidRDefault="34A891CF" w:rsidP="00EA1632">
      <w:pPr>
        <w:pStyle w:val="ae"/>
        <w:keepNext/>
        <w:jc w:val="center"/>
      </w:pPr>
      <w:r>
        <w:rPr>
          <w:noProof/>
        </w:rPr>
        <w:drawing>
          <wp:inline distT="0" distB="0" distL="0" distR="0" wp14:anchorId="4629B1B4" wp14:editId="1C097720">
            <wp:extent cx="5760000" cy="3570889"/>
            <wp:effectExtent l="0" t="0" r="0" b="0"/>
            <wp:docPr id="925630897" name="Picture 92563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0000" cy="3570889"/>
                    </a:xfrm>
                    <a:prstGeom prst="rect">
                      <a:avLst/>
                    </a:prstGeom>
                  </pic:spPr>
                </pic:pic>
              </a:graphicData>
            </a:graphic>
          </wp:inline>
        </w:drawing>
      </w:r>
    </w:p>
    <w:p w14:paraId="50C666AE" w14:textId="25F55A36" w:rsidR="63E0FF5F" w:rsidRDefault="00EA1632" w:rsidP="00EA1632">
      <w:pPr>
        <w:pStyle w:val="af8"/>
      </w:pPr>
      <w:bookmarkStart w:id="45" w:name="_Toc169900797"/>
      <w:r>
        <w:t xml:space="preserve">Table </w:t>
      </w:r>
      <w:fldSimple w:instr=" SEQ Table \* ARABIC ">
        <w:r>
          <w:rPr>
            <w:noProof/>
          </w:rPr>
          <w:t>12</w:t>
        </w:r>
      </w:fldSimple>
      <w:r>
        <w:t xml:space="preserve">: Data dictionary </w:t>
      </w:r>
      <w:r w:rsidR="009B10B6">
        <w:t>-</w:t>
      </w:r>
      <w:r>
        <w:t xml:space="preserve"> Testimonial table</w:t>
      </w:r>
      <w:bookmarkEnd w:id="45"/>
    </w:p>
    <w:p w14:paraId="4DBF5863" w14:textId="3171C633" w:rsidR="41769610" w:rsidRDefault="41769610" w:rsidP="41769610">
      <w:pPr>
        <w:pStyle w:val="ae"/>
      </w:pPr>
    </w:p>
    <w:p w14:paraId="2B498E79" w14:textId="06F2AF6D" w:rsidR="41769610" w:rsidRDefault="41769610" w:rsidP="41769610">
      <w:pPr>
        <w:pStyle w:val="ae"/>
      </w:pPr>
    </w:p>
    <w:p w14:paraId="433C1805" w14:textId="6E5FFD75" w:rsidR="41769610" w:rsidRDefault="41769610" w:rsidP="41769610">
      <w:pPr>
        <w:pStyle w:val="ae"/>
      </w:pPr>
    </w:p>
    <w:p w14:paraId="693A5E73" w14:textId="04430178" w:rsidR="00EA1632" w:rsidRDefault="6EB1FC71" w:rsidP="00EA1632">
      <w:pPr>
        <w:pStyle w:val="ae"/>
        <w:keepNext/>
        <w:jc w:val="center"/>
      </w:pPr>
      <w:r>
        <w:rPr>
          <w:noProof/>
        </w:rPr>
        <w:drawing>
          <wp:inline distT="0" distB="0" distL="0" distR="0" wp14:anchorId="2458A448" wp14:editId="0970E225">
            <wp:extent cx="5760000" cy="3393307"/>
            <wp:effectExtent l="0" t="0" r="0" b="0"/>
            <wp:docPr id="51583331" name="Picture 515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0000" cy="3393307"/>
                    </a:xfrm>
                    <a:prstGeom prst="rect">
                      <a:avLst/>
                    </a:prstGeom>
                  </pic:spPr>
                </pic:pic>
              </a:graphicData>
            </a:graphic>
          </wp:inline>
        </w:drawing>
      </w:r>
    </w:p>
    <w:p w14:paraId="534E51C6" w14:textId="215C964B" w:rsidR="63E0FF5F" w:rsidRDefault="00EA1632" w:rsidP="00EA1632">
      <w:pPr>
        <w:pStyle w:val="af8"/>
      </w:pPr>
      <w:bookmarkStart w:id="46" w:name="_Toc169900798"/>
      <w:r>
        <w:t xml:space="preserve">Table </w:t>
      </w:r>
      <w:fldSimple w:instr=" SEQ Table \* ARABIC ">
        <w:r>
          <w:rPr>
            <w:noProof/>
          </w:rPr>
          <w:t>13</w:t>
        </w:r>
      </w:fldSimple>
      <w:r>
        <w:t xml:space="preserve">: Data dictionary </w:t>
      </w:r>
      <w:r w:rsidR="009B10B6">
        <w:t>-</w:t>
      </w:r>
      <w:r>
        <w:t xml:space="preserve"> Careers</w:t>
      </w:r>
      <w:r w:rsidR="0046562C">
        <w:t xml:space="preserve"> </w:t>
      </w:r>
      <w:r>
        <w:t>table</w:t>
      </w:r>
      <w:bookmarkEnd w:id="46"/>
    </w:p>
    <w:p w14:paraId="1207B7CD" w14:textId="3B1D66EF" w:rsidR="41769610" w:rsidRDefault="41769610" w:rsidP="41769610">
      <w:pPr>
        <w:pStyle w:val="ae"/>
      </w:pPr>
    </w:p>
    <w:p w14:paraId="3CC3B20E" w14:textId="492242D6" w:rsidR="00EA1632" w:rsidRDefault="484778F3" w:rsidP="00EA1632">
      <w:pPr>
        <w:pStyle w:val="ae"/>
        <w:keepNext/>
        <w:jc w:val="center"/>
      </w:pPr>
      <w:r>
        <w:rPr>
          <w:noProof/>
        </w:rPr>
        <w:drawing>
          <wp:inline distT="0" distB="0" distL="0" distR="0" wp14:anchorId="7EA999CF" wp14:editId="7F619BF2">
            <wp:extent cx="5848350" cy="2971254"/>
            <wp:effectExtent l="0" t="0" r="0" b="0"/>
            <wp:docPr id="815853624" name="Picture 81585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b="7573"/>
                    <a:stretch/>
                  </pic:blipFill>
                  <pic:spPr bwMode="auto">
                    <a:xfrm>
                      <a:off x="0" y="0"/>
                      <a:ext cx="5848350" cy="2971254"/>
                    </a:xfrm>
                    <a:prstGeom prst="rect">
                      <a:avLst/>
                    </a:prstGeom>
                    <a:ln>
                      <a:noFill/>
                    </a:ln>
                    <a:extLst>
                      <a:ext uri="{53640926-AAD7-44D8-BBD7-CCE9431645EC}">
                        <a14:shadowObscured xmlns:a14="http://schemas.microsoft.com/office/drawing/2010/main"/>
                      </a:ext>
                    </a:extLst>
                  </pic:spPr>
                </pic:pic>
              </a:graphicData>
            </a:graphic>
          </wp:inline>
        </w:drawing>
      </w:r>
    </w:p>
    <w:p w14:paraId="092B1163" w14:textId="78E88E2A" w:rsidR="015A1312" w:rsidRDefault="00EA1632" w:rsidP="00EA1632">
      <w:pPr>
        <w:pStyle w:val="af8"/>
      </w:pPr>
      <w:bookmarkStart w:id="47" w:name="_Toc169900799"/>
      <w:r>
        <w:t xml:space="preserve">Table </w:t>
      </w:r>
      <w:fldSimple w:instr=" SEQ Table \* ARABIC ">
        <w:r>
          <w:rPr>
            <w:noProof/>
          </w:rPr>
          <w:t>14</w:t>
        </w:r>
      </w:fldSimple>
      <w:r>
        <w:t xml:space="preserve">: Data dictionary </w:t>
      </w:r>
      <w:r w:rsidR="009B10B6">
        <w:t>-</w:t>
      </w:r>
      <w:r>
        <w:t xml:space="preserve"> Support_Ticket table</w:t>
      </w:r>
      <w:bookmarkEnd w:id="47"/>
    </w:p>
    <w:p w14:paraId="16CDF2C4" w14:textId="0C639AEA" w:rsidR="0022162B" w:rsidRDefault="004D0427">
      <w:pPr>
        <w:spacing w:after="160" w:line="259" w:lineRule="auto"/>
        <w:rPr>
          <w:sz w:val="24"/>
        </w:rPr>
      </w:pPr>
      <w:r>
        <w:br w:type="page"/>
      </w:r>
    </w:p>
    <w:p w14:paraId="25C8B978" w14:textId="1E249CF5" w:rsidR="00664C55" w:rsidRDefault="002E47EA" w:rsidP="006A2F60">
      <w:pPr>
        <w:pStyle w:val="2"/>
        <w:numPr>
          <w:ilvl w:val="0"/>
          <w:numId w:val="5"/>
        </w:numPr>
        <w:spacing w:before="0" w:after="0" w:line="240" w:lineRule="auto"/>
        <w:rPr>
          <w:rFonts w:cs="Times New Roman"/>
        </w:rPr>
      </w:pPr>
      <w:bookmarkStart w:id="48" w:name="_Toc169900760"/>
      <w:r w:rsidRPr="32EEA21B">
        <w:rPr>
          <w:rFonts w:cs="Times New Roman"/>
        </w:rPr>
        <w:lastRenderedPageBreak/>
        <w:t xml:space="preserve">UI/UX </w:t>
      </w:r>
      <w:r w:rsidR="001932CC" w:rsidRPr="32EEA21B">
        <w:rPr>
          <w:rFonts w:cs="Times New Roman"/>
        </w:rPr>
        <w:t>Prototype</w:t>
      </w:r>
      <w:r w:rsidRPr="32EEA21B">
        <w:rPr>
          <w:rFonts w:cs="Times New Roman"/>
        </w:rPr>
        <w:t>s</w:t>
      </w:r>
      <w:r w:rsidR="00515506" w:rsidRPr="32EEA21B">
        <w:rPr>
          <w:rFonts w:cs="Times New Roman"/>
        </w:rPr>
        <w:t xml:space="preserve"> </w:t>
      </w:r>
      <w:r w:rsidR="0082039C">
        <w:rPr>
          <w:rFonts w:cs="Times New Roman"/>
        </w:rPr>
        <w:t>and</w:t>
      </w:r>
      <w:r w:rsidR="00515506" w:rsidRPr="32EEA21B">
        <w:rPr>
          <w:rFonts w:cs="Times New Roman"/>
        </w:rPr>
        <w:t xml:space="preserve"> Demo</w:t>
      </w:r>
      <w:bookmarkEnd w:id="48"/>
    </w:p>
    <w:p w14:paraId="4940B734" w14:textId="77777777" w:rsidR="00CE4250" w:rsidRPr="00CE4250" w:rsidRDefault="00CE4250" w:rsidP="00CE4250"/>
    <w:p w14:paraId="092A5701" w14:textId="1E3750AC" w:rsidR="0006493C" w:rsidRPr="003C63C2" w:rsidRDefault="00FC219B" w:rsidP="004B63AF">
      <w:pPr>
        <w:pStyle w:val="3"/>
        <w:numPr>
          <w:ilvl w:val="1"/>
          <w:numId w:val="5"/>
        </w:numPr>
        <w:spacing w:before="0" w:line="240" w:lineRule="auto"/>
        <w:rPr>
          <w:b w:val="0"/>
          <w:lang w:val="en-US"/>
        </w:rPr>
      </w:pPr>
      <w:bookmarkStart w:id="49" w:name="_Toc169900761"/>
      <w:r w:rsidRPr="004B63AF">
        <w:rPr>
          <w:lang w:val="en-US"/>
        </w:rPr>
        <w:t>High-Fidelity wireframe of th</w:t>
      </w:r>
      <w:r w:rsidRPr="00033EB5">
        <w:rPr>
          <w:lang w:val="en-US"/>
        </w:rPr>
        <w:t xml:space="preserve">e </w:t>
      </w:r>
      <w:r w:rsidR="00AA3043" w:rsidRPr="00033EB5">
        <w:rPr>
          <w:lang w:val="en-US"/>
        </w:rPr>
        <w:t>Landing Page (</w:t>
      </w:r>
      <w:r w:rsidR="00DE05B2" w:rsidRPr="00033EB5">
        <w:rPr>
          <w:lang w:val="en-US"/>
        </w:rPr>
        <w:t>Initial version</w:t>
      </w:r>
      <w:r w:rsidR="00AA3043" w:rsidRPr="00033EB5">
        <w:rPr>
          <w:lang w:val="en-US"/>
        </w:rPr>
        <w:t>)</w:t>
      </w:r>
      <w:bookmarkEnd w:id="49"/>
    </w:p>
    <w:p w14:paraId="3D2D6086" w14:textId="77777777" w:rsidR="0006493C" w:rsidRDefault="0006493C" w:rsidP="00FF01A6">
      <w:pPr>
        <w:pStyle w:val="ae"/>
        <w:rPr>
          <w:lang w:val="en-US"/>
        </w:rPr>
      </w:pPr>
    </w:p>
    <w:p w14:paraId="02AC2D54" w14:textId="56D0CCE1" w:rsidR="0006493C" w:rsidRDefault="0006493C" w:rsidP="004B63AF">
      <w:pPr>
        <w:pStyle w:val="ae"/>
        <w:ind w:firstLine="360"/>
        <w:rPr>
          <w:lang w:val="es-419"/>
        </w:rPr>
      </w:pPr>
      <w:r w:rsidRPr="00345C8F">
        <w:rPr>
          <w:lang w:val="es-419"/>
        </w:rPr>
        <w:t xml:space="preserve">Demo: </w:t>
      </w:r>
      <w:hyperlink r:id="rId29" w:history="1">
        <w:r w:rsidR="00345C8F" w:rsidRPr="00A66A32">
          <w:rPr>
            <w:rStyle w:val="af6"/>
            <w:lang w:val="es-419"/>
          </w:rPr>
          <w:t>https://xd.adobe.com/view/52868148-6048-432e-8f28-43821ed50e93-07d5/</w:t>
        </w:r>
      </w:hyperlink>
    </w:p>
    <w:p w14:paraId="37810280" w14:textId="77777777" w:rsidR="0006493C" w:rsidRPr="00345C8F" w:rsidRDefault="0006493C" w:rsidP="00FF01A6">
      <w:pPr>
        <w:pStyle w:val="ae"/>
        <w:rPr>
          <w:lang w:val="es-419"/>
        </w:rPr>
      </w:pPr>
    </w:p>
    <w:p w14:paraId="6F8AEE49" w14:textId="3776B9B5" w:rsidR="00664C55" w:rsidRPr="00AD3FF6" w:rsidRDefault="00664C55" w:rsidP="00FF01A6">
      <w:pPr>
        <w:spacing w:after="0" w:line="240" w:lineRule="auto"/>
        <w:rPr>
          <w:rFonts w:cs="Calibri"/>
          <w:sz w:val="24"/>
          <w:szCs w:val="24"/>
          <w:lang w:val="es-419"/>
        </w:rPr>
      </w:pPr>
      <w:r>
        <w:rPr>
          <w:rFonts w:cs="Calibri"/>
          <w:noProof/>
          <w:sz w:val="24"/>
          <w:szCs w:val="24"/>
        </w:rPr>
        <w:drawing>
          <wp:anchor distT="0" distB="0" distL="114300" distR="114300" simplePos="0" relativeHeight="251658240" behindDoc="0" locked="0" layoutInCell="1" allowOverlap="1" wp14:anchorId="386DD725" wp14:editId="6CD6AACE">
            <wp:simplePos x="0" y="0"/>
            <wp:positionH relativeFrom="margin">
              <wp:posOffset>1866900</wp:posOffset>
            </wp:positionH>
            <wp:positionV relativeFrom="paragraph">
              <wp:posOffset>33655</wp:posOffset>
            </wp:positionV>
            <wp:extent cx="2632728" cy="6076950"/>
            <wp:effectExtent l="19050" t="19050" r="15240" b="19050"/>
            <wp:wrapNone/>
            <wp:docPr id="1671522086" name="Picture 9" descr="A collage of images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2086" name="Picture 9" descr="A collage of images of a factor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2728" cy="6076950"/>
                    </a:xfrm>
                    <a:prstGeom prst="rect">
                      <a:avLst/>
                    </a:prstGeom>
                    <a:noFill/>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3FE467C5" w14:textId="77777777" w:rsidR="00664C55" w:rsidRPr="00AD3FF6" w:rsidRDefault="00664C55" w:rsidP="00FF01A6">
      <w:pPr>
        <w:spacing w:after="0" w:line="240" w:lineRule="auto"/>
        <w:jc w:val="center"/>
        <w:rPr>
          <w:rFonts w:cs="Calibri"/>
          <w:sz w:val="24"/>
          <w:szCs w:val="24"/>
          <w:lang w:val="es-419"/>
        </w:rPr>
      </w:pPr>
      <w:r>
        <w:rPr>
          <w:rFonts w:cs="Calibri"/>
          <w:noProof/>
          <w:sz w:val="24"/>
          <w:szCs w:val="24"/>
        </w:rPr>
        <mc:AlternateContent>
          <mc:Choice Requires="wps">
            <w:drawing>
              <wp:anchor distT="0" distB="0" distL="114300" distR="114300" simplePos="0" relativeHeight="251658254" behindDoc="0" locked="0" layoutInCell="1" allowOverlap="1" wp14:anchorId="78D191F1" wp14:editId="1AD8B21B">
                <wp:simplePos x="0" y="0"/>
                <wp:positionH relativeFrom="column">
                  <wp:posOffset>1386840</wp:posOffset>
                </wp:positionH>
                <wp:positionV relativeFrom="paragraph">
                  <wp:posOffset>4761865</wp:posOffset>
                </wp:positionV>
                <wp:extent cx="482600" cy="0"/>
                <wp:effectExtent l="0" t="76200" r="12700" b="95250"/>
                <wp:wrapNone/>
                <wp:docPr id="1826510766"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47695FA0">
                <v:path fillok="f" arrowok="t" o:connecttype="none"/>
                <o:lock v:ext="edit" shapetype="t"/>
              </v:shapetype>
              <v:shape id="Straight Arrow Connector 11" style="position:absolute;margin-left:109.2pt;margin-top:374.95pt;width:38pt;height:0;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">
                <v:stroke joinstyle="miter" endarrow="block"/>
              </v:shape>
            </w:pict>
          </mc:Fallback>
        </mc:AlternateContent>
      </w:r>
      <w:r>
        <w:rPr>
          <w:rFonts w:cs="Calibri"/>
          <w:noProof/>
          <w:sz w:val="24"/>
          <w:szCs w:val="24"/>
        </w:rPr>
        <mc:AlternateContent>
          <mc:Choice Requires="wps">
            <w:drawing>
              <wp:anchor distT="0" distB="0" distL="114300" distR="114300" simplePos="0" relativeHeight="251658253" behindDoc="0" locked="0" layoutInCell="1" allowOverlap="1" wp14:anchorId="06356A7D" wp14:editId="4A42E51F">
                <wp:simplePos x="0" y="0"/>
                <wp:positionH relativeFrom="column">
                  <wp:posOffset>44186</wp:posOffset>
                </wp:positionH>
                <wp:positionV relativeFrom="paragraph">
                  <wp:posOffset>4431186</wp:posOffset>
                </wp:positionV>
                <wp:extent cx="1337310" cy="629285"/>
                <wp:effectExtent l="0" t="0" r="15240" b="18415"/>
                <wp:wrapNone/>
                <wp:docPr id="1806990981" name="Rectangle 10"/>
                <wp:cNvGraphicFramePr/>
                <a:graphic xmlns:a="http://schemas.openxmlformats.org/drawingml/2006/main">
                  <a:graphicData uri="http://schemas.microsoft.com/office/word/2010/wordprocessingShape">
                    <wps:wsp>
                      <wps:cNvSpPr/>
                      <wps:spPr>
                        <a:xfrm>
                          <a:off x="0" y="0"/>
                          <a:ext cx="1337310" cy="629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CABA7C5" w14:textId="4845F7FB" w:rsidR="00664C55" w:rsidRPr="000B00AE" w:rsidRDefault="00664C55" w:rsidP="00664C55">
                            <w:pPr>
                              <w:spacing w:line="240" w:lineRule="auto"/>
                              <w:rPr>
                                <w:rFonts w:ascii="Arial" w:hAnsi="Arial" w:cs="Arial"/>
                                <w:color w:val="000000" w:themeColor="text1"/>
                              </w:rPr>
                            </w:pPr>
                            <w:r>
                              <w:rPr>
                                <w:rFonts w:cs="Calibri"/>
                                <w:color w:val="000000" w:themeColor="text1"/>
                              </w:rPr>
                              <w:t>Carousel with different testimonials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56A7D" id="Rectangle 10" o:spid="_x0000_s1026" style="position:absolute;left:0;text-align:left;margin-left:3.5pt;margin-top:348.9pt;width:105.3pt;height:49.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" filled="f" strokecolor="#030e13 [484]" strokeweight="1pt">
                <v:textbox>
                  <w:txbxContent>
                    <w:p w14:paraId="3CABA7C5" w14:textId="4845F7FB" w:rsidR="00664C55" w:rsidRPr="000B00AE" w:rsidRDefault="00664C55" w:rsidP="00664C55">
                      <w:pPr>
                        <w:spacing w:line="240" w:lineRule="auto"/>
                        <w:rPr>
                          <w:rFonts w:ascii="Arial" w:hAnsi="Arial" w:cs="Arial"/>
                          <w:color w:val="000000" w:themeColor="text1"/>
                        </w:rPr>
                      </w:pPr>
                      <w:r>
                        <w:rPr>
                          <w:rFonts w:cs="Calibri"/>
                          <w:color w:val="000000" w:themeColor="text1"/>
                        </w:rPr>
                        <w:t>Carousel with different testimonials</w:t>
                      </w:r>
                    </w:p>
                  </w:txbxContent>
                </v:textbox>
              </v:rect>
            </w:pict>
          </mc:Fallback>
        </mc:AlternateContent>
      </w:r>
      <w:r>
        <w:rPr>
          <w:rFonts w:cs="Calibri"/>
          <w:noProof/>
          <w:sz w:val="24"/>
          <w:szCs w:val="24"/>
        </w:rPr>
        <mc:AlternateContent>
          <mc:Choice Requires="wps">
            <w:drawing>
              <wp:anchor distT="0" distB="0" distL="114300" distR="114300" simplePos="0" relativeHeight="251658252" behindDoc="0" locked="0" layoutInCell="1" allowOverlap="1" wp14:anchorId="035CBA72" wp14:editId="17695546">
                <wp:simplePos x="0" y="0"/>
                <wp:positionH relativeFrom="column">
                  <wp:posOffset>4488180</wp:posOffset>
                </wp:positionH>
                <wp:positionV relativeFrom="paragraph">
                  <wp:posOffset>4232910</wp:posOffset>
                </wp:positionV>
                <wp:extent cx="410210" cy="0"/>
                <wp:effectExtent l="38100" t="76200" r="0" b="95250"/>
                <wp:wrapNone/>
                <wp:docPr id="1424934849" name="Straight Arrow Connector 11"/>
                <wp:cNvGraphicFramePr/>
                <a:graphic xmlns:a="http://schemas.openxmlformats.org/drawingml/2006/main">
                  <a:graphicData uri="http://schemas.microsoft.com/office/word/2010/wordprocessingShape">
                    <wps:wsp>
                      <wps:cNvCnPr/>
                      <wps:spPr>
                        <a:xfrm flipH="1">
                          <a:off x="0" y="0"/>
                          <a:ext cx="4102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53.4pt;margin-top:333.3pt;width:32.3pt;height:0;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" w14:anchorId="06EFC744">
                <v:stroke joinstyle="miter" endarrow="block"/>
              </v:shape>
            </w:pict>
          </mc:Fallback>
        </mc:AlternateContent>
      </w:r>
      <w:r>
        <w:rPr>
          <w:rFonts w:cs="Calibri"/>
          <w:noProof/>
          <w:sz w:val="24"/>
          <w:szCs w:val="24"/>
        </w:rPr>
        <mc:AlternateContent>
          <mc:Choice Requires="wps">
            <w:drawing>
              <wp:anchor distT="0" distB="0" distL="114300" distR="114300" simplePos="0" relativeHeight="251658251" behindDoc="0" locked="0" layoutInCell="1" allowOverlap="1" wp14:anchorId="3EF91833" wp14:editId="75223816">
                <wp:simplePos x="0" y="0"/>
                <wp:positionH relativeFrom="column">
                  <wp:posOffset>4907543</wp:posOffset>
                </wp:positionH>
                <wp:positionV relativeFrom="paragraph">
                  <wp:posOffset>4027003</wp:posOffset>
                </wp:positionV>
                <wp:extent cx="1191260" cy="448310"/>
                <wp:effectExtent l="0" t="0" r="27940" b="27940"/>
                <wp:wrapNone/>
                <wp:docPr id="133661731" name="Rectangle 10"/>
                <wp:cNvGraphicFramePr/>
                <a:graphic xmlns:a="http://schemas.openxmlformats.org/drawingml/2006/main">
                  <a:graphicData uri="http://schemas.microsoft.com/office/word/2010/wordprocessingShape">
                    <wps:wsp>
                      <wps:cNvSpPr/>
                      <wps:spPr>
                        <a:xfrm>
                          <a:off x="0" y="0"/>
                          <a:ext cx="1191260" cy="4483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4FFD98"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91833" id="_x0000_s1027" style="position:absolute;left:0;text-align:left;margin-left:386.4pt;margin-top:317.1pt;width:93.8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" filled="f" strokecolor="#030e13 [484]" strokeweight="1pt">
                <v:textbox>
                  <w:txbxContent>
                    <w:p w14:paraId="204FFD98"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info</w:t>
                      </w:r>
                    </w:p>
                  </w:txbxContent>
                </v:textbox>
              </v:rect>
            </w:pict>
          </mc:Fallback>
        </mc:AlternateContent>
      </w:r>
      <w:r>
        <w:rPr>
          <w:rFonts w:cs="Calibri"/>
          <w:noProof/>
          <w:sz w:val="24"/>
          <w:szCs w:val="24"/>
        </w:rPr>
        <mc:AlternateContent>
          <mc:Choice Requires="wps">
            <w:drawing>
              <wp:anchor distT="0" distB="0" distL="114300" distR="114300" simplePos="0" relativeHeight="251658249" behindDoc="0" locked="0" layoutInCell="1" allowOverlap="1" wp14:anchorId="3CCEA2D9" wp14:editId="5E4A263D">
                <wp:simplePos x="0" y="0"/>
                <wp:positionH relativeFrom="column">
                  <wp:posOffset>34290</wp:posOffset>
                </wp:positionH>
                <wp:positionV relativeFrom="paragraph">
                  <wp:posOffset>3457240</wp:posOffset>
                </wp:positionV>
                <wp:extent cx="1337909" cy="629728"/>
                <wp:effectExtent l="0" t="0" r="15240" b="18415"/>
                <wp:wrapNone/>
                <wp:docPr id="2016987286" name="Rectangle 10"/>
                <wp:cNvGraphicFramePr/>
                <a:graphic xmlns:a="http://schemas.openxmlformats.org/drawingml/2006/main">
                  <a:graphicData uri="http://schemas.microsoft.com/office/word/2010/wordprocessingShape">
                    <wps:wsp>
                      <wps:cNvSpPr/>
                      <wps:spPr>
                        <a:xfrm>
                          <a:off x="0" y="0"/>
                          <a:ext cx="1337909" cy="629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C07F92"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Turning dark when hover to show a brief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EA2D9" id="_x0000_s1028" style="position:absolute;left:0;text-align:left;margin-left:2.7pt;margin-top:272.2pt;width:105.35pt;height:49.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" filled="f" strokecolor="#030e13 [484]" strokeweight="1pt">
                <v:textbox>
                  <w:txbxContent>
                    <w:p w14:paraId="37C07F92"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Turning dark when hover to show a brief description</w:t>
                      </w:r>
                    </w:p>
                  </w:txbxContent>
                </v:textbox>
              </v:rect>
            </w:pict>
          </mc:Fallback>
        </mc:AlternateContent>
      </w:r>
      <w:r>
        <w:rPr>
          <w:rFonts w:cs="Calibri"/>
          <w:noProof/>
          <w:sz w:val="24"/>
          <w:szCs w:val="24"/>
        </w:rPr>
        <mc:AlternateContent>
          <mc:Choice Requires="wps">
            <w:drawing>
              <wp:anchor distT="0" distB="0" distL="114300" distR="114300" simplePos="0" relativeHeight="251658250" behindDoc="0" locked="0" layoutInCell="1" allowOverlap="1" wp14:anchorId="5DA9CFF8" wp14:editId="569C46D1">
                <wp:simplePos x="0" y="0"/>
                <wp:positionH relativeFrom="column">
                  <wp:posOffset>1377770</wp:posOffset>
                </wp:positionH>
                <wp:positionV relativeFrom="paragraph">
                  <wp:posOffset>3788027</wp:posOffset>
                </wp:positionV>
                <wp:extent cx="482600" cy="0"/>
                <wp:effectExtent l="0" t="76200" r="12700" b="95250"/>
                <wp:wrapNone/>
                <wp:docPr id="893168810"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08.5pt;margin-top:298.25pt;width:38pt;height:0;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" w14:anchorId="1901179D">
                <v:stroke joinstyle="miter" endarrow="block"/>
              </v:shape>
            </w:pict>
          </mc:Fallback>
        </mc:AlternateContent>
      </w:r>
      <w:r>
        <w:rPr>
          <w:rFonts w:cs="Calibri"/>
          <w:noProof/>
          <w:sz w:val="24"/>
          <w:szCs w:val="24"/>
        </w:rPr>
        <mc:AlternateContent>
          <mc:Choice Requires="wps">
            <w:drawing>
              <wp:anchor distT="0" distB="0" distL="114300" distR="114300" simplePos="0" relativeHeight="251658247" behindDoc="0" locked="0" layoutInCell="1" allowOverlap="1" wp14:anchorId="4455A514" wp14:editId="24AAD259">
                <wp:simplePos x="0" y="0"/>
                <wp:positionH relativeFrom="column">
                  <wp:posOffset>4916434</wp:posOffset>
                </wp:positionH>
                <wp:positionV relativeFrom="paragraph">
                  <wp:posOffset>2698750</wp:posOffset>
                </wp:positionV>
                <wp:extent cx="1191260" cy="448310"/>
                <wp:effectExtent l="0" t="0" r="27940" b="27940"/>
                <wp:wrapNone/>
                <wp:docPr id="1037643889" name="Rectangle 10"/>
                <wp:cNvGraphicFramePr/>
                <a:graphic xmlns:a="http://schemas.openxmlformats.org/drawingml/2006/main">
                  <a:graphicData uri="http://schemas.microsoft.com/office/word/2010/wordprocessingShape">
                    <wps:wsp>
                      <wps:cNvSpPr/>
                      <wps:spPr>
                        <a:xfrm>
                          <a:off x="0" y="0"/>
                          <a:ext cx="1191260" cy="4483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EEAC539"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transparency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5A514" id="_x0000_s1029" style="position:absolute;left:0;text-align:left;margin-left:387.1pt;margin-top:212.5pt;width:93.8pt;height:35.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" filled="f" strokecolor="#030e13 [484]" strokeweight="1pt">
                <v:textbox>
                  <w:txbxContent>
                    <w:p w14:paraId="6EEAC539"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transparency</w:t>
                      </w:r>
                    </w:p>
                  </w:txbxContent>
                </v:textbox>
              </v:rect>
            </w:pict>
          </mc:Fallback>
        </mc:AlternateContent>
      </w:r>
      <w:r>
        <w:rPr>
          <w:rFonts w:cs="Calibri"/>
          <w:noProof/>
          <w:sz w:val="24"/>
          <w:szCs w:val="24"/>
        </w:rPr>
        <mc:AlternateContent>
          <mc:Choice Requires="wps">
            <w:drawing>
              <wp:anchor distT="0" distB="0" distL="114300" distR="114300" simplePos="0" relativeHeight="251658248" behindDoc="0" locked="0" layoutInCell="1" allowOverlap="1" wp14:anchorId="48547141" wp14:editId="6A89AB0B">
                <wp:simplePos x="0" y="0"/>
                <wp:positionH relativeFrom="column">
                  <wp:posOffset>4497070</wp:posOffset>
                </wp:positionH>
                <wp:positionV relativeFrom="paragraph">
                  <wp:posOffset>2905688</wp:posOffset>
                </wp:positionV>
                <wp:extent cx="410474" cy="0"/>
                <wp:effectExtent l="38100" t="76200" r="0" b="95250"/>
                <wp:wrapNone/>
                <wp:docPr id="1222261735" name="Straight Arrow Connector 11"/>
                <wp:cNvGraphicFramePr/>
                <a:graphic xmlns:a="http://schemas.openxmlformats.org/drawingml/2006/main">
                  <a:graphicData uri="http://schemas.microsoft.com/office/word/2010/wordprocessingShape">
                    <wps:wsp>
                      <wps:cNvCnPr/>
                      <wps:spPr>
                        <a:xfrm flipH="1">
                          <a:off x="0" y="0"/>
                          <a:ext cx="4104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54.1pt;margin-top:228.8pt;width:32.3pt;height:0;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" w14:anchorId="490FDDAC">
                <v:stroke joinstyle="miter" endarrow="block"/>
              </v:shape>
            </w:pict>
          </mc:Fallback>
        </mc:AlternateContent>
      </w:r>
      <w:r>
        <w:rPr>
          <w:rFonts w:cs="Calibri"/>
          <w:noProof/>
          <w:sz w:val="24"/>
          <w:szCs w:val="24"/>
        </w:rPr>
        <mc:AlternateContent>
          <mc:Choice Requires="wps">
            <w:drawing>
              <wp:anchor distT="0" distB="0" distL="114300" distR="114300" simplePos="0" relativeHeight="251658246" behindDoc="0" locked="0" layoutInCell="1" allowOverlap="1" wp14:anchorId="3E73BC6F" wp14:editId="7910B654">
                <wp:simplePos x="0" y="0"/>
                <wp:positionH relativeFrom="column">
                  <wp:posOffset>1379855</wp:posOffset>
                </wp:positionH>
                <wp:positionV relativeFrom="paragraph">
                  <wp:posOffset>2037080</wp:posOffset>
                </wp:positionV>
                <wp:extent cx="482600" cy="0"/>
                <wp:effectExtent l="0" t="76200" r="12700" b="95250"/>
                <wp:wrapNone/>
                <wp:docPr id="1783699997"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08.65pt;margin-top:160.4pt;width:38pt;height:0;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" w14:anchorId="10256550">
                <v:stroke joinstyle="miter" endarrow="block"/>
              </v:shape>
            </w:pict>
          </mc:Fallback>
        </mc:AlternateContent>
      </w:r>
      <w:r>
        <w:rPr>
          <w:rFonts w:cs="Calibri"/>
          <w:noProof/>
          <w:sz w:val="24"/>
          <w:szCs w:val="24"/>
        </w:rPr>
        <mc:AlternateContent>
          <mc:Choice Requires="wps">
            <w:drawing>
              <wp:anchor distT="0" distB="0" distL="114300" distR="114300" simplePos="0" relativeHeight="251658245" behindDoc="0" locked="0" layoutInCell="1" allowOverlap="1" wp14:anchorId="112FA3B6" wp14:editId="6BA845DF">
                <wp:simplePos x="0" y="0"/>
                <wp:positionH relativeFrom="column">
                  <wp:posOffset>187325</wp:posOffset>
                </wp:positionH>
                <wp:positionV relativeFrom="paragraph">
                  <wp:posOffset>1860526</wp:posOffset>
                </wp:positionV>
                <wp:extent cx="1191560" cy="448574"/>
                <wp:effectExtent l="0" t="0" r="27940" b="27940"/>
                <wp:wrapNone/>
                <wp:docPr id="347239117" name="Rectangle 10"/>
                <wp:cNvGraphicFramePr/>
                <a:graphic xmlns:a="http://schemas.openxmlformats.org/drawingml/2006/main">
                  <a:graphicData uri="http://schemas.microsoft.com/office/word/2010/wordprocessingShape">
                    <wps:wsp>
                      <wps:cNvSpPr/>
                      <wps:spPr>
                        <a:xfrm>
                          <a:off x="0" y="0"/>
                          <a:ext cx="1191560" cy="44857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F9D1CF5"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transparency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A3B6" id="_x0000_s1030" style="position:absolute;left:0;text-align:left;margin-left:14.75pt;margin-top:146.5pt;width:93.8pt;height:35.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" filled="f" strokecolor="#030e13 [484]" strokeweight="1pt">
                <v:textbox>
                  <w:txbxContent>
                    <w:p w14:paraId="3F9D1CF5"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Static transparency</w:t>
                      </w:r>
                    </w:p>
                  </w:txbxContent>
                </v:textbox>
              </v:rect>
            </w:pict>
          </mc:Fallback>
        </mc:AlternateContent>
      </w:r>
      <w:r>
        <w:rPr>
          <w:rFonts w:cs="Calibri"/>
          <w:noProof/>
          <w:sz w:val="24"/>
          <w:szCs w:val="24"/>
        </w:rPr>
        <mc:AlternateContent>
          <mc:Choice Requires="wps">
            <w:drawing>
              <wp:anchor distT="0" distB="0" distL="114300" distR="114300" simplePos="0" relativeHeight="251658243" behindDoc="0" locked="0" layoutInCell="1" allowOverlap="1" wp14:anchorId="318D642A" wp14:editId="18486552">
                <wp:simplePos x="0" y="0"/>
                <wp:positionH relativeFrom="column">
                  <wp:posOffset>4906274</wp:posOffset>
                </wp:positionH>
                <wp:positionV relativeFrom="paragraph">
                  <wp:posOffset>782320</wp:posOffset>
                </wp:positionV>
                <wp:extent cx="1191260" cy="1017917"/>
                <wp:effectExtent l="0" t="0" r="27940" b="10795"/>
                <wp:wrapNone/>
                <wp:docPr id="1829798122" name="Rectangle 10"/>
                <wp:cNvGraphicFramePr/>
                <a:graphic xmlns:a="http://schemas.openxmlformats.org/drawingml/2006/main">
                  <a:graphicData uri="http://schemas.microsoft.com/office/word/2010/wordprocessingShape">
                    <wps:wsp>
                      <wps:cNvSpPr/>
                      <wps:spPr>
                        <a:xfrm>
                          <a:off x="0" y="0"/>
                          <a:ext cx="1191260" cy="101791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6CC996"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Flip cards. On this example Hydrogen fuel cells is showing the back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D642A" id="_x0000_s1031" style="position:absolute;left:0;text-align:left;margin-left:386.3pt;margin-top:61.6pt;width:93.8pt;height:80.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" filled="f" strokecolor="#030e13 [484]" strokeweight="1pt">
                <v:textbox>
                  <w:txbxContent>
                    <w:p w14:paraId="096CC996" w14:textId="77777777" w:rsidR="00664C55" w:rsidRPr="000B00AE" w:rsidRDefault="00664C55" w:rsidP="00664C55">
                      <w:pPr>
                        <w:spacing w:line="240" w:lineRule="auto"/>
                        <w:rPr>
                          <w:rFonts w:ascii="Arial" w:hAnsi="Arial" w:cs="Arial"/>
                          <w:color w:val="000000" w:themeColor="text1"/>
                        </w:rPr>
                      </w:pPr>
                      <w:r>
                        <w:rPr>
                          <w:rFonts w:cs="Calibri"/>
                          <w:color w:val="000000" w:themeColor="text1"/>
                        </w:rPr>
                        <w:t>Flip cards. On this example Hydrogen fuel cells is showing the back side.</w:t>
                      </w:r>
                    </w:p>
                  </w:txbxContent>
                </v:textbox>
              </v:rect>
            </w:pict>
          </mc:Fallback>
        </mc:AlternateContent>
      </w:r>
      <w:r>
        <w:rPr>
          <w:rFonts w:cs="Calibri"/>
          <w:noProof/>
          <w:sz w:val="24"/>
          <w:szCs w:val="24"/>
        </w:rPr>
        <mc:AlternateContent>
          <mc:Choice Requires="wps">
            <w:drawing>
              <wp:anchor distT="0" distB="0" distL="114300" distR="114300" simplePos="0" relativeHeight="251658244" behindDoc="0" locked="0" layoutInCell="1" allowOverlap="1" wp14:anchorId="2C63A7E6" wp14:editId="062CE35F">
                <wp:simplePos x="0" y="0"/>
                <wp:positionH relativeFrom="column">
                  <wp:posOffset>4488444</wp:posOffset>
                </wp:positionH>
                <wp:positionV relativeFrom="paragraph">
                  <wp:posOffset>1291590</wp:posOffset>
                </wp:positionV>
                <wp:extent cx="410474" cy="0"/>
                <wp:effectExtent l="38100" t="76200" r="0" b="95250"/>
                <wp:wrapNone/>
                <wp:docPr id="673097518" name="Straight Arrow Connector 11"/>
                <wp:cNvGraphicFramePr/>
                <a:graphic xmlns:a="http://schemas.openxmlformats.org/drawingml/2006/main">
                  <a:graphicData uri="http://schemas.microsoft.com/office/word/2010/wordprocessingShape">
                    <wps:wsp>
                      <wps:cNvCnPr/>
                      <wps:spPr>
                        <a:xfrm flipH="1">
                          <a:off x="0" y="0"/>
                          <a:ext cx="4104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53.4pt;margin-top:101.7pt;width:32.3pt;height:0;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" w14:anchorId="6F4ED271">
                <v:stroke joinstyle="miter" endarrow="block"/>
              </v:shape>
            </w:pict>
          </mc:Fallback>
        </mc:AlternateContent>
      </w:r>
      <w:r>
        <w:rPr>
          <w:rFonts w:cs="Calibri"/>
          <w:noProof/>
          <w:sz w:val="24"/>
          <w:szCs w:val="24"/>
        </w:rPr>
        <mc:AlternateContent>
          <mc:Choice Requires="wps">
            <w:drawing>
              <wp:anchor distT="0" distB="0" distL="114300" distR="114300" simplePos="0" relativeHeight="251658242" behindDoc="0" locked="0" layoutInCell="1" allowOverlap="1" wp14:anchorId="031B6B90" wp14:editId="4DFA21B1">
                <wp:simplePos x="0" y="0"/>
                <wp:positionH relativeFrom="column">
                  <wp:posOffset>1379855</wp:posOffset>
                </wp:positionH>
                <wp:positionV relativeFrom="paragraph">
                  <wp:posOffset>381635</wp:posOffset>
                </wp:positionV>
                <wp:extent cx="483080" cy="0"/>
                <wp:effectExtent l="0" t="76200" r="12700" b="95250"/>
                <wp:wrapNone/>
                <wp:docPr id="749469404" name="Straight Arrow Connector 11"/>
                <wp:cNvGraphicFramePr/>
                <a:graphic xmlns:a="http://schemas.openxmlformats.org/drawingml/2006/main">
                  <a:graphicData uri="http://schemas.microsoft.com/office/word/2010/wordprocessingShape">
                    <wps:wsp>
                      <wps:cNvCnPr/>
                      <wps:spPr>
                        <a:xfrm flipV="1">
                          <a:off x="0" y="0"/>
                          <a:ext cx="4830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08.65pt;margin-top:30.05pt;width:38.05pt;height:0;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" w14:anchorId="3FB5A6E2">
                <v:stroke joinstyle="miter" endarrow="block"/>
              </v:shape>
            </w:pict>
          </mc:Fallback>
        </mc:AlternateContent>
      </w:r>
      <w:r>
        <w:rPr>
          <w:rFonts w:cs="Calibri"/>
          <w:noProof/>
          <w:sz w:val="24"/>
          <w:szCs w:val="24"/>
        </w:rPr>
        <mc:AlternateContent>
          <mc:Choice Requires="wps">
            <w:drawing>
              <wp:anchor distT="0" distB="0" distL="114300" distR="114300" simplePos="0" relativeHeight="251658241" behindDoc="0" locked="0" layoutInCell="1" allowOverlap="1" wp14:anchorId="0FEB6DDB" wp14:editId="55E219EA">
                <wp:simplePos x="0" y="0"/>
                <wp:positionH relativeFrom="column">
                  <wp:posOffset>187397</wp:posOffset>
                </wp:positionH>
                <wp:positionV relativeFrom="paragraph">
                  <wp:posOffset>204470</wp:posOffset>
                </wp:positionV>
                <wp:extent cx="1191560" cy="448574"/>
                <wp:effectExtent l="0" t="0" r="27940" b="27940"/>
                <wp:wrapNone/>
                <wp:docPr id="49072607" name="Rectangle 10"/>
                <wp:cNvGraphicFramePr/>
                <a:graphic xmlns:a="http://schemas.openxmlformats.org/drawingml/2006/main">
                  <a:graphicData uri="http://schemas.microsoft.com/office/word/2010/wordprocessingShape">
                    <wps:wsp>
                      <wps:cNvSpPr/>
                      <wps:spPr>
                        <a:xfrm>
                          <a:off x="0" y="0"/>
                          <a:ext cx="1191560" cy="44857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7E2628" w14:textId="77777777" w:rsidR="00664C55" w:rsidRPr="000B00AE" w:rsidRDefault="00664C55" w:rsidP="00664C55">
                            <w:pPr>
                              <w:spacing w:line="240" w:lineRule="auto"/>
                              <w:rPr>
                                <w:rFonts w:ascii="Arial" w:hAnsi="Arial" w:cs="Arial"/>
                                <w:color w:val="000000" w:themeColor="text1"/>
                              </w:rPr>
                            </w:pPr>
                            <w:r w:rsidRPr="000B00AE">
                              <w:rPr>
                                <w:rFonts w:cs="Calibri"/>
                                <w:color w:val="000000" w:themeColor="text1"/>
                              </w:rPr>
                              <w:t>Carousel</w:t>
                            </w:r>
                            <w:r w:rsidRPr="000B00AE">
                              <w:rPr>
                                <w:color w:val="000000" w:themeColor="text1"/>
                              </w:rPr>
                              <w:t xml:space="preserve"> with moving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B6DDB" id="_x0000_s1032" style="position:absolute;left:0;text-align:left;margin-left:14.75pt;margin-top:16.1pt;width:93.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" filled="f" strokecolor="#030e13 [484]" strokeweight="1pt">
                <v:textbox>
                  <w:txbxContent>
                    <w:p w14:paraId="2D7E2628" w14:textId="77777777" w:rsidR="00664C55" w:rsidRPr="000B00AE" w:rsidRDefault="00664C55" w:rsidP="00664C55">
                      <w:pPr>
                        <w:spacing w:line="240" w:lineRule="auto"/>
                        <w:rPr>
                          <w:rFonts w:ascii="Arial" w:hAnsi="Arial" w:cs="Arial"/>
                          <w:color w:val="000000" w:themeColor="text1"/>
                        </w:rPr>
                      </w:pPr>
                      <w:r w:rsidRPr="000B00AE">
                        <w:rPr>
                          <w:rFonts w:cs="Calibri"/>
                          <w:color w:val="000000" w:themeColor="text1"/>
                        </w:rPr>
                        <w:t>Carousel</w:t>
                      </w:r>
                      <w:r w:rsidRPr="000B00AE">
                        <w:rPr>
                          <w:color w:val="000000" w:themeColor="text1"/>
                        </w:rPr>
                        <w:t xml:space="preserve"> with moving images</w:t>
                      </w:r>
                    </w:p>
                  </w:txbxContent>
                </v:textbox>
              </v:rect>
            </w:pict>
          </mc:Fallback>
        </mc:AlternateContent>
      </w:r>
    </w:p>
    <w:p w14:paraId="048E72BB" w14:textId="77777777" w:rsidR="00664C55" w:rsidRPr="00AD3FF6" w:rsidRDefault="00664C55" w:rsidP="00FF01A6">
      <w:pPr>
        <w:pStyle w:val="ae"/>
        <w:rPr>
          <w:lang w:val="es-419"/>
        </w:rPr>
      </w:pPr>
    </w:p>
    <w:p w14:paraId="68C730E5" w14:textId="60BF1D6F" w:rsidR="00664C55" w:rsidRPr="00AD3FF6" w:rsidRDefault="00324F80" w:rsidP="00FF01A6">
      <w:pPr>
        <w:spacing w:after="0" w:line="240" w:lineRule="auto"/>
        <w:rPr>
          <w:kern w:val="2"/>
          <w:sz w:val="24"/>
          <w:szCs w:val="24"/>
          <w:lang w:val="es-419"/>
        </w:rPr>
      </w:pPr>
      <w:r>
        <w:rPr>
          <w:noProof/>
        </w:rPr>
        <mc:AlternateContent>
          <mc:Choice Requires="wps">
            <w:drawing>
              <wp:anchor distT="0" distB="0" distL="114300" distR="114300" simplePos="0" relativeHeight="251658270" behindDoc="0" locked="0" layoutInCell="1" allowOverlap="1" wp14:anchorId="1620136E" wp14:editId="71011D18">
                <wp:simplePos x="0" y="0"/>
                <wp:positionH relativeFrom="column">
                  <wp:posOffset>278295</wp:posOffset>
                </wp:positionH>
                <wp:positionV relativeFrom="paragraph">
                  <wp:posOffset>5646116</wp:posOffset>
                </wp:positionV>
                <wp:extent cx="5772647" cy="635"/>
                <wp:effectExtent l="0" t="0" r="0" b="8255"/>
                <wp:wrapNone/>
                <wp:docPr id="349458691" name="Text Box 1"/>
                <wp:cNvGraphicFramePr/>
                <a:graphic xmlns:a="http://schemas.openxmlformats.org/drawingml/2006/main">
                  <a:graphicData uri="http://schemas.microsoft.com/office/word/2010/wordprocessingShape">
                    <wps:wsp>
                      <wps:cNvSpPr txBox="1"/>
                      <wps:spPr>
                        <a:xfrm>
                          <a:off x="0" y="0"/>
                          <a:ext cx="5772647" cy="635"/>
                        </a:xfrm>
                        <a:prstGeom prst="rect">
                          <a:avLst/>
                        </a:prstGeom>
                        <a:solidFill>
                          <a:prstClr val="white"/>
                        </a:solidFill>
                        <a:ln>
                          <a:noFill/>
                        </a:ln>
                      </wps:spPr>
                      <wps:txbx>
                        <w:txbxContent>
                          <w:p w14:paraId="39AFBED4" w14:textId="3103EF62" w:rsidR="002F688C" w:rsidRPr="00EC2FDD" w:rsidRDefault="002F688C" w:rsidP="00FC219B">
                            <w:pPr>
                              <w:pStyle w:val="af8"/>
                              <w:rPr>
                                <w:rFonts w:cs="Calibri"/>
                                <w:noProof/>
                              </w:rPr>
                            </w:pPr>
                            <w:bookmarkStart w:id="50" w:name="_Toc169900777"/>
                            <w:r>
                              <w:t xml:space="preserve">Figure </w:t>
                            </w:r>
                            <w:fldSimple w:instr=" SEQ Figure \* ARABIC ">
                              <w:r w:rsidR="008B13C6">
                                <w:rPr>
                                  <w:noProof/>
                                </w:rPr>
                                <w:t>11</w:t>
                              </w:r>
                            </w:fldSimple>
                            <w:r>
                              <w:t>: High-Fidelity Wireframe of Landing Page</w:t>
                            </w:r>
                            <w:r w:rsidR="007E165C">
                              <w:t xml:space="preserve"> – Initial Version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620136E" id="_x0000_t202" coordsize="21600,21600" o:spt="202" path="m,l,21600r21600,l21600,xe">
                <v:stroke joinstyle="miter"/>
                <v:path gradientshapeok="t" o:connecttype="rect"/>
              </v:shapetype>
              <v:shape id="Text Box 1" o:spid="_x0000_s1033" type="#_x0000_t202" style="position:absolute;margin-left:21.9pt;margin-top:444.6pt;width:454.55pt;height:.05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4FGwIAAD8EAAAOAAAAZHJzL2Uyb0RvYy54bWysU8Fu2zAMvQ/YPwi6L06yNSm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NfD6dfZpzJik2+3gT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" stroked="f">
                <v:textbox style="mso-fit-shape-to-text:t" inset="0,0,0,0">
                  <w:txbxContent>
                    <w:p w14:paraId="39AFBED4" w14:textId="3103EF62" w:rsidR="002F688C" w:rsidRPr="00EC2FDD" w:rsidRDefault="002F688C" w:rsidP="00FC219B">
                      <w:pPr>
                        <w:pStyle w:val="af8"/>
                        <w:rPr>
                          <w:rFonts w:cs="Calibri"/>
                          <w:noProof/>
                        </w:rPr>
                      </w:pPr>
                      <w:bookmarkStart w:id="51" w:name="_Toc169900777"/>
                      <w:r>
                        <w:t xml:space="preserve">Figure </w:t>
                      </w:r>
                      <w:fldSimple w:instr=" SEQ Figure \* ARABIC ">
                        <w:r w:rsidR="008B13C6">
                          <w:rPr>
                            <w:noProof/>
                          </w:rPr>
                          <w:t>11</w:t>
                        </w:r>
                      </w:fldSimple>
                      <w:r>
                        <w:t>: High-Fidelity Wireframe of Landing Page</w:t>
                      </w:r>
                      <w:r w:rsidR="007E165C">
                        <w:t xml:space="preserve"> – Initial Version</w:t>
                      </w:r>
                      <w:bookmarkEnd w:id="51"/>
                    </w:p>
                  </w:txbxContent>
                </v:textbox>
              </v:shape>
            </w:pict>
          </mc:Fallback>
        </mc:AlternateContent>
      </w:r>
      <w:r w:rsidR="00664C55" w:rsidRPr="00AD3FF6">
        <w:rPr>
          <w:lang w:val="es-419"/>
        </w:rPr>
        <w:br w:type="page"/>
      </w:r>
    </w:p>
    <w:p w14:paraId="344A9203" w14:textId="7BEEE29E" w:rsidR="002E22CA" w:rsidRDefault="00FC219B" w:rsidP="004B63AF">
      <w:pPr>
        <w:pStyle w:val="3"/>
        <w:numPr>
          <w:ilvl w:val="1"/>
          <w:numId w:val="5"/>
        </w:numPr>
        <w:spacing w:before="0" w:line="240" w:lineRule="auto"/>
        <w:rPr>
          <w:b w:val="0"/>
          <w:lang w:val="en-US"/>
        </w:rPr>
      </w:pPr>
      <w:bookmarkStart w:id="52" w:name="_Toc169900762"/>
      <w:r w:rsidRPr="004B63AF">
        <w:rPr>
          <w:lang w:val="en-US"/>
        </w:rPr>
        <w:lastRenderedPageBreak/>
        <w:t>High-Fidelity wireframe of the Landing Pa</w:t>
      </w:r>
      <w:r w:rsidRPr="00220A8E">
        <w:rPr>
          <w:lang w:val="en-US"/>
        </w:rPr>
        <w:t>ge</w:t>
      </w:r>
      <w:r w:rsidR="00AA3043" w:rsidRPr="00220A8E">
        <w:rPr>
          <w:lang w:val="en-US"/>
        </w:rPr>
        <w:t xml:space="preserve"> (</w:t>
      </w:r>
      <w:r w:rsidR="00033EB5">
        <w:rPr>
          <w:lang w:val="en-US"/>
        </w:rPr>
        <w:t>Second</w:t>
      </w:r>
      <w:r w:rsidR="00AA3043" w:rsidRPr="00220A8E">
        <w:rPr>
          <w:lang w:val="en-US"/>
        </w:rPr>
        <w:t xml:space="preserve"> version)</w:t>
      </w:r>
      <w:bookmarkEnd w:id="52"/>
    </w:p>
    <w:p w14:paraId="1730429C" w14:textId="1DF0E66E" w:rsidR="002E22CA" w:rsidRPr="003C63C2" w:rsidRDefault="002E22CA" w:rsidP="004B63AF">
      <w:pPr>
        <w:pStyle w:val="ae"/>
        <w:ind w:left="360"/>
        <w:rPr>
          <w:b/>
          <w:bCs/>
          <w:lang w:val="en-US"/>
        </w:rPr>
      </w:pPr>
      <w:r>
        <w:t xml:space="preserve">In the second iteration of the website wireframe, we incorporated the feedback we received from </w:t>
      </w:r>
      <w:r w:rsidR="002F788D">
        <w:t>a graphic designer</w:t>
      </w:r>
      <w:r>
        <w:t>. This resulted in a more intuitive layout with improved navigation. The color scheme was refined for better readability and visual appeal, and the placement of key elements was adjusted for optimal user experience. This version represents a significant step forward in our goal to create a user-friendly, engaging website.</w:t>
      </w:r>
    </w:p>
    <w:p w14:paraId="4193D371" w14:textId="77777777" w:rsidR="002D6625" w:rsidRDefault="002D6625" w:rsidP="004B63AF">
      <w:pPr>
        <w:pStyle w:val="ae"/>
        <w:ind w:left="360"/>
        <w:rPr>
          <w:lang w:val="en-US"/>
        </w:rPr>
      </w:pPr>
    </w:p>
    <w:p w14:paraId="5F238086" w14:textId="77777777" w:rsidR="002D6625" w:rsidRDefault="002D6625" w:rsidP="004B63AF">
      <w:pPr>
        <w:pStyle w:val="ae"/>
        <w:ind w:left="360"/>
        <w:rPr>
          <w:lang w:val="es-419"/>
        </w:rPr>
      </w:pPr>
      <w:r w:rsidRPr="00345C8F">
        <w:rPr>
          <w:lang w:val="es-419"/>
        </w:rPr>
        <w:t xml:space="preserve">Demo: </w:t>
      </w:r>
      <w:hyperlink r:id="rId31" w:history="1">
        <w:r w:rsidRPr="00FD565E">
          <w:rPr>
            <w:rStyle w:val="af6"/>
            <w:lang w:val="es-419"/>
          </w:rPr>
          <w:t>https://www.figma.com/design/Vj9Bgx4WZMJAGKLhb8kvoY/capstone</w:t>
        </w:r>
      </w:hyperlink>
      <w:r>
        <w:rPr>
          <w:lang w:val="es-419"/>
        </w:rPr>
        <w:t xml:space="preserve"> </w:t>
      </w:r>
    </w:p>
    <w:p w14:paraId="700672C9" w14:textId="77777777" w:rsidR="002D6625" w:rsidRPr="00345C8F" w:rsidRDefault="002D6625" w:rsidP="002D6625">
      <w:pPr>
        <w:pStyle w:val="ae"/>
        <w:rPr>
          <w:lang w:val="es-419"/>
        </w:rPr>
      </w:pPr>
    </w:p>
    <w:p w14:paraId="26621825" w14:textId="410CE686" w:rsidR="002D6625" w:rsidRPr="00AD3FF6" w:rsidRDefault="002D6625" w:rsidP="002D6625">
      <w:pPr>
        <w:spacing w:after="0" w:line="240" w:lineRule="auto"/>
        <w:rPr>
          <w:rFonts w:cs="Calibri"/>
          <w:sz w:val="24"/>
          <w:szCs w:val="24"/>
          <w:lang w:val="es-419"/>
        </w:rPr>
      </w:pPr>
      <w:r>
        <w:rPr>
          <w:rFonts w:cs="Calibri"/>
          <w:noProof/>
          <w:sz w:val="24"/>
          <w:szCs w:val="24"/>
        </w:rPr>
        <w:drawing>
          <wp:anchor distT="0" distB="0" distL="114300" distR="114300" simplePos="0" relativeHeight="251658255" behindDoc="0" locked="0" layoutInCell="1" allowOverlap="1" wp14:anchorId="2B988369" wp14:editId="1A6A9DBD">
            <wp:simplePos x="0" y="0"/>
            <wp:positionH relativeFrom="margin">
              <wp:posOffset>2132522</wp:posOffset>
            </wp:positionH>
            <wp:positionV relativeFrom="paragraph">
              <wp:posOffset>26239</wp:posOffset>
            </wp:positionV>
            <wp:extent cx="1843069" cy="6079825"/>
            <wp:effectExtent l="19050" t="19050" r="24130" b="16510"/>
            <wp:wrapNone/>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2086"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49392" cy="6100683"/>
                    </a:xfrm>
                    <a:prstGeom prst="rect">
                      <a:avLst/>
                    </a:prstGeom>
                    <a:noFill/>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1C4507A1" w14:textId="77777777" w:rsidR="002D6625" w:rsidRPr="00AD3FF6" w:rsidRDefault="002D6625" w:rsidP="002D6625">
      <w:pPr>
        <w:spacing w:after="0" w:line="240" w:lineRule="auto"/>
        <w:jc w:val="center"/>
        <w:rPr>
          <w:rFonts w:cs="Calibri"/>
          <w:sz w:val="24"/>
          <w:szCs w:val="24"/>
          <w:lang w:val="es-419"/>
        </w:rPr>
      </w:pPr>
    </w:p>
    <w:p w14:paraId="1F426A35" w14:textId="77777777" w:rsidR="002D6625" w:rsidRPr="00AD3FF6" w:rsidRDefault="002D6625" w:rsidP="002D6625">
      <w:pPr>
        <w:pStyle w:val="ae"/>
        <w:rPr>
          <w:lang w:val="es-419"/>
        </w:rPr>
      </w:pPr>
    </w:p>
    <w:p w14:paraId="51F12801" w14:textId="4DF1283B" w:rsidR="6405493A" w:rsidRPr="00AD3FF6" w:rsidRDefault="00BE3977" w:rsidP="002D6625">
      <w:pPr>
        <w:spacing w:after="0" w:line="240" w:lineRule="auto"/>
        <w:rPr>
          <w:kern w:val="2"/>
          <w:sz w:val="24"/>
          <w:szCs w:val="24"/>
          <w:lang w:val="es-419"/>
        </w:rPr>
      </w:pPr>
      <w:r>
        <w:rPr>
          <w:rFonts w:cs="Calibri"/>
          <w:noProof/>
          <w:sz w:val="24"/>
          <w:szCs w:val="24"/>
        </w:rPr>
        <mc:AlternateContent>
          <mc:Choice Requires="wps">
            <w:drawing>
              <wp:anchor distT="0" distB="0" distL="114300" distR="114300" simplePos="0" relativeHeight="251658260" behindDoc="0" locked="0" layoutInCell="1" allowOverlap="1" wp14:anchorId="1C6EA211" wp14:editId="3E741960">
                <wp:simplePos x="0" y="0"/>
                <wp:positionH relativeFrom="column">
                  <wp:posOffset>350520</wp:posOffset>
                </wp:positionH>
                <wp:positionV relativeFrom="paragraph">
                  <wp:posOffset>1824990</wp:posOffset>
                </wp:positionV>
                <wp:extent cx="1308219" cy="448310"/>
                <wp:effectExtent l="0" t="0" r="25400" b="27940"/>
                <wp:wrapNone/>
                <wp:docPr id="199938721" name="Rectangle 10"/>
                <wp:cNvGraphicFramePr/>
                <a:graphic xmlns:a="http://schemas.openxmlformats.org/drawingml/2006/main">
                  <a:graphicData uri="http://schemas.microsoft.com/office/word/2010/wordprocessingShape">
                    <wps:wsp>
                      <wps:cNvSpPr/>
                      <wps:spPr>
                        <a:xfrm>
                          <a:off x="0" y="0"/>
                          <a:ext cx="1308219" cy="4483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63F3A6A"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transparency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EA211" id="_x0000_s1034" style="position:absolute;margin-left:27.6pt;margin-top:143.7pt;width:103pt;height:35.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" filled="f" strokecolor="#030e13 [484]" strokeweight="1pt">
                <v:textbox>
                  <w:txbxContent>
                    <w:p w14:paraId="063F3A6A"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transparency</w:t>
                      </w:r>
                    </w:p>
                  </w:txbxContent>
                </v:textbox>
              </v:rect>
            </w:pict>
          </mc:Fallback>
        </mc:AlternateContent>
      </w:r>
      <w:r>
        <w:rPr>
          <w:rFonts w:cs="Calibri"/>
          <w:noProof/>
          <w:sz w:val="24"/>
          <w:szCs w:val="24"/>
        </w:rPr>
        <mc:AlternateContent>
          <mc:Choice Requires="wps">
            <w:drawing>
              <wp:anchor distT="0" distB="0" distL="114300" distR="114300" simplePos="0" relativeHeight="251658258" behindDoc="0" locked="0" layoutInCell="1" allowOverlap="1" wp14:anchorId="0CC617CE" wp14:editId="211EEF80">
                <wp:simplePos x="0" y="0"/>
                <wp:positionH relativeFrom="column">
                  <wp:posOffset>4444409</wp:posOffset>
                </wp:positionH>
                <wp:positionV relativeFrom="paragraph">
                  <wp:posOffset>730191</wp:posOffset>
                </wp:positionV>
                <wp:extent cx="808075" cy="276447"/>
                <wp:effectExtent l="0" t="0" r="11430" b="28575"/>
                <wp:wrapNone/>
                <wp:docPr id="1393674874" name="Rectangle 10"/>
                <wp:cNvGraphicFramePr/>
                <a:graphic xmlns:a="http://schemas.openxmlformats.org/drawingml/2006/main">
                  <a:graphicData uri="http://schemas.microsoft.com/office/word/2010/wordprocessingShape">
                    <wps:wsp>
                      <wps:cNvSpPr/>
                      <wps:spPr>
                        <a:xfrm>
                          <a:off x="0" y="0"/>
                          <a:ext cx="808075" cy="27644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ECB59A9" w14:textId="6C6B414B" w:rsidR="002D6625" w:rsidRPr="000B00AE" w:rsidRDefault="002D6625" w:rsidP="002D6625">
                            <w:pPr>
                              <w:spacing w:line="240" w:lineRule="auto"/>
                              <w:rPr>
                                <w:rFonts w:ascii="Arial" w:hAnsi="Arial" w:cs="Arial"/>
                                <w:color w:val="000000" w:themeColor="text1"/>
                              </w:rPr>
                            </w:pPr>
                            <w:r>
                              <w:rPr>
                                <w:rFonts w:cs="Calibri"/>
                                <w:color w:val="000000" w:themeColor="text1"/>
                              </w:rPr>
                              <w:t>Flip 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617CE" id="_x0000_s1035" style="position:absolute;margin-left:349.95pt;margin-top:57.5pt;width:63.65pt;height:21.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" filled="f" strokecolor="#030e13 [484]" strokeweight="1pt">
                <v:textbox>
                  <w:txbxContent>
                    <w:p w14:paraId="0ECB59A9" w14:textId="6C6B414B" w:rsidR="002D6625" w:rsidRPr="000B00AE" w:rsidRDefault="002D6625" w:rsidP="002D6625">
                      <w:pPr>
                        <w:spacing w:line="240" w:lineRule="auto"/>
                        <w:rPr>
                          <w:rFonts w:ascii="Arial" w:hAnsi="Arial" w:cs="Arial"/>
                          <w:color w:val="000000" w:themeColor="text1"/>
                        </w:rPr>
                      </w:pPr>
                      <w:r>
                        <w:rPr>
                          <w:rFonts w:cs="Calibri"/>
                          <w:color w:val="000000" w:themeColor="text1"/>
                        </w:rPr>
                        <w:t>Flip cards</w:t>
                      </w:r>
                    </w:p>
                  </w:txbxContent>
                </v:textbox>
              </v:rect>
            </w:pict>
          </mc:Fallback>
        </mc:AlternateContent>
      </w:r>
      <w:r w:rsidR="00611347">
        <w:rPr>
          <w:noProof/>
        </w:rPr>
        <mc:AlternateContent>
          <mc:Choice Requires="wps">
            <w:drawing>
              <wp:anchor distT="0" distB="0" distL="114300" distR="114300" simplePos="0" relativeHeight="251658271" behindDoc="0" locked="0" layoutInCell="1" allowOverlap="1" wp14:anchorId="5FC8E03D" wp14:editId="1D4FCB32">
                <wp:simplePos x="0" y="0"/>
                <wp:positionH relativeFrom="column">
                  <wp:posOffset>439946</wp:posOffset>
                </wp:positionH>
                <wp:positionV relativeFrom="paragraph">
                  <wp:posOffset>5637650</wp:posOffset>
                </wp:positionV>
                <wp:extent cx="5244861" cy="635"/>
                <wp:effectExtent l="0" t="0" r="0" b="8255"/>
                <wp:wrapNone/>
                <wp:docPr id="1048980086" name="Text Box 1"/>
                <wp:cNvGraphicFramePr/>
                <a:graphic xmlns:a="http://schemas.openxmlformats.org/drawingml/2006/main">
                  <a:graphicData uri="http://schemas.microsoft.com/office/word/2010/wordprocessingShape">
                    <wps:wsp>
                      <wps:cNvSpPr txBox="1"/>
                      <wps:spPr>
                        <a:xfrm>
                          <a:off x="0" y="0"/>
                          <a:ext cx="5244861" cy="635"/>
                        </a:xfrm>
                        <a:prstGeom prst="rect">
                          <a:avLst/>
                        </a:prstGeom>
                        <a:solidFill>
                          <a:prstClr val="white"/>
                        </a:solidFill>
                        <a:ln>
                          <a:noFill/>
                        </a:ln>
                      </wps:spPr>
                      <wps:txbx>
                        <w:txbxContent>
                          <w:p w14:paraId="40A7F686" w14:textId="1C285C9C" w:rsidR="007E165C" w:rsidRPr="00A24A75" w:rsidRDefault="007E165C" w:rsidP="00FC219B">
                            <w:pPr>
                              <w:pStyle w:val="af8"/>
                              <w:rPr>
                                <w:rFonts w:cs="Calibri"/>
                                <w:noProof/>
                              </w:rPr>
                            </w:pPr>
                            <w:bookmarkStart w:id="53" w:name="_Toc169900778"/>
                            <w:r>
                              <w:t xml:space="preserve">Figure </w:t>
                            </w:r>
                            <w:fldSimple w:instr=" SEQ Figure \* ARABIC ">
                              <w:r w:rsidR="008B13C6">
                                <w:rPr>
                                  <w:noProof/>
                                </w:rPr>
                                <w:t>12</w:t>
                              </w:r>
                            </w:fldSimple>
                            <w:r>
                              <w:t>: High-Fidelity Wireframe of Landing Page – Second Version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C8E03D" id="_x0000_s1036" type="#_x0000_t202" style="position:absolute;margin-left:34.65pt;margin-top:443.9pt;width:413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" stroked="f">
                <v:textbox style="mso-fit-shape-to-text:t" inset="0,0,0,0">
                  <w:txbxContent>
                    <w:p w14:paraId="40A7F686" w14:textId="1C285C9C" w:rsidR="007E165C" w:rsidRPr="00A24A75" w:rsidRDefault="007E165C" w:rsidP="00FC219B">
                      <w:pPr>
                        <w:pStyle w:val="af8"/>
                        <w:rPr>
                          <w:rFonts w:cs="Calibri"/>
                          <w:noProof/>
                        </w:rPr>
                      </w:pPr>
                      <w:bookmarkStart w:id="54" w:name="_Toc169900778"/>
                      <w:r>
                        <w:t xml:space="preserve">Figure </w:t>
                      </w:r>
                      <w:fldSimple w:instr=" SEQ Figure \* ARABIC ">
                        <w:r w:rsidR="008B13C6">
                          <w:rPr>
                            <w:noProof/>
                          </w:rPr>
                          <w:t>12</w:t>
                        </w:r>
                      </w:fldSimple>
                      <w:r>
                        <w:t>: High-Fidelity Wireframe of Landing Page – Second Version</w:t>
                      </w:r>
                      <w:bookmarkEnd w:id="54"/>
                    </w:p>
                  </w:txbxContent>
                </v:textbox>
              </v:shape>
            </w:pict>
          </mc:Fallback>
        </mc:AlternateContent>
      </w:r>
      <w:r w:rsidR="002E22CA">
        <w:rPr>
          <w:rFonts w:cs="Calibri"/>
          <w:noProof/>
          <w:sz w:val="24"/>
          <w:szCs w:val="24"/>
        </w:rPr>
        <mc:AlternateContent>
          <mc:Choice Requires="wps">
            <w:drawing>
              <wp:anchor distT="0" distB="0" distL="114300" distR="114300" simplePos="0" relativeHeight="251658269" behindDoc="0" locked="0" layoutInCell="1" allowOverlap="1" wp14:anchorId="2D15E123" wp14:editId="18D673D6">
                <wp:simplePos x="0" y="0"/>
                <wp:positionH relativeFrom="column">
                  <wp:posOffset>1637665</wp:posOffset>
                </wp:positionH>
                <wp:positionV relativeFrom="paragraph">
                  <wp:posOffset>4654550</wp:posOffset>
                </wp:positionV>
                <wp:extent cx="482600" cy="0"/>
                <wp:effectExtent l="0" t="76200" r="12700" b="95250"/>
                <wp:wrapNone/>
                <wp:docPr id="968211168"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28.95pt;margin-top:366.5pt;width:38pt;height:0;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" w14:anchorId="3F8565A3">
                <v:stroke joinstyle="miter" endarrow="block"/>
              </v:shape>
            </w:pict>
          </mc:Fallback>
        </mc:AlternateContent>
      </w:r>
      <w:r w:rsidR="002E22CA">
        <w:rPr>
          <w:rFonts w:cs="Calibri"/>
          <w:noProof/>
          <w:sz w:val="24"/>
          <w:szCs w:val="24"/>
        </w:rPr>
        <mc:AlternateContent>
          <mc:Choice Requires="wps">
            <w:drawing>
              <wp:anchor distT="0" distB="0" distL="114300" distR="114300" simplePos="0" relativeHeight="251658268" behindDoc="0" locked="0" layoutInCell="1" allowOverlap="1" wp14:anchorId="2F06BE08" wp14:editId="0E34C0D5">
                <wp:simplePos x="0" y="0"/>
                <wp:positionH relativeFrom="column">
                  <wp:posOffset>294640</wp:posOffset>
                </wp:positionH>
                <wp:positionV relativeFrom="paragraph">
                  <wp:posOffset>4323715</wp:posOffset>
                </wp:positionV>
                <wp:extent cx="1337310" cy="629285"/>
                <wp:effectExtent l="0" t="0" r="15240" b="18415"/>
                <wp:wrapNone/>
                <wp:docPr id="3063084" name="Rectangle 10"/>
                <wp:cNvGraphicFramePr/>
                <a:graphic xmlns:a="http://schemas.openxmlformats.org/drawingml/2006/main">
                  <a:graphicData uri="http://schemas.microsoft.com/office/word/2010/wordprocessingShape">
                    <wps:wsp>
                      <wps:cNvSpPr/>
                      <wps:spPr>
                        <a:xfrm>
                          <a:off x="0" y="0"/>
                          <a:ext cx="1337310" cy="629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E5FDDC4"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Carousel with different testimonials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6BE08" id="_x0000_s1037" style="position:absolute;margin-left:23.2pt;margin-top:340.45pt;width:105.3pt;height:49.5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" filled="f" strokecolor="#030e13 [484]" strokeweight="1pt">
                <v:textbox>
                  <w:txbxContent>
                    <w:p w14:paraId="0E5FDDC4"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Carousel with different testimonials</w:t>
                      </w:r>
                    </w:p>
                  </w:txbxContent>
                </v:textbox>
              </v:rect>
            </w:pict>
          </mc:Fallback>
        </mc:AlternateContent>
      </w:r>
      <w:r w:rsidR="002E22CA">
        <w:rPr>
          <w:rFonts w:cs="Calibri"/>
          <w:noProof/>
          <w:sz w:val="24"/>
          <w:szCs w:val="24"/>
        </w:rPr>
        <mc:AlternateContent>
          <mc:Choice Requires="wps">
            <w:drawing>
              <wp:anchor distT="0" distB="0" distL="114300" distR="114300" simplePos="0" relativeHeight="251658262" behindDoc="0" locked="0" layoutInCell="1" allowOverlap="1" wp14:anchorId="4A368B97" wp14:editId="1B277EEE">
                <wp:simplePos x="0" y="0"/>
                <wp:positionH relativeFrom="column">
                  <wp:posOffset>4435475</wp:posOffset>
                </wp:positionH>
                <wp:positionV relativeFrom="paragraph">
                  <wp:posOffset>4048760</wp:posOffset>
                </wp:positionV>
                <wp:extent cx="792480" cy="289560"/>
                <wp:effectExtent l="0" t="0" r="26670" b="15240"/>
                <wp:wrapNone/>
                <wp:docPr id="1022638594" name="Rectangle 10"/>
                <wp:cNvGraphicFramePr/>
                <a:graphic xmlns:a="http://schemas.openxmlformats.org/drawingml/2006/main">
                  <a:graphicData uri="http://schemas.microsoft.com/office/word/2010/wordprocessingShape">
                    <wps:wsp>
                      <wps:cNvSpPr/>
                      <wps:spPr>
                        <a:xfrm>
                          <a:off x="0" y="0"/>
                          <a:ext cx="792480" cy="2895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FA781D"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68B97" id="_x0000_s1038" style="position:absolute;margin-left:349.25pt;margin-top:318.8pt;width:62.4pt;height:22.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" filled="f" strokecolor="#030e13 [484]" strokeweight="1pt">
                <v:textbox>
                  <w:txbxContent>
                    <w:p w14:paraId="6CFA781D"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info</w:t>
                      </w:r>
                    </w:p>
                  </w:txbxContent>
                </v:textbox>
              </v:rect>
            </w:pict>
          </mc:Fallback>
        </mc:AlternateContent>
      </w:r>
      <w:r w:rsidR="002E22CA">
        <w:rPr>
          <w:rFonts w:cs="Calibri"/>
          <w:noProof/>
          <w:sz w:val="24"/>
          <w:szCs w:val="24"/>
        </w:rPr>
        <mc:AlternateContent>
          <mc:Choice Requires="wps">
            <w:drawing>
              <wp:anchor distT="0" distB="0" distL="114300" distR="114300" simplePos="0" relativeHeight="251658263" behindDoc="0" locked="0" layoutInCell="1" allowOverlap="1" wp14:anchorId="774E8DB7" wp14:editId="553D3B8A">
                <wp:simplePos x="0" y="0"/>
                <wp:positionH relativeFrom="column">
                  <wp:posOffset>4016375</wp:posOffset>
                </wp:positionH>
                <wp:positionV relativeFrom="paragraph">
                  <wp:posOffset>4203065</wp:posOffset>
                </wp:positionV>
                <wp:extent cx="410210" cy="0"/>
                <wp:effectExtent l="38100" t="76200" r="0" b="95250"/>
                <wp:wrapNone/>
                <wp:docPr id="358801370" name="Straight Arrow Connector 11"/>
                <wp:cNvGraphicFramePr/>
                <a:graphic xmlns:a="http://schemas.openxmlformats.org/drawingml/2006/main">
                  <a:graphicData uri="http://schemas.microsoft.com/office/word/2010/wordprocessingShape">
                    <wps:wsp>
                      <wps:cNvCnPr/>
                      <wps:spPr>
                        <a:xfrm flipH="1">
                          <a:off x="0" y="0"/>
                          <a:ext cx="4102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16.25pt;margin-top:330.95pt;width:32.3pt;height:0;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" w14:anchorId="2DF55034">
                <v:stroke joinstyle="miter" endarrow="block"/>
              </v:shape>
            </w:pict>
          </mc:Fallback>
        </mc:AlternateContent>
      </w:r>
      <w:r w:rsidR="002E22CA">
        <w:rPr>
          <w:rFonts w:cs="Calibri"/>
          <w:noProof/>
          <w:sz w:val="24"/>
          <w:szCs w:val="24"/>
        </w:rPr>
        <mc:AlternateContent>
          <mc:Choice Requires="wps">
            <w:drawing>
              <wp:anchor distT="0" distB="0" distL="114300" distR="114300" simplePos="0" relativeHeight="251658265" behindDoc="0" locked="0" layoutInCell="1" allowOverlap="1" wp14:anchorId="4E19C9C9" wp14:editId="2921F720">
                <wp:simplePos x="0" y="0"/>
                <wp:positionH relativeFrom="column">
                  <wp:posOffset>1638935</wp:posOffset>
                </wp:positionH>
                <wp:positionV relativeFrom="paragraph">
                  <wp:posOffset>3646170</wp:posOffset>
                </wp:positionV>
                <wp:extent cx="482600" cy="0"/>
                <wp:effectExtent l="0" t="76200" r="12700" b="95250"/>
                <wp:wrapNone/>
                <wp:docPr id="1924567356"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29.05pt;margin-top:287.1pt;width:38pt;height:0;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" w14:anchorId="04D972D9">
                <v:stroke joinstyle="miter" endarrow="block"/>
              </v:shape>
            </w:pict>
          </mc:Fallback>
        </mc:AlternateContent>
      </w:r>
      <w:r w:rsidR="002E22CA">
        <w:rPr>
          <w:rFonts w:cs="Calibri"/>
          <w:noProof/>
          <w:sz w:val="24"/>
          <w:szCs w:val="24"/>
        </w:rPr>
        <mc:AlternateContent>
          <mc:Choice Requires="wps">
            <w:drawing>
              <wp:anchor distT="0" distB="0" distL="114300" distR="114300" simplePos="0" relativeHeight="251658264" behindDoc="0" locked="0" layoutInCell="1" allowOverlap="1" wp14:anchorId="65A61926" wp14:editId="17123FDF">
                <wp:simplePos x="0" y="0"/>
                <wp:positionH relativeFrom="column">
                  <wp:posOffset>295910</wp:posOffset>
                </wp:positionH>
                <wp:positionV relativeFrom="paragraph">
                  <wp:posOffset>3315335</wp:posOffset>
                </wp:positionV>
                <wp:extent cx="1337310" cy="629285"/>
                <wp:effectExtent l="0" t="0" r="15240" b="18415"/>
                <wp:wrapNone/>
                <wp:docPr id="760400832" name="Rectangle 10"/>
                <wp:cNvGraphicFramePr/>
                <a:graphic xmlns:a="http://schemas.openxmlformats.org/drawingml/2006/main">
                  <a:graphicData uri="http://schemas.microsoft.com/office/word/2010/wordprocessingShape">
                    <wps:wsp>
                      <wps:cNvSpPr/>
                      <wps:spPr>
                        <a:xfrm>
                          <a:off x="0" y="0"/>
                          <a:ext cx="1337310" cy="629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B0A968" w14:textId="286C8133" w:rsidR="002D6625" w:rsidRPr="000B00AE" w:rsidRDefault="002D6625" w:rsidP="002D6625">
                            <w:pPr>
                              <w:spacing w:line="240" w:lineRule="auto"/>
                              <w:rPr>
                                <w:rFonts w:ascii="Arial" w:hAnsi="Arial" w:cs="Arial"/>
                                <w:color w:val="000000" w:themeColor="text1"/>
                              </w:rPr>
                            </w:pPr>
                            <w:r>
                              <w:rPr>
                                <w:rFonts w:cs="Calibri"/>
                                <w:color w:val="000000" w:themeColor="text1"/>
                              </w:rPr>
                              <w:t xml:space="preserve">Turning </w:t>
                            </w:r>
                            <w:r w:rsidR="000E0BB3" w:rsidRPr="00F77031">
                              <w:rPr>
                                <w:rFonts w:cs="Calibri"/>
                                <w:color w:val="000000" w:themeColor="text1"/>
                              </w:rPr>
                              <w:t>lighter</w:t>
                            </w:r>
                            <w:r>
                              <w:rPr>
                                <w:rFonts w:cs="Calibri"/>
                                <w:color w:val="000000" w:themeColor="text1"/>
                              </w:rPr>
                              <w:t xml:space="preserve"> when hover to show a brief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61926" id="_x0000_s1039" style="position:absolute;margin-left:23.3pt;margin-top:261.05pt;width:105.3pt;height:49.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" filled="f" strokecolor="#030e13 [484]" strokeweight="1pt">
                <v:textbox>
                  <w:txbxContent>
                    <w:p w14:paraId="42B0A968" w14:textId="286C8133" w:rsidR="002D6625" w:rsidRPr="000B00AE" w:rsidRDefault="002D6625" w:rsidP="002D6625">
                      <w:pPr>
                        <w:spacing w:line="240" w:lineRule="auto"/>
                        <w:rPr>
                          <w:rFonts w:ascii="Arial" w:hAnsi="Arial" w:cs="Arial"/>
                          <w:color w:val="000000" w:themeColor="text1"/>
                        </w:rPr>
                      </w:pPr>
                      <w:r>
                        <w:rPr>
                          <w:rFonts w:cs="Calibri"/>
                          <w:color w:val="000000" w:themeColor="text1"/>
                        </w:rPr>
                        <w:t xml:space="preserve">Turning </w:t>
                      </w:r>
                      <w:r w:rsidR="000E0BB3" w:rsidRPr="00F77031">
                        <w:rPr>
                          <w:rFonts w:cs="Calibri"/>
                          <w:color w:val="000000" w:themeColor="text1"/>
                        </w:rPr>
                        <w:t>lighter</w:t>
                      </w:r>
                      <w:r>
                        <w:rPr>
                          <w:rFonts w:cs="Calibri"/>
                          <w:color w:val="000000" w:themeColor="text1"/>
                        </w:rPr>
                        <w:t xml:space="preserve"> when hover to show a brief description</w:t>
                      </w:r>
                    </w:p>
                  </w:txbxContent>
                </v:textbox>
              </v:rect>
            </w:pict>
          </mc:Fallback>
        </mc:AlternateContent>
      </w:r>
      <w:r w:rsidR="002E22CA">
        <w:rPr>
          <w:rFonts w:cs="Calibri"/>
          <w:noProof/>
          <w:sz w:val="24"/>
          <w:szCs w:val="24"/>
        </w:rPr>
        <mc:AlternateContent>
          <mc:Choice Requires="wps">
            <w:drawing>
              <wp:anchor distT="0" distB="0" distL="114300" distR="114300" simplePos="0" relativeHeight="251658266" behindDoc="0" locked="0" layoutInCell="1" allowOverlap="1" wp14:anchorId="3E5768B3" wp14:editId="32291F29">
                <wp:simplePos x="0" y="0"/>
                <wp:positionH relativeFrom="column">
                  <wp:posOffset>4446270</wp:posOffset>
                </wp:positionH>
                <wp:positionV relativeFrom="paragraph">
                  <wp:posOffset>2957830</wp:posOffset>
                </wp:positionV>
                <wp:extent cx="822960" cy="289560"/>
                <wp:effectExtent l="0" t="0" r="15240" b="15240"/>
                <wp:wrapNone/>
                <wp:docPr id="1246542738" name="Rectangle 10"/>
                <wp:cNvGraphicFramePr/>
                <a:graphic xmlns:a="http://schemas.openxmlformats.org/drawingml/2006/main">
                  <a:graphicData uri="http://schemas.microsoft.com/office/word/2010/wordprocessingShape">
                    <wps:wsp>
                      <wps:cNvSpPr/>
                      <wps:spPr>
                        <a:xfrm>
                          <a:off x="0" y="0"/>
                          <a:ext cx="822960" cy="2895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F9B1ED4"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768B3" id="_x0000_s1040" style="position:absolute;margin-left:350.1pt;margin-top:232.9pt;width:64.8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" filled="f" strokecolor="#030e13 [484]" strokeweight="1pt">
                <v:textbox>
                  <w:txbxContent>
                    <w:p w14:paraId="2F9B1ED4" w14:textId="77777777" w:rsidR="002D6625" w:rsidRPr="000B00AE" w:rsidRDefault="002D6625" w:rsidP="002D6625">
                      <w:pPr>
                        <w:spacing w:line="240" w:lineRule="auto"/>
                        <w:rPr>
                          <w:rFonts w:ascii="Arial" w:hAnsi="Arial" w:cs="Arial"/>
                          <w:color w:val="000000" w:themeColor="text1"/>
                        </w:rPr>
                      </w:pPr>
                      <w:r>
                        <w:rPr>
                          <w:rFonts w:cs="Calibri"/>
                          <w:color w:val="000000" w:themeColor="text1"/>
                        </w:rPr>
                        <w:t>Static info</w:t>
                      </w:r>
                    </w:p>
                  </w:txbxContent>
                </v:textbox>
              </v:rect>
            </w:pict>
          </mc:Fallback>
        </mc:AlternateContent>
      </w:r>
      <w:r w:rsidR="002E22CA">
        <w:rPr>
          <w:rFonts w:cs="Calibri"/>
          <w:noProof/>
          <w:sz w:val="24"/>
          <w:szCs w:val="24"/>
        </w:rPr>
        <mc:AlternateContent>
          <mc:Choice Requires="wps">
            <w:drawing>
              <wp:anchor distT="0" distB="0" distL="114300" distR="114300" simplePos="0" relativeHeight="251658267" behindDoc="0" locked="0" layoutInCell="1" allowOverlap="1" wp14:anchorId="6EF29588" wp14:editId="6E9D36DE">
                <wp:simplePos x="0" y="0"/>
                <wp:positionH relativeFrom="column">
                  <wp:posOffset>4024630</wp:posOffset>
                </wp:positionH>
                <wp:positionV relativeFrom="paragraph">
                  <wp:posOffset>3106420</wp:posOffset>
                </wp:positionV>
                <wp:extent cx="410210" cy="0"/>
                <wp:effectExtent l="38100" t="76200" r="0" b="95250"/>
                <wp:wrapNone/>
                <wp:docPr id="390036345" name="Straight Arrow Connector 11"/>
                <wp:cNvGraphicFramePr/>
                <a:graphic xmlns:a="http://schemas.openxmlformats.org/drawingml/2006/main">
                  <a:graphicData uri="http://schemas.microsoft.com/office/word/2010/wordprocessingShape">
                    <wps:wsp>
                      <wps:cNvCnPr/>
                      <wps:spPr>
                        <a:xfrm flipH="1">
                          <a:off x="0" y="0"/>
                          <a:ext cx="4102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16.9pt;margin-top:244.6pt;width:32.3pt;height:0;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" w14:anchorId="0F46ABF7">
                <v:stroke joinstyle="miter" endarrow="block"/>
              </v:shape>
            </w:pict>
          </mc:Fallback>
        </mc:AlternateContent>
      </w:r>
      <w:r w:rsidR="002E22CA">
        <w:rPr>
          <w:rFonts w:cs="Calibri"/>
          <w:noProof/>
          <w:sz w:val="24"/>
          <w:szCs w:val="24"/>
        </w:rPr>
        <mc:AlternateContent>
          <mc:Choice Requires="wps">
            <w:drawing>
              <wp:anchor distT="0" distB="0" distL="114300" distR="114300" simplePos="0" relativeHeight="251658261" behindDoc="0" locked="0" layoutInCell="1" allowOverlap="1" wp14:anchorId="12AEBFC4" wp14:editId="204ECDB9">
                <wp:simplePos x="0" y="0"/>
                <wp:positionH relativeFrom="column">
                  <wp:posOffset>1657985</wp:posOffset>
                </wp:positionH>
                <wp:positionV relativeFrom="paragraph">
                  <wp:posOffset>2056130</wp:posOffset>
                </wp:positionV>
                <wp:extent cx="482600" cy="0"/>
                <wp:effectExtent l="0" t="76200" r="12700" b="95250"/>
                <wp:wrapNone/>
                <wp:docPr id="1444251490"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30.55pt;margin-top:161.9pt;width:38pt;height:0;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" w14:anchorId="3BB564C7">
                <v:stroke joinstyle="miter" endarrow="block"/>
              </v:shape>
            </w:pict>
          </mc:Fallback>
        </mc:AlternateContent>
      </w:r>
      <w:r w:rsidR="002E22CA">
        <w:rPr>
          <w:rFonts w:cs="Calibri"/>
          <w:noProof/>
          <w:sz w:val="24"/>
          <w:szCs w:val="24"/>
        </w:rPr>
        <mc:AlternateContent>
          <mc:Choice Requires="wps">
            <w:drawing>
              <wp:anchor distT="0" distB="0" distL="114300" distR="114300" simplePos="0" relativeHeight="251658259" behindDoc="0" locked="0" layoutInCell="1" allowOverlap="1" wp14:anchorId="60CE4B39" wp14:editId="16D60A92">
                <wp:simplePos x="0" y="0"/>
                <wp:positionH relativeFrom="column">
                  <wp:posOffset>4024630</wp:posOffset>
                </wp:positionH>
                <wp:positionV relativeFrom="paragraph">
                  <wp:posOffset>866140</wp:posOffset>
                </wp:positionV>
                <wp:extent cx="410474" cy="0"/>
                <wp:effectExtent l="38100" t="76200" r="0" b="95250"/>
                <wp:wrapNone/>
                <wp:docPr id="77266721" name="Straight Arrow Connector 11"/>
                <wp:cNvGraphicFramePr/>
                <a:graphic xmlns:a="http://schemas.openxmlformats.org/drawingml/2006/main">
                  <a:graphicData uri="http://schemas.microsoft.com/office/word/2010/wordprocessingShape">
                    <wps:wsp>
                      <wps:cNvCnPr/>
                      <wps:spPr>
                        <a:xfrm flipH="1">
                          <a:off x="0" y="0"/>
                          <a:ext cx="4104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316.9pt;margin-top:68.2pt;width:32.3pt;height:0;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" w14:anchorId="4307EC4B">
                <v:stroke joinstyle="miter" endarrow="block"/>
              </v:shape>
            </w:pict>
          </mc:Fallback>
        </mc:AlternateContent>
      </w:r>
      <w:r w:rsidR="005A7843">
        <w:rPr>
          <w:rFonts w:cs="Calibri"/>
          <w:noProof/>
          <w:sz w:val="24"/>
          <w:szCs w:val="24"/>
        </w:rPr>
        <mc:AlternateContent>
          <mc:Choice Requires="wps">
            <w:drawing>
              <wp:anchor distT="0" distB="0" distL="114300" distR="114300" simplePos="0" relativeHeight="251658256" behindDoc="0" locked="0" layoutInCell="1" allowOverlap="1" wp14:anchorId="2657EFC6" wp14:editId="2C604AE6">
                <wp:simplePos x="0" y="0"/>
                <wp:positionH relativeFrom="column">
                  <wp:posOffset>436245</wp:posOffset>
                </wp:positionH>
                <wp:positionV relativeFrom="paragraph">
                  <wp:posOffset>91440</wp:posOffset>
                </wp:positionV>
                <wp:extent cx="1191260" cy="448310"/>
                <wp:effectExtent l="0" t="0" r="27940" b="27940"/>
                <wp:wrapNone/>
                <wp:docPr id="21" name="Rectangle 10"/>
                <wp:cNvGraphicFramePr/>
                <a:graphic xmlns:a="http://schemas.openxmlformats.org/drawingml/2006/main">
                  <a:graphicData uri="http://schemas.microsoft.com/office/word/2010/wordprocessingShape">
                    <wps:wsp>
                      <wps:cNvSpPr/>
                      <wps:spPr>
                        <a:xfrm>
                          <a:off x="0" y="0"/>
                          <a:ext cx="1191260" cy="4483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DEED37" w14:textId="77777777" w:rsidR="002D6625" w:rsidRPr="000B00AE" w:rsidRDefault="002D6625" w:rsidP="002D6625">
                            <w:pPr>
                              <w:spacing w:line="240" w:lineRule="auto"/>
                              <w:rPr>
                                <w:rFonts w:ascii="Arial" w:hAnsi="Arial" w:cs="Arial"/>
                                <w:color w:val="000000" w:themeColor="text1"/>
                              </w:rPr>
                            </w:pPr>
                            <w:r w:rsidRPr="000B00AE">
                              <w:rPr>
                                <w:rFonts w:cs="Calibri"/>
                                <w:color w:val="000000" w:themeColor="text1"/>
                              </w:rPr>
                              <w:t>Carousel</w:t>
                            </w:r>
                            <w:r w:rsidRPr="000B00AE">
                              <w:rPr>
                                <w:color w:val="000000" w:themeColor="text1"/>
                              </w:rPr>
                              <w:t xml:space="preserve"> with moving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EFC6" id="_x0000_s1041" style="position:absolute;margin-left:34.35pt;margin-top:7.2pt;width:93.8pt;height:35.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" filled="f" strokecolor="#030e13 [484]" strokeweight="1pt">
                <v:textbox>
                  <w:txbxContent>
                    <w:p w14:paraId="5FDEED37" w14:textId="77777777" w:rsidR="002D6625" w:rsidRPr="000B00AE" w:rsidRDefault="002D6625" w:rsidP="002D6625">
                      <w:pPr>
                        <w:spacing w:line="240" w:lineRule="auto"/>
                        <w:rPr>
                          <w:rFonts w:ascii="Arial" w:hAnsi="Arial" w:cs="Arial"/>
                          <w:color w:val="000000" w:themeColor="text1"/>
                        </w:rPr>
                      </w:pPr>
                      <w:r w:rsidRPr="000B00AE">
                        <w:rPr>
                          <w:rFonts w:cs="Calibri"/>
                          <w:color w:val="000000" w:themeColor="text1"/>
                        </w:rPr>
                        <w:t>Carousel</w:t>
                      </w:r>
                      <w:r w:rsidRPr="000B00AE">
                        <w:rPr>
                          <w:color w:val="000000" w:themeColor="text1"/>
                        </w:rPr>
                        <w:t xml:space="preserve"> with moving images</w:t>
                      </w:r>
                    </w:p>
                  </w:txbxContent>
                </v:textbox>
              </v:rect>
            </w:pict>
          </mc:Fallback>
        </mc:AlternateContent>
      </w:r>
      <w:r w:rsidR="002D6625">
        <w:rPr>
          <w:rFonts w:cs="Calibri"/>
          <w:noProof/>
          <w:sz w:val="24"/>
          <w:szCs w:val="24"/>
        </w:rPr>
        <mc:AlternateContent>
          <mc:Choice Requires="wps">
            <w:drawing>
              <wp:anchor distT="0" distB="0" distL="114300" distR="114300" simplePos="0" relativeHeight="251658257" behindDoc="0" locked="0" layoutInCell="1" allowOverlap="1" wp14:anchorId="561442C9" wp14:editId="05261474">
                <wp:simplePos x="0" y="0"/>
                <wp:positionH relativeFrom="column">
                  <wp:posOffset>1628775</wp:posOffset>
                </wp:positionH>
                <wp:positionV relativeFrom="paragraph">
                  <wp:posOffset>314325</wp:posOffset>
                </wp:positionV>
                <wp:extent cx="482600" cy="0"/>
                <wp:effectExtent l="0" t="76200" r="12700" b="95250"/>
                <wp:wrapNone/>
                <wp:docPr id="20" name="Straight Arrow Connector 11"/>
                <wp:cNvGraphicFramePr/>
                <a:graphic xmlns:a="http://schemas.openxmlformats.org/drawingml/2006/main">
                  <a:graphicData uri="http://schemas.microsoft.com/office/word/2010/wordprocessingShape">
                    <wps:wsp>
                      <wps:cNvCnPr/>
                      <wps:spPr>
                        <a:xfrm flipV="1">
                          <a:off x="0" y="0"/>
                          <a:ext cx="482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w:pict>
              <v:shape id="Straight Arrow Connector 11" style="position:absolute;margin-left:128.25pt;margin-top:24.75pt;width:38pt;height:0;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" w14:anchorId="23C7FBA7">
                <v:stroke joinstyle="miter" endarrow="block"/>
              </v:shape>
            </w:pict>
          </mc:Fallback>
        </mc:AlternateContent>
      </w:r>
      <w:r w:rsidR="6405493A" w:rsidRPr="00AD3FF6">
        <w:rPr>
          <w:lang w:val="es-419"/>
        </w:rPr>
        <w:br w:type="page"/>
      </w:r>
    </w:p>
    <w:p w14:paraId="4BAA6B66" w14:textId="2E987963" w:rsidR="00AA3043" w:rsidRPr="004B63AF" w:rsidRDefault="00FC219B" w:rsidP="004B63AF">
      <w:pPr>
        <w:pStyle w:val="3"/>
        <w:numPr>
          <w:ilvl w:val="1"/>
          <w:numId w:val="5"/>
        </w:numPr>
        <w:spacing w:before="0" w:line="240" w:lineRule="auto"/>
        <w:rPr>
          <w:lang w:val="en-US"/>
        </w:rPr>
      </w:pPr>
      <w:bookmarkStart w:id="55" w:name="_Toc169900763"/>
      <w:r w:rsidRPr="004B63AF">
        <w:rPr>
          <w:lang w:val="en-US"/>
        </w:rPr>
        <w:lastRenderedPageBreak/>
        <w:t xml:space="preserve">Mid-Fidelity wireframes for Admin Portal Login Page and </w:t>
      </w:r>
      <w:r w:rsidR="00033EB5">
        <w:rPr>
          <w:lang w:val="en-US"/>
        </w:rPr>
        <w:t>Admin Panel</w:t>
      </w:r>
      <w:bookmarkEnd w:id="55"/>
    </w:p>
    <w:p w14:paraId="47548C5E" w14:textId="35F9CFEC" w:rsidR="00337794" w:rsidRDefault="7775C48C" w:rsidP="00FF01A6">
      <w:pPr>
        <w:pStyle w:val="ae"/>
        <w:rPr>
          <w:lang w:val="en-US"/>
        </w:rPr>
      </w:pPr>
      <w:r w:rsidRPr="7852A1A2">
        <w:rPr>
          <w:highlight w:val="yellow"/>
          <w:lang w:val="en-US"/>
        </w:rPr>
        <w:t xml:space="preserve"> </w:t>
      </w:r>
    </w:p>
    <w:p w14:paraId="0B223B15" w14:textId="77777777" w:rsidR="007E165C" w:rsidRDefault="0C37490E" w:rsidP="007E165C">
      <w:pPr>
        <w:pStyle w:val="ae"/>
        <w:keepNext/>
      </w:pPr>
      <w:r>
        <w:rPr>
          <w:noProof/>
        </w:rPr>
        <w:drawing>
          <wp:inline distT="0" distB="0" distL="0" distR="0" wp14:anchorId="346A7437" wp14:editId="5F042F6B">
            <wp:extent cx="5943600" cy="5324474"/>
            <wp:effectExtent l="0" t="0" r="0" b="0"/>
            <wp:docPr id="965064915" name="Picture 96506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5324474"/>
                    </a:xfrm>
                    <a:prstGeom prst="rect">
                      <a:avLst/>
                    </a:prstGeom>
                  </pic:spPr>
                </pic:pic>
              </a:graphicData>
            </a:graphic>
          </wp:inline>
        </w:drawing>
      </w:r>
    </w:p>
    <w:p w14:paraId="6479D8A5" w14:textId="6E49C509" w:rsidR="006F22CC" w:rsidRPr="002E47EA" w:rsidRDefault="007E165C" w:rsidP="00FC219B">
      <w:pPr>
        <w:pStyle w:val="af8"/>
      </w:pPr>
      <w:bookmarkStart w:id="56" w:name="_Toc169900779"/>
      <w:r>
        <w:t xml:space="preserve">Figure </w:t>
      </w:r>
      <w:fldSimple w:instr=" SEQ Figure \* ARABIC ">
        <w:r w:rsidR="008B13C6">
          <w:rPr>
            <w:noProof/>
          </w:rPr>
          <w:t>13</w:t>
        </w:r>
      </w:fldSimple>
      <w:r>
        <w:t>: Mid-fidelity wireframes for Admin Portal</w:t>
      </w:r>
      <w:r w:rsidR="00FC219B">
        <w:t xml:space="preserve"> Login Page and </w:t>
      </w:r>
      <w:r w:rsidR="00033EB5">
        <w:t>Admin Panel</w:t>
      </w:r>
      <w:bookmarkEnd w:id="56"/>
    </w:p>
    <w:p w14:paraId="56CD5C5C" w14:textId="33E9136E" w:rsidR="00337794" w:rsidRDefault="00337794" w:rsidP="00FF01A6">
      <w:pPr>
        <w:pStyle w:val="ae"/>
        <w:rPr>
          <w:lang w:val="en-US"/>
        </w:rPr>
      </w:pPr>
    </w:p>
    <w:p w14:paraId="7F1943D7" w14:textId="77777777" w:rsidR="007348A3" w:rsidRDefault="007348A3" w:rsidP="00FF01A6">
      <w:pPr>
        <w:spacing w:after="0" w:line="240" w:lineRule="auto"/>
      </w:pPr>
      <w:r>
        <w:br w:type="page"/>
      </w:r>
    </w:p>
    <w:p w14:paraId="7528E6D1" w14:textId="1AB9B4F2" w:rsidR="00AA3043" w:rsidRDefault="00FC219B" w:rsidP="004B63AF">
      <w:pPr>
        <w:pStyle w:val="3"/>
        <w:numPr>
          <w:ilvl w:val="1"/>
          <w:numId w:val="5"/>
        </w:numPr>
        <w:spacing w:before="0" w:line="240" w:lineRule="auto"/>
        <w:rPr>
          <w:b w:val="0"/>
          <w:lang w:val="en-US"/>
        </w:rPr>
      </w:pPr>
      <w:bookmarkStart w:id="57" w:name="_Toc169900764"/>
      <w:r w:rsidRPr="004B63AF">
        <w:rPr>
          <w:lang w:val="en-US"/>
        </w:rPr>
        <w:lastRenderedPageBreak/>
        <w:t>Low-Fidelity wireframes for all the pages</w:t>
      </w:r>
      <w:bookmarkEnd w:id="57"/>
    </w:p>
    <w:p w14:paraId="68EEADB7" w14:textId="77777777" w:rsidR="00FC219B" w:rsidRPr="00AA3043" w:rsidRDefault="00FC219B" w:rsidP="00AA3043">
      <w:pPr>
        <w:pStyle w:val="ae"/>
        <w:rPr>
          <w:lang w:val="en-US"/>
        </w:rPr>
      </w:pPr>
    </w:p>
    <w:p w14:paraId="1B0948BF" w14:textId="77777777" w:rsidR="008F1FBD" w:rsidRDefault="007348A3" w:rsidP="008F1FBD">
      <w:pPr>
        <w:keepNext/>
        <w:spacing w:after="0" w:line="240" w:lineRule="auto"/>
        <w:jc w:val="center"/>
      </w:pPr>
      <w:r>
        <w:rPr>
          <w:rFonts w:cs="Calibri"/>
          <w:noProof/>
          <w:sz w:val="24"/>
          <w:szCs w:val="24"/>
        </w:rPr>
        <w:drawing>
          <wp:inline distT="0" distB="0" distL="0" distR="0" wp14:anchorId="160CE832" wp14:editId="180E3D05">
            <wp:extent cx="1505643" cy="3226280"/>
            <wp:effectExtent l="0" t="0" r="0" b="0"/>
            <wp:docPr id="329373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3377"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1863" cy="3239609"/>
                    </a:xfrm>
                    <a:prstGeom prst="rect">
                      <a:avLst/>
                    </a:prstGeom>
                    <a:noFill/>
                  </pic:spPr>
                </pic:pic>
              </a:graphicData>
            </a:graphic>
          </wp:inline>
        </w:drawing>
      </w:r>
    </w:p>
    <w:p w14:paraId="5ACD322E" w14:textId="220FB606" w:rsidR="007348A3" w:rsidRDefault="008F1FBD" w:rsidP="008F1FBD">
      <w:pPr>
        <w:pStyle w:val="af8"/>
        <w:rPr>
          <w:rFonts w:cs="Calibri"/>
        </w:rPr>
      </w:pPr>
      <w:bookmarkStart w:id="58" w:name="_Toc169900780"/>
      <w:r>
        <w:t xml:space="preserve">Figure </w:t>
      </w:r>
      <w:fldSimple w:instr=" SEQ Figure \* ARABIC ">
        <w:r w:rsidR="008B13C6">
          <w:rPr>
            <w:noProof/>
          </w:rPr>
          <w:t>14</w:t>
        </w:r>
      </w:fldSimple>
      <w:r>
        <w:t>: Low-fidelity wireframe for the landing page</w:t>
      </w:r>
      <w:bookmarkEnd w:id="58"/>
    </w:p>
    <w:p w14:paraId="5AC27837" w14:textId="77777777" w:rsidR="008F1FBD" w:rsidRDefault="008F1FBD" w:rsidP="008F1FBD">
      <w:pPr>
        <w:spacing w:after="0" w:line="240" w:lineRule="auto"/>
        <w:jc w:val="center"/>
        <w:rPr>
          <w:rFonts w:cs="Calibri"/>
          <w:sz w:val="24"/>
          <w:szCs w:val="24"/>
        </w:rPr>
      </w:pPr>
    </w:p>
    <w:p w14:paraId="5DF795BB" w14:textId="77777777" w:rsidR="008F1FBD" w:rsidRDefault="00355703" w:rsidP="008F1FBD">
      <w:pPr>
        <w:keepNext/>
        <w:spacing w:after="0" w:line="240" w:lineRule="auto"/>
        <w:jc w:val="center"/>
      </w:pPr>
      <w:r>
        <w:rPr>
          <w:rFonts w:cs="Calibri"/>
          <w:noProof/>
          <w:sz w:val="24"/>
          <w:szCs w:val="24"/>
        </w:rPr>
        <w:drawing>
          <wp:inline distT="0" distB="0" distL="0" distR="0" wp14:anchorId="79296ACE" wp14:editId="672FE7AC">
            <wp:extent cx="6032096" cy="2915728"/>
            <wp:effectExtent l="0" t="0" r="6985" b="0"/>
            <wp:docPr id="1506171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9166" cy="2923979"/>
                    </a:xfrm>
                    <a:prstGeom prst="rect">
                      <a:avLst/>
                    </a:prstGeom>
                    <a:noFill/>
                  </pic:spPr>
                </pic:pic>
              </a:graphicData>
            </a:graphic>
          </wp:inline>
        </w:drawing>
      </w:r>
    </w:p>
    <w:p w14:paraId="56665C77" w14:textId="3B294916" w:rsidR="007348A3" w:rsidRDefault="008F1FBD" w:rsidP="008F1FBD">
      <w:pPr>
        <w:pStyle w:val="af8"/>
        <w:rPr>
          <w:rFonts w:cs="Calibri"/>
        </w:rPr>
      </w:pPr>
      <w:bookmarkStart w:id="59" w:name="_Toc169900781"/>
      <w:r>
        <w:t xml:space="preserve">Figure </w:t>
      </w:r>
      <w:fldSimple w:instr=" SEQ Figure \* ARABIC ">
        <w:r w:rsidR="008B13C6">
          <w:rPr>
            <w:noProof/>
          </w:rPr>
          <w:t>15</w:t>
        </w:r>
      </w:fldSimple>
      <w:r>
        <w:t>: Low-fidelity wireframes for</w:t>
      </w:r>
      <w:r w:rsidR="000838AC">
        <w:t xml:space="preserve"> </w:t>
      </w:r>
      <w:r w:rsidR="008B13C6">
        <w:t>the other pages</w:t>
      </w:r>
      <w:r w:rsidR="00C76D95">
        <w:t xml:space="preserve"> 1</w:t>
      </w:r>
      <w:bookmarkEnd w:id="59"/>
    </w:p>
    <w:p w14:paraId="2FF62A0E" w14:textId="77777777" w:rsidR="007348A3" w:rsidRDefault="007348A3" w:rsidP="00FF01A6">
      <w:pPr>
        <w:spacing w:after="0" w:line="240" w:lineRule="auto"/>
        <w:rPr>
          <w:rFonts w:cs="Calibri"/>
          <w:sz w:val="24"/>
          <w:szCs w:val="24"/>
        </w:rPr>
      </w:pPr>
    </w:p>
    <w:p w14:paraId="11B83959" w14:textId="032A8786" w:rsidR="007348A3" w:rsidRDefault="007508C8" w:rsidP="00FF01A6">
      <w:pPr>
        <w:spacing w:after="0" w:line="240" w:lineRule="auto"/>
        <w:rPr>
          <w:rFonts w:cs="Calibri"/>
          <w:sz w:val="24"/>
          <w:szCs w:val="24"/>
        </w:rPr>
      </w:pPr>
      <w:r>
        <w:rPr>
          <w:rFonts w:cs="Calibri"/>
          <w:noProof/>
          <w:sz w:val="24"/>
          <w:szCs w:val="24"/>
        </w:rPr>
        <w:br w:type="page"/>
      </w:r>
    </w:p>
    <w:p w14:paraId="1252DCD9" w14:textId="77777777" w:rsidR="008B13C6" w:rsidRDefault="007508C8" w:rsidP="008B13C6">
      <w:pPr>
        <w:keepNext/>
        <w:spacing w:after="0" w:line="240" w:lineRule="auto"/>
        <w:jc w:val="center"/>
      </w:pPr>
      <w:r>
        <w:rPr>
          <w:rFonts w:cs="Calibri"/>
          <w:noProof/>
          <w:sz w:val="24"/>
          <w:szCs w:val="24"/>
        </w:rPr>
        <w:lastRenderedPageBreak/>
        <w:drawing>
          <wp:inline distT="0" distB="0" distL="0" distR="0" wp14:anchorId="366C123C" wp14:editId="3ED6E6A5">
            <wp:extent cx="6218555" cy="2926080"/>
            <wp:effectExtent l="0" t="0" r="0" b="7620"/>
            <wp:docPr id="830493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8555" cy="2926080"/>
                    </a:xfrm>
                    <a:prstGeom prst="rect">
                      <a:avLst/>
                    </a:prstGeom>
                    <a:noFill/>
                  </pic:spPr>
                </pic:pic>
              </a:graphicData>
            </a:graphic>
          </wp:inline>
        </w:drawing>
      </w:r>
    </w:p>
    <w:p w14:paraId="119DC632" w14:textId="0D646A79" w:rsidR="007348A3" w:rsidRDefault="008B13C6" w:rsidP="008B13C6">
      <w:pPr>
        <w:pStyle w:val="af8"/>
        <w:rPr>
          <w:rFonts w:cs="Calibri"/>
        </w:rPr>
      </w:pPr>
      <w:bookmarkStart w:id="60" w:name="_Toc169900782"/>
      <w:r>
        <w:t xml:space="preserve">Figure </w:t>
      </w:r>
      <w:fldSimple w:instr=" SEQ Figure \* ARABIC ">
        <w:r>
          <w:rPr>
            <w:noProof/>
          </w:rPr>
          <w:t>16</w:t>
        </w:r>
      </w:fldSimple>
      <w:r>
        <w:t>: Low-fidelity wireframes for the other pages</w:t>
      </w:r>
      <w:r w:rsidR="005457E1">
        <w:t xml:space="preserve"> 2</w:t>
      </w:r>
      <w:bookmarkEnd w:id="60"/>
    </w:p>
    <w:p w14:paraId="637CD223" w14:textId="77777777" w:rsidR="007348A3" w:rsidRDefault="007348A3" w:rsidP="00FF01A6">
      <w:pPr>
        <w:spacing w:after="0" w:line="240" w:lineRule="auto"/>
        <w:rPr>
          <w:rFonts w:cs="Calibri"/>
          <w:sz w:val="24"/>
          <w:szCs w:val="24"/>
        </w:rPr>
      </w:pPr>
    </w:p>
    <w:p w14:paraId="43967598" w14:textId="77777777" w:rsidR="008B13C6" w:rsidRDefault="0028109B" w:rsidP="008B13C6">
      <w:pPr>
        <w:keepNext/>
        <w:spacing w:after="0" w:line="240" w:lineRule="auto"/>
        <w:jc w:val="center"/>
      </w:pPr>
      <w:r>
        <w:rPr>
          <w:rFonts w:cs="Calibri"/>
          <w:noProof/>
          <w:sz w:val="24"/>
          <w:szCs w:val="24"/>
        </w:rPr>
        <w:drawing>
          <wp:inline distT="0" distB="0" distL="0" distR="0" wp14:anchorId="286B3DAA" wp14:editId="0907B5ED">
            <wp:extent cx="4596765" cy="3206750"/>
            <wp:effectExtent l="0" t="0" r="0" b="0"/>
            <wp:docPr id="1903819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6765" cy="3206750"/>
                    </a:xfrm>
                    <a:prstGeom prst="rect">
                      <a:avLst/>
                    </a:prstGeom>
                    <a:noFill/>
                  </pic:spPr>
                </pic:pic>
              </a:graphicData>
            </a:graphic>
          </wp:inline>
        </w:drawing>
      </w:r>
    </w:p>
    <w:p w14:paraId="46967B81" w14:textId="1C1915E2" w:rsidR="007348A3" w:rsidRPr="00717729" w:rsidRDefault="008B13C6" w:rsidP="008B13C6">
      <w:pPr>
        <w:pStyle w:val="af8"/>
        <w:rPr>
          <w:rFonts w:cs="Calibri"/>
        </w:rPr>
      </w:pPr>
      <w:bookmarkStart w:id="61" w:name="_Toc169900783"/>
      <w:r>
        <w:t xml:space="preserve">Figure </w:t>
      </w:r>
      <w:fldSimple w:instr=" SEQ Figure \* ARABIC ">
        <w:r>
          <w:rPr>
            <w:noProof/>
          </w:rPr>
          <w:t>17</w:t>
        </w:r>
      </w:fldSimple>
      <w:r>
        <w:t>: Low-fidelity wireframes for the admin portal</w:t>
      </w:r>
      <w:bookmarkEnd w:id="61"/>
    </w:p>
    <w:p w14:paraId="5244564F" w14:textId="5E20861A" w:rsidR="00337794" w:rsidRDefault="00337794" w:rsidP="00FF01A6">
      <w:pPr>
        <w:spacing w:after="0" w:line="240" w:lineRule="auto"/>
        <w:rPr>
          <w:kern w:val="2"/>
          <w:sz w:val="24"/>
          <w:szCs w:val="24"/>
        </w:rPr>
      </w:pPr>
      <w:r>
        <w:br w:type="page"/>
      </w:r>
      <w:bookmarkEnd w:id="6"/>
    </w:p>
    <w:bookmarkStart w:id="62" w:name="_Toc169900765" w:displacedByCustomXml="next"/>
    <w:sdt>
      <w:sdtPr>
        <w:rPr>
          <w:rFonts w:asciiTheme="minorHAnsi" w:eastAsiaTheme="minorEastAsia" w:hAnsiTheme="minorHAnsi" w:cs="Times New Roman"/>
          <w:b w:val="0"/>
          <w:color w:val="auto"/>
          <w:sz w:val="21"/>
          <w:szCs w:val="21"/>
        </w:rPr>
        <w:id w:val="-1794354270"/>
        <w:docPartObj>
          <w:docPartGallery w:val="Bibliographies"/>
          <w:docPartUnique/>
        </w:docPartObj>
      </w:sdtPr>
      <w:sdtEndPr>
        <w:rPr>
          <w:sz w:val="22"/>
          <w:szCs w:val="22"/>
        </w:rPr>
      </w:sdtEndPr>
      <w:sdtContent>
        <w:p w14:paraId="16176559" w14:textId="3091CD33" w:rsidR="0047264E" w:rsidRPr="00061EE7" w:rsidRDefault="0047264E" w:rsidP="006A2F60">
          <w:pPr>
            <w:pStyle w:val="2"/>
            <w:numPr>
              <w:ilvl w:val="0"/>
              <w:numId w:val="5"/>
            </w:numPr>
            <w:spacing w:before="0" w:after="0" w:line="240" w:lineRule="auto"/>
            <w:rPr>
              <w:rFonts w:cs="Times New Roman"/>
            </w:rPr>
          </w:pPr>
          <w:r w:rsidRPr="00061EE7">
            <w:rPr>
              <w:rFonts w:cs="Times New Roman"/>
            </w:rPr>
            <w:t>References</w:t>
          </w:r>
          <w:bookmarkEnd w:id="62"/>
        </w:p>
        <w:sdt>
          <w:sdtPr>
            <w:rPr>
              <w:rFonts w:cs="Times New Roman"/>
              <w:color w:val="000000" w:themeColor="text1"/>
            </w:rPr>
            <w:id w:val="-573587230"/>
            <w:bibliography/>
          </w:sdtPr>
          <w:sdtContent>
            <w:p w14:paraId="60F9D08A" w14:textId="77777777" w:rsidR="0053351D" w:rsidRDefault="0047264E" w:rsidP="0053351D">
              <w:pPr>
                <w:pStyle w:val="af7"/>
                <w:ind w:left="720" w:hanging="720"/>
                <w:rPr>
                  <w:noProof/>
                  <w:sz w:val="24"/>
                  <w:szCs w:val="24"/>
                  <w14:ligatures w14:val="none"/>
                </w:rPr>
              </w:pPr>
              <w:r w:rsidRPr="00FD0680">
                <w:rPr>
                  <w:rFonts w:cs="Times New Roman"/>
                  <w:color w:val="000000" w:themeColor="text1"/>
                  <w:sz w:val="24"/>
                  <w:szCs w:val="24"/>
                </w:rPr>
                <w:fldChar w:fldCharType="begin"/>
              </w:r>
              <w:r w:rsidRPr="00FD0680">
                <w:rPr>
                  <w:rFonts w:cs="Times New Roman"/>
                  <w:color w:val="000000" w:themeColor="text1"/>
                  <w:sz w:val="24"/>
                  <w:szCs w:val="24"/>
                </w:rPr>
                <w:instrText xml:space="preserve"> BIBLIOGRAPHY </w:instrText>
              </w:r>
              <w:r w:rsidRPr="00FD0680">
                <w:rPr>
                  <w:rFonts w:cs="Times New Roman"/>
                  <w:color w:val="000000" w:themeColor="text1"/>
                  <w:sz w:val="24"/>
                  <w:szCs w:val="24"/>
                </w:rPr>
                <w:fldChar w:fldCharType="separate"/>
              </w:r>
              <w:r w:rsidR="0053351D">
                <w:rPr>
                  <w:noProof/>
                </w:rPr>
                <w:t xml:space="preserve">Adobe. (n.d.). </w:t>
              </w:r>
              <w:r w:rsidR="0053351D">
                <w:rPr>
                  <w:i/>
                  <w:iCs/>
                  <w:noProof/>
                </w:rPr>
                <w:t>Get-started</w:t>
              </w:r>
              <w:r w:rsidR="0053351D">
                <w:rPr>
                  <w:noProof/>
                </w:rPr>
                <w:t>. Retrieved from helpx.adobe.com: https://helpx.adobe.com/xd/get-started.html</w:t>
              </w:r>
            </w:p>
            <w:p w14:paraId="6AC21859" w14:textId="77777777" w:rsidR="0053351D" w:rsidRDefault="0053351D" w:rsidP="0053351D">
              <w:pPr>
                <w:pStyle w:val="af7"/>
                <w:ind w:left="720" w:hanging="720"/>
                <w:rPr>
                  <w:noProof/>
                </w:rPr>
              </w:pPr>
              <w:r>
                <w:rPr>
                  <w:noProof/>
                </w:rPr>
                <w:t xml:space="preserve">Apache. (n.d.). </w:t>
              </w:r>
              <w:r>
                <w:rPr>
                  <w:i/>
                  <w:iCs/>
                  <w:noProof/>
                </w:rPr>
                <w:t>Apache Module mod_proxy_balancer</w:t>
              </w:r>
              <w:r>
                <w:rPr>
                  <w:noProof/>
                </w:rPr>
                <w:t>. Retrieved June 21, 2024, from Apache HTTP Server Version 2.4: https://httpd.apache.org/docs/2.4/mod/mod_proxy_balancer.html</w:t>
              </w:r>
            </w:p>
            <w:p w14:paraId="332CF37D" w14:textId="77777777" w:rsidR="0053351D" w:rsidRDefault="0053351D" w:rsidP="0053351D">
              <w:pPr>
                <w:pStyle w:val="af7"/>
                <w:ind w:left="720" w:hanging="720"/>
                <w:rPr>
                  <w:noProof/>
                </w:rPr>
              </w:pPr>
              <w:r>
                <w:rPr>
                  <w:noProof/>
                </w:rPr>
                <w:t xml:space="preserve">Baker Hughes. (2024). </w:t>
              </w:r>
              <w:r>
                <w:rPr>
                  <w:i/>
                  <w:iCs/>
                  <w:noProof/>
                </w:rPr>
                <w:t>bakerhughes.com</w:t>
              </w:r>
              <w:r>
                <w:rPr>
                  <w:noProof/>
                </w:rPr>
                <w:t>. Retrieved from bakerhughes.com: https://www.bakerhughes.com/</w:t>
              </w:r>
            </w:p>
            <w:p w14:paraId="5E85BE20" w14:textId="77777777" w:rsidR="0053351D" w:rsidRDefault="0053351D" w:rsidP="0053351D">
              <w:pPr>
                <w:pStyle w:val="af7"/>
                <w:ind w:left="720" w:hanging="720"/>
                <w:rPr>
                  <w:noProof/>
                </w:rPr>
              </w:pPr>
              <w:r>
                <w:rPr>
                  <w:noProof/>
                </w:rPr>
                <w:t xml:space="preserve">Bhosale, K. R., &amp; Bavalekar, Y. S. (2022, June). Significance of Lamp Technology. </w:t>
              </w:r>
              <w:r>
                <w:rPr>
                  <w:i/>
                  <w:iCs/>
                  <w:noProof/>
                </w:rPr>
                <w:t>International Journal of Advanced Research in Science, Communication and Technology (IJARSCT), 2</w:t>
              </w:r>
              <w:r>
                <w:rPr>
                  <w:noProof/>
                </w:rPr>
                <w:t>(9), 41-43. doi:10.48175/IJARSCT-5191</w:t>
              </w:r>
            </w:p>
            <w:p w14:paraId="4BDBC8E9" w14:textId="77777777" w:rsidR="0053351D" w:rsidRDefault="0053351D" w:rsidP="0053351D">
              <w:pPr>
                <w:pStyle w:val="af7"/>
                <w:ind w:left="720" w:hanging="720"/>
                <w:rPr>
                  <w:noProof/>
                </w:rPr>
              </w:pPr>
              <w:r>
                <w:rPr>
                  <w:noProof/>
                </w:rPr>
                <w:t xml:space="preserve">Bootstrap. (n.d.). </w:t>
              </w:r>
              <w:r>
                <w:rPr>
                  <w:i/>
                  <w:iCs/>
                  <w:noProof/>
                </w:rPr>
                <w:t>introduction</w:t>
              </w:r>
              <w:r>
                <w:rPr>
                  <w:noProof/>
                </w:rPr>
                <w:t>. Retrieved from getbootstrap.com: https://getbootstrap.com/docs/5.0/getting-started/introduction/</w:t>
              </w:r>
            </w:p>
            <w:p w14:paraId="49B77314" w14:textId="77777777" w:rsidR="0053351D" w:rsidRDefault="0053351D" w:rsidP="0053351D">
              <w:pPr>
                <w:pStyle w:val="af7"/>
                <w:ind w:left="720" w:hanging="720"/>
                <w:rPr>
                  <w:noProof/>
                </w:rPr>
              </w:pPr>
              <w:r>
                <w:rPr>
                  <w:noProof/>
                </w:rPr>
                <w:t xml:space="preserve">Britishengines. (2024). </w:t>
              </w:r>
              <w:r>
                <w:rPr>
                  <w:i/>
                  <w:iCs/>
                  <w:noProof/>
                </w:rPr>
                <w:t>Britishengines.com</w:t>
              </w:r>
              <w:r>
                <w:rPr>
                  <w:noProof/>
                </w:rPr>
                <w:t>. Retrieved from Britishengines.com: https://www.britishengines.com/</w:t>
              </w:r>
            </w:p>
            <w:p w14:paraId="1DC69757" w14:textId="77777777" w:rsidR="0053351D" w:rsidRDefault="0053351D" w:rsidP="0053351D">
              <w:pPr>
                <w:pStyle w:val="af7"/>
                <w:ind w:left="720" w:hanging="720"/>
                <w:rPr>
                  <w:noProof/>
                </w:rPr>
              </w:pPr>
              <w:r>
                <w:rPr>
                  <w:i/>
                  <w:iCs/>
                  <w:noProof/>
                </w:rPr>
                <w:t>CI/CD with Jenkins in 3 Steps</w:t>
              </w:r>
              <w:r>
                <w:rPr>
                  <w:noProof/>
                </w:rPr>
                <w:t>. (2024, 6 16). Retrieved from CodeFresh: https://codefresh.io/learn/jenkins/ci-cd-with-jenkins-in-3-steps/</w:t>
              </w:r>
            </w:p>
            <w:p w14:paraId="66A8AC9C" w14:textId="77777777" w:rsidR="0053351D" w:rsidRDefault="0053351D" w:rsidP="0053351D">
              <w:pPr>
                <w:pStyle w:val="af7"/>
                <w:ind w:left="720" w:hanging="720"/>
                <w:rPr>
                  <w:noProof/>
                </w:rPr>
              </w:pPr>
              <w:r>
                <w:rPr>
                  <w:noProof/>
                </w:rPr>
                <w:t xml:space="preserve">Code Power Team. (2023, August 25). </w:t>
              </w:r>
              <w:r>
                <w:rPr>
                  <w:i/>
                  <w:iCs/>
                  <w:noProof/>
                </w:rPr>
                <w:t>Static vs. Dynamic Websites in PHP: An In-depth Guide</w:t>
              </w:r>
              <w:r>
                <w:rPr>
                  <w:noProof/>
                </w:rPr>
                <w:t>. Retrieved June 12, 2024, from Code Power: https://www.codepwr.com/static-vs-dynamic-websites-in-php-an-in-depth-guide/</w:t>
              </w:r>
            </w:p>
            <w:p w14:paraId="6FF2CBDD" w14:textId="77777777" w:rsidR="0053351D" w:rsidRDefault="0053351D" w:rsidP="0053351D">
              <w:pPr>
                <w:pStyle w:val="af7"/>
                <w:ind w:left="720" w:hanging="720"/>
                <w:rPr>
                  <w:noProof/>
                </w:rPr>
              </w:pPr>
              <w:r>
                <w:rPr>
                  <w:noProof/>
                </w:rPr>
                <w:t xml:space="preserve">Coursera. (2024, April 1). </w:t>
              </w:r>
              <w:r>
                <w:rPr>
                  <w:i/>
                  <w:iCs/>
                  <w:noProof/>
                </w:rPr>
                <w:t>project-management-methodologies-your-guide</w:t>
              </w:r>
              <w:r>
                <w:rPr>
                  <w:noProof/>
                </w:rPr>
                <w:t>. Retrieved from coursera.org: https://www.coursera.org/articles/project-management-methodologies-your-guide</w:t>
              </w:r>
            </w:p>
            <w:p w14:paraId="5083CC67" w14:textId="77777777" w:rsidR="0053351D" w:rsidRDefault="0053351D" w:rsidP="0053351D">
              <w:pPr>
                <w:pStyle w:val="af7"/>
                <w:ind w:left="720" w:hanging="720"/>
                <w:rPr>
                  <w:noProof/>
                </w:rPr>
              </w:pPr>
              <w:r>
                <w:rPr>
                  <w:noProof/>
                </w:rPr>
                <w:t xml:space="preserve">DILLON, G. (2018, 12 10). </w:t>
              </w:r>
              <w:r>
                <w:rPr>
                  <w:i/>
                  <w:iCs/>
                  <w:noProof/>
                </w:rPr>
                <w:t>SolarWinds</w:t>
              </w:r>
              <w:r>
                <w:rPr>
                  <w:noProof/>
                </w:rPr>
                <w:t>. Retrieved from Benchmarking 5 Popular Load Balancers: Nginx, HAProxy, Envoy, Traefik, and ALB: https://www.loggly.com/blog/benchmarking-5-popular-load-balancers-nginx-haproxy-envoy-traefik-and-alb/</w:t>
              </w:r>
            </w:p>
            <w:p w14:paraId="6B4573A4" w14:textId="77777777" w:rsidR="0053351D" w:rsidRDefault="0053351D" w:rsidP="0053351D">
              <w:pPr>
                <w:pStyle w:val="af7"/>
                <w:ind w:left="720" w:hanging="720"/>
                <w:rPr>
                  <w:noProof/>
                </w:rPr>
              </w:pPr>
              <w:r>
                <w:rPr>
                  <w:noProof/>
                </w:rPr>
                <w:t xml:space="preserve">Enginuity Inc. (2024). </w:t>
              </w:r>
              <w:r>
                <w:rPr>
                  <w:i/>
                  <w:iCs/>
                  <w:noProof/>
                </w:rPr>
                <w:t>enginuityinc.ca</w:t>
              </w:r>
              <w:r>
                <w:rPr>
                  <w:noProof/>
                </w:rPr>
                <w:t>. Retrieved from enginuityinc.ca: https://enginuityinc.ca/</w:t>
              </w:r>
            </w:p>
            <w:p w14:paraId="62724DD1" w14:textId="77777777" w:rsidR="0053351D" w:rsidRDefault="0053351D" w:rsidP="0053351D">
              <w:pPr>
                <w:pStyle w:val="af7"/>
                <w:ind w:left="720" w:hanging="720"/>
                <w:rPr>
                  <w:noProof/>
                </w:rPr>
              </w:pPr>
              <w:r>
                <w:rPr>
                  <w:noProof/>
                </w:rPr>
                <w:t xml:space="preserve">Figma. (n.d.). </w:t>
              </w:r>
              <w:r>
                <w:rPr>
                  <w:i/>
                  <w:iCs/>
                  <w:noProof/>
                </w:rPr>
                <w:t>What-is-Figma</w:t>
              </w:r>
              <w:r>
                <w:rPr>
                  <w:noProof/>
                </w:rPr>
                <w:t>. Retrieved from help.figma.com: https://help.figma.com/hc/en-us/articles/14563969806359-What-is-Figma</w:t>
              </w:r>
            </w:p>
            <w:p w14:paraId="562032DA" w14:textId="77777777" w:rsidR="0053351D" w:rsidRDefault="0053351D" w:rsidP="0053351D">
              <w:pPr>
                <w:pStyle w:val="af7"/>
                <w:ind w:left="720" w:hanging="720"/>
                <w:rPr>
                  <w:noProof/>
                </w:rPr>
              </w:pPr>
              <w:r>
                <w:rPr>
                  <w:noProof/>
                </w:rPr>
                <w:t xml:space="preserve">FROONT. (2014, November 11). </w:t>
              </w:r>
              <w:r>
                <w:rPr>
                  <w:i/>
                  <w:iCs/>
                  <w:noProof/>
                </w:rPr>
                <w:t>9 basic principles of responsive web design</w:t>
              </w:r>
              <w:r>
                <w:rPr>
                  <w:noProof/>
                </w:rPr>
                <w:t>. Retrieved June 21, 2024, from FROONT: https://blog.froont.com/9-basic-principles-of-responsive-web-design/</w:t>
              </w:r>
            </w:p>
            <w:p w14:paraId="2C4BAC90" w14:textId="77777777" w:rsidR="0053351D" w:rsidRDefault="0053351D" w:rsidP="0053351D">
              <w:pPr>
                <w:pStyle w:val="af7"/>
                <w:ind w:left="720" w:hanging="720"/>
                <w:rPr>
                  <w:noProof/>
                </w:rPr>
              </w:pPr>
              <w:r>
                <w:rPr>
                  <w:noProof/>
                </w:rPr>
                <w:t xml:space="preserve">Gergana, Boyan. (2021, Oct 5). </w:t>
              </w:r>
              <w:r>
                <w:rPr>
                  <w:i/>
                  <w:iCs/>
                  <w:noProof/>
                </w:rPr>
                <w:t>INTRO TO GITHUB FOR VERSION CONTROL</w:t>
              </w:r>
              <w:r>
                <w:rPr>
                  <w:noProof/>
                </w:rPr>
                <w:t>. Retrieved from CodingClub: https://ourcodingclub.github.io/tutorials/git/</w:t>
              </w:r>
            </w:p>
            <w:p w14:paraId="6E27E235" w14:textId="77777777" w:rsidR="0053351D" w:rsidRDefault="0053351D" w:rsidP="0053351D">
              <w:pPr>
                <w:pStyle w:val="af7"/>
                <w:ind w:left="720" w:hanging="720"/>
                <w:rPr>
                  <w:noProof/>
                </w:rPr>
              </w:pPr>
              <w:r>
                <w:rPr>
                  <w:noProof/>
                </w:rPr>
                <w:t xml:space="preserve">Google. (n.d.). </w:t>
              </w:r>
              <w:r>
                <w:rPr>
                  <w:i/>
                  <w:iCs/>
                  <w:noProof/>
                </w:rPr>
                <w:t>About PageSpeed Insights</w:t>
              </w:r>
              <w:r>
                <w:rPr>
                  <w:noProof/>
                </w:rPr>
                <w:t>. Retrieved June 17, 2024, from PageSpeed Insights: https://developers.google.com/speed/docs/insights/v5/about</w:t>
              </w:r>
            </w:p>
            <w:p w14:paraId="0B1DF98D" w14:textId="77777777" w:rsidR="0053351D" w:rsidRDefault="0053351D" w:rsidP="0053351D">
              <w:pPr>
                <w:pStyle w:val="af7"/>
                <w:ind w:left="720" w:hanging="720"/>
                <w:rPr>
                  <w:noProof/>
                </w:rPr>
              </w:pPr>
              <w:r>
                <w:rPr>
                  <w:noProof/>
                </w:rPr>
                <w:lastRenderedPageBreak/>
                <w:t xml:space="preserve">Google. (n.d.). </w:t>
              </w:r>
              <w:r>
                <w:rPr>
                  <w:i/>
                  <w:iCs/>
                  <w:noProof/>
                </w:rPr>
                <w:t>How Google Analytics works</w:t>
              </w:r>
              <w:r>
                <w:rPr>
                  <w:noProof/>
                </w:rPr>
                <w:t>. Retrieved June 17, 2024, from Analytics Help: https://support.google.com/analytics/answer/12159447?hl=en&amp;ref_topic=14089939&amp;sjid=1443854174912653845-NC</w:t>
              </w:r>
            </w:p>
            <w:p w14:paraId="17FB5816" w14:textId="77777777" w:rsidR="0053351D" w:rsidRDefault="0053351D" w:rsidP="0053351D">
              <w:pPr>
                <w:pStyle w:val="af7"/>
                <w:ind w:left="720" w:hanging="720"/>
                <w:rPr>
                  <w:noProof/>
                </w:rPr>
              </w:pPr>
              <w:r>
                <w:rPr>
                  <w:noProof/>
                </w:rPr>
                <w:t xml:space="preserve">Google. (n.d.). </w:t>
              </w:r>
              <w:r>
                <w:rPr>
                  <w:i/>
                  <w:iCs/>
                  <w:noProof/>
                </w:rPr>
                <w:t>Search Engine Optimization (SEO) Starter Guide</w:t>
              </w:r>
              <w:r>
                <w:rPr>
                  <w:noProof/>
                </w:rPr>
                <w:t>. Retrieved June 17, 2024, from Google Search Central: https://support.google.com/webmasters/answer/7451184?hl=en</w:t>
              </w:r>
            </w:p>
            <w:p w14:paraId="206F10DF" w14:textId="77777777" w:rsidR="0053351D" w:rsidRDefault="0053351D" w:rsidP="0053351D">
              <w:pPr>
                <w:pStyle w:val="af7"/>
                <w:ind w:left="720" w:hanging="720"/>
                <w:rPr>
                  <w:noProof/>
                </w:rPr>
              </w:pPr>
              <w:r>
                <w:rPr>
                  <w:noProof/>
                </w:rPr>
                <w:t xml:space="preserve">Google. (n.d.). </w:t>
              </w:r>
              <w:r>
                <w:rPr>
                  <w:i/>
                  <w:iCs/>
                  <w:noProof/>
                </w:rPr>
                <w:t>Use API Keys | Maps Embed API</w:t>
              </w:r>
              <w:r>
                <w:rPr>
                  <w:noProof/>
                </w:rPr>
                <w:t>. Retrieved June 12, 2024, from Google for Developers: https://developers.google.com/maps/documentation/embed/get-api-key</w:t>
              </w:r>
            </w:p>
            <w:p w14:paraId="5FE6FC6C" w14:textId="77777777" w:rsidR="0053351D" w:rsidRDefault="0053351D" w:rsidP="0053351D">
              <w:pPr>
                <w:pStyle w:val="af7"/>
                <w:ind w:left="720" w:hanging="720"/>
                <w:rPr>
                  <w:noProof/>
                </w:rPr>
              </w:pPr>
              <w:r>
                <w:rPr>
                  <w:noProof/>
                </w:rPr>
                <w:t xml:space="preserve">HubSpot. (2018, November 26). </w:t>
              </w:r>
              <w:r>
                <w:rPr>
                  <w:i/>
                  <w:iCs/>
                  <w:noProof/>
                </w:rPr>
                <w:t>Set up site tracking in HubSpot</w:t>
              </w:r>
              <w:r>
                <w:rPr>
                  <w:noProof/>
                </w:rPr>
                <w:t>. Retrieved June 17, 2024, from HubSpot: https://knowledge.hubspot.com/reports/set-up-sources-tracking?hubs_content=knowledge.hubspot.com/reports/install-the-hubspot-tracking-code&amp;hubs_content-cta=add%20your%20do</w:t>
              </w:r>
            </w:p>
            <w:p w14:paraId="3B6EAB07" w14:textId="77777777" w:rsidR="0053351D" w:rsidRDefault="0053351D" w:rsidP="0053351D">
              <w:pPr>
                <w:pStyle w:val="af7"/>
                <w:ind w:left="720" w:hanging="720"/>
                <w:rPr>
                  <w:noProof/>
                </w:rPr>
              </w:pPr>
              <w:r>
                <w:rPr>
                  <w:noProof/>
                </w:rPr>
                <w:t xml:space="preserve">HubSpot. (2024, March 28). </w:t>
              </w:r>
              <w:r>
                <w:rPr>
                  <w:i/>
                  <w:iCs/>
                  <w:noProof/>
                </w:rPr>
                <w:t>HubSpot Forms</w:t>
              </w:r>
              <w:r>
                <w:rPr>
                  <w:noProof/>
                </w:rPr>
                <w:t>. Retrieved June 17, 2024, from HubSpot: https://developers.hubspot.com/docs/cms/building-blocks/forms#embedding-forms-with-the-form-embed-code</w:t>
              </w:r>
            </w:p>
            <w:p w14:paraId="1FA405AF" w14:textId="77777777" w:rsidR="0053351D" w:rsidRDefault="0053351D" w:rsidP="0053351D">
              <w:pPr>
                <w:pStyle w:val="af7"/>
                <w:ind w:left="720" w:hanging="720"/>
                <w:rPr>
                  <w:noProof/>
                </w:rPr>
              </w:pPr>
              <w:r>
                <w:rPr>
                  <w:noProof/>
                </w:rPr>
                <w:t xml:space="preserve">HubSpot. (n.d.). </w:t>
              </w:r>
              <w:r>
                <w:rPr>
                  <w:i/>
                  <w:iCs/>
                  <w:noProof/>
                </w:rPr>
                <w:t>HubSpot Analytics</w:t>
              </w:r>
              <w:r>
                <w:rPr>
                  <w:noProof/>
                </w:rPr>
                <w:t>. Retrieved June 17, 2024, from HubSpot: https://www.hubspot.com/products/marketing/analytics</w:t>
              </w:r>
            </w:p>
            <w:p w14:paraId="727AD1C1" w14:textId="77777777" w:rsidR="0053351D" w:rsidRDefault="0053351D" w:rsidP="0053351D">
              <w:pPr>
                <w:pStyle w:val="af7"/>
                <w:ind w:left="720" w:hanging="720"/>
                <w:rPr>
                  <w:noProof/>
                </w:rPr>
              </w:pPr>
              <w:r>
                <w:rPr>
                  <w:noProof/>
                </w:rPr>
                <w:t xml:space="preserve">Jha, S. (2024, 05 21). </w:t>
              </w:r>
              <w:r>
                <w:rPr>
                  <w:i/>
                  <w:iCs/>
                  <w:noProof/>
                </w:rPr>
                <w:t>SimpliLearn</w:t>
              </w:r>
              <w:r>
                <w:rPr>
                  <w:noProof/>
                </w:rPr>
                <w:t>. Retrieved from AWS vs Azure: Which Cloud Platform Should You Choose in 2024?: https://www.simplilearn.com/tutorials/cloud-computing-tutorial/aws-vs-azure</w:t>
              </w:r>
            </w:p>
            <w:p w14:paraId="6CCDC861" w14:textId="0A4E6D2D" w:rsidR="0053351D" w:rsidRDefault="001D40DA" w:rsidP="0053351D">
              <w:pPr>
                <w:pStyle w:val="af7"/>
                <w:ind w:left="720" w:hanging="720"/>
                <w:rPr>
                  <w:noProof/>
                </w:rPr>
              </w:pPr>
              <w:r>
                <w:rPr>
                  <w:noProof/>
                </w:rPr>
                <w:t>XYZ</w:t>
              </w:r>
              <w:r w:rsidR="0053351D">
                <w:rPr>
                  <w:noProof/>
                </w:rPr>
                <w:t xml:space="preserve"> Inc. (n.d.). </w:t>
              </w:r>
              <w:r>
                <w:rPr>
                  <w:i/>
                  <w:iCs/>
                  <w:noProof/>
                </w:rPr>
                <w:t>Xyz</w:t>
              </w:r>
              <w:r w:rsidR="0053351D">
                <w:rPr>
                  <w:noProof/>
                </w:rPr>
                <w:t xml:space="preserve">. Retrieved May 23, 2024, from </w:t>
              </w:r>
              <w:r>
                <w:rPr>
                  <w:noProof/>
                </w:rPr>
                <w:t>Xyz</w:t>
              </w:r>
              <w:r w:rsidR="0053351D">
                <w:rPr>
                  <w:noProof/>
                </w:rPr>
                <w:t>: https://</w:t>
              </w:r>
              <w:r>
                <w:rPr>
                  <w:noProof/>
                </w:rPr>
                <w:t>xyz</w:t>
              </w:r>
              <w:r w:rsidR="0053351D">
                <w:rPr>
                  <w:noProof/>
                </w:rPr>
                <w:t>.com/</w:t>
              </w:r>
            </w:p>
            <w:p w14:paraId="2D8D2767" w14:textId="7BF3622A" w:rsidR="0053351D" w:rsidRDefault="001D40DA" w:rsidP="0053351D">
              <w:pPr>
                <w:pStyle w:val="af7"/>
                <w:ind w:left="720" w:hanging="720"/>
                <w:rPr>
                  <w:noProof/>
                </w:rPr>
              </w:pPr>
              <w:r>
                <w:rPr>
                  <w:noProof/>
                </w:rPr>
                <w:t>XYZ</w:t>
              </w:r>
              <w:r w:rsidR="0053351D">
                <w:rPr>
                  <w:noProof/>
                </w:rPr>
                <w:t xml:space="preserve"> Inc. (n.d.). </w:t>
              </w:r>
              <w:r>
                <w:rPr>
                  <w:i/>
                  <w:iCs/>
                  <w:noProof/>
                </w:rPr>
                <w:t>XYZ</w:t>
              </w:r>
              <w:r w:rsidR="0053351D">
                <w:rPr>
                  <w:i/>
                  <w:iCs/>
                  <w:noProof/>
                </w:rPr>
                <w:t xml:space="preserve"> Inc.</w:t>
              </w:r>
              <w:r w:rsidR="0053351D">
                <w:rPr>
                  <w:noProof/>
                </w:rPr>
                <w:t xml:space="preserve"> Retrieved May 23, 2024, from LinkedIn: https://www.linkedin.com/company/</w:t>
              </w:r>
              <w:r>
                <w:rPr>
                  <w:noProof/>
                </w:rPr>
                <w:t>xyz</w:t>
              </w:r>
              <w:r w:rsidR="0053351D">
                <w:rPr>
                  <w:noProof/>
                </w:rPr>
                <w:t>-inc-/</w:t>
              </w:r>
            </w:p>
            <w:p w14:paraId="1B2D5F21" w14:textId="77777777" w:rsidR="0053351D" w:rsidRDefault="0053351D" w:rsidP="0053351D">
              <w:pPr>
                <w:pStyle w:val="af7"/>
                <w:ind w:left="720" w:hanging="720"/>
                <w:rPr>
                  <w:noProof/>
                </w:rPr>
              </w:pPr>
              <w:r>
                <w:rPr>
                  <w:noProof/>
                </w:rPr>
                <w:t xml:space="preserve">Lixandre, J. (2022, 11 28). </w:t>
              </w:r>
              <w:r>
                <w:rPr>
                  <w:i/>
                  <w:iCs/>
                  <w:noProof/>
                </w:rPr>
                <w:t>Mindee</w:t>
              </w:r>
              <w:r>
                <w:rPr>
                  <w:noProof/>
                </w:rPr>
                <w:t>. Retrieved from Autoscaling compared: Azure vs GCP vs AWS: https://www.mindee.com/blog/autoscaling-comparison-aws-gcp-azure</w:t>
              </w:r>
            </w:p>
            <w:p w14:paraId="36A73E1F" w14:textId="77777777" w:rsidR="0053351D" w:rsidRDefault="0053351D" w:rsidP="0053351D">
              <w:pPr>
                <w:pStyle w:val="af7"/>
                <w:ind w:left="720" w:hanging="720"/>
                <w:rPr>
                  <w:noProof/>
                </w:rPr>
              </w:pPr>
              <w:r>
                <w:rPr>
                  <w:noProof/>
                </w:rPr>
                <w:t xml:space="preserve">Lucidspark. (n.d.). </w:t>
              </w:r>
              <w:r>
                <w:rPr>
                  <w:i/>
                  <w:iCs/>
                  <w:noProof/>
                </w:rPr>
                <w:t>UX design best practices</w:t>
              </w:r>
              <w:r>
                <w:rPr>
                  <w:noProof/>
                </w:rPr>
                <w:t>. Retrieved June 21, 2024, from Lucidspark: https://lucidspark.com/blog/ux-design-best-practices</w:t>
              </w:r>
            </w:p>
            <w:p w14:paraId="4906E987" w14:textId="77777777" w:rsidR="0053351D" w:rsidRDefault="0053351D" w:rsidP="0053351D">
              <w:pPr>
                <w:pStyle w:val="af7"/>
                <w:ind w:left="720" w:hanging="720"/>
                <w:rPr>
                  <w:noProof/>
                </w:rPr>
              </w:pPr>
              <w:r>
                <w:rPr>
                  <w:noProof/>
                </w:rPr>
                <w:t xml:space="preserve">MySQL. (n.d.). </w:t>
              </w:r>
              <w:r>
                <w:rPr>
                  <w:i/>
                  <w:iCs/>
                  <w:noProof/>
                </w:rPr>
                <w:t>MySQL 8.0 Reference Manual: 8.2 Access Control and Account Management</w:t>
              </w:r>
              <w:r>
                <w:rPr>
                  <w:noProof/>
                </w:rPr>
                <w:t>. Retrieved June 21, 2024, from MySQL: https://dev.mysql.com/doc/refman/8.0/en/access-control.html</w:t>
              </w:r>
            </w:p>
            <w:p w14:paraId="2939B7B6" w14:textId="77777777" w:rsidR="0053351D" w:rsidRDefault="0053351D" w:rsidP="0053351D">
              <w:pPr>
                <w:pStyle w:val="af7"/>
                <w:ind w:left="720" w:hanging="720"/>
                <w:rPr>
                  <w:noProof/>
                </w:rPr>
              </w:pPr>
              <w:r>
                <w:rPr>
                  <w:noProof/>
                </w:rPr>
                <w:t xml:space="preserve">News API. (n.d.). </w:t>
              </w:r>
              <w:r>
                <w:rPr>
                  <w:i/>
                  <w:iCs/>
                  <w:noProof/>
                </w:rPr>
                <w:t>News API</w:t>
              </w:r>
              <w:r>
                <w:rPr>
                  <w:noProof/>
                </w:rPr>
                <w:t>. Retrieved June 12, 2024, from News API: https://newsapi.org/</w:t>
              </w:r>
            </w:p>
            <w:p w14:paraId="26498887" w14:textId="77777777" w:rsidR="0053351D" w:rsidRDefault="0053351D" w:rsidP="0053351D">
              <w:pPr>
                <w:pStyle w:val="af7"/>
                <w:ind w:left="720" w:hanging="720"/>
                <w:rPr>
                  <w:noProof/>
                </w:rPr>
              </w:pPr>
              <w:r>
                <w:rPr>
                  <w:noProof/>
                </w:rPr>
                <w:t xml:space="preserve">Nzube, O. E. (2022, 7 12). </w:t>
              </w:r>
              <w:r>
                <w:rPr>
                  <w:i/>
                  <w:iCs/>
                  <w:noProof/>
                </w:rPr>
                <w:t>How to Use Git and GitHub – Version Control Basics for Beginners</w:t>
              </w:r>
              <w:r>
                <w:rPr>
                  <w:noProof/>
                </w:rPr>
                <w:t>. Retrieved from Freecodecamp: https://www.freecodecamp.org/news/git-and-github-the-basics/</w:t>
              </w:r>
            </w:p>
            <w:p w14:paraId="6E075A7D" w14:textId="77777777" w:rsidR="0053351D" w:rsidRDefault="0053351D" w:rsidP="0053351D">
              <w:pPr>
                <w:pStyle w:val="af7"/>
                <w:ind w:left="720" w:hanging="720"/>
                <w:rPr>
                  <w:noProof/>
                </w:rPr>
              </w:pPr>
              <w:r>
                <w:rPr>
                  <w:noProof/>
                </w:rPr>
                <w:t xml:space="preserve">OptiSol Business Solutions. (n.d.). </w:t>
              </w:r>
              <w:r>
                <w:rPr>
                  <w:i/>
                  <w:iCs/>
                  <w:noProof/>
                </w:rPr>
                <w:t>Top 5 Advantages of creating Dynamic Website using PHP</w:t>
              </w:r>
              <w:r>
                <w:rPr>
                  <w:noProof/>
                </w:rPr>
                <w:t>. Retrieved June 12, 2024, from OptiSol: https://www.optisolbusiness.com/insight/top-5-advantages-of-creating-dynamic-website-using-php</w:t>
              </w:r>
            </w:p>
            <w:p w14:paraId="2B275723" w14:textId="77777777" w:rsidR="0053351D" w:rsidRDefault="0053351D" w:rsidP="0053351D">
              <w:pPr>
                <w:pStyle w:val="af7"/>
                <w:ind w:left="720" w:hanging="720"/>
                <w:rPr>
                  <w:noProof/>
                </w:rPr>
              </w:pPr>
              <w:r>
                <w:rPr>
                  <w:noProof/>
                </w:rPr>
                <w:lastRenderedPageBreak/>
                <w:t xml:space="preserve">Patel, N. (n.d.). </w:t>
              </w:r>
              <w:r>
                <w:rPr>
                  <w:i/>
                  <w:iCs/>
                  <w:noProof/>
                </w:rPr>
                <w:t>What is SEO?</w:t>
              </w:r>
              <w:r>
                <w:rPr>
                  <w:noProof/>
                </w:rPr>
                <w:t xml:space="preserve"> Retrieved June 17, 2024, from https://neilpatel.com/what-is-seo</w:t>
              </w:r>
            </w:p>
            <w:p w14:paraId="1F469895" w14:textId="77777777" w:rsidR="0053351D" w:rsidRDefault="0053351D" w:rsidP="0053351D">
              <w:pPr>
                <w:pStyle w:val="af7"/>
                <w:ind w:left="720" w:hanging="720"/>
                <w:rPr>
                  <w:noProof/>
                </w:rPr>
              </w:pPr>
              <w:r>
                <w:rPr>
                  <w:noProof/>
                </w:rPr>
                <w:t xml:space="preserve">php. (n.d.). </w:t>
              </w:r>
              <w:r>
                <w:rPr>
                  <w:i/>
                  <w:iCs/>
                  <w:noProof/>
                </w:rPr>
                <w:t>PHP: ini_set</w:t>
              </w:r>
              <w:r>
                <w:rPr>
                  <w:noProof/>
                </w:rPr>
                <w:t>. Retrieved June 21, 2024, from PHP Manual: https://www.php.net/manual/en/function.ini-set.php</w:t>
              </w:r>
            </w:p>
            <w:p w14:paraId="72584ED0" w14:textId="77777777" w:rsidR="0053351D" w:rsidRDefault="0053351D" w:rsidP="0053351D">
              <w:pPr>
                <w:pStyle w:val="af7"/>
                <w:ind w:left="720" w:hanging="720"/>
                <w:rPr>
                  <w:noProof/>
                </w:rPr>
              </w:pPr>
              <w:r>
                <w:rPr>
                  <w:noProof/>
                </w:rPr>
                <w:t xml:space="preserve">php. (n.d.). </w:t>
              </w:r>
              <w:r>
                <w:rPr>
                  <w:i/>
                  <w:iCs/>
                  <w:noProof/>
                </w:rPr>
                <w:t>PHP: OpenSSL</w:t>
              </w:r>
              <w:r>
                <w:rPr>
                  <w:noProof/>
                </w:rPr>
                <w:t>. Retrieved June 21, 2024, from PHP Manual: https://www.php.net/manual/en/book.openssl.php</w:t>
              </w:r>
            </w:p>
            <w:p w14:paraId="40D474BA" w14:textId="77777777" w:rsidR="0053351D" w:rsidRDefault="0053351D" w:rsidP="0053351D">
              <w:pPr>
                <w:pStyle w:val="af7"/>
                <w:ind w:left="720" w:hanging="720"/>
                <w:rPr>
                  <w:noProof/>
                </w:rPr>
              </w:pPr>
              <w:r>
                <w:rPr>
                  <w:noProof/>
                </w:rPr>
                <w:t xml:space="preserve">php. (n.d.). </w:t>
              </w:r>
              <w:r>
                <w:rPr>
                  <w:i/>
                  <w:iCs/>
                  <w:noProof/>
                </w:rPr>
                <w:t>PHP: password_hash</w:t>
              </w:r>
              <w:r>
                <w:rPr>
                  <w:noProof/>
                </w:rPr>
                <w:t>. Retrieved June 21, 2024, from PHP Manual: https://www.php.net/manual/en/function.password-hash.php</w:t>
              </w:r>
            </w:p>
            <w:p w14:paraId="318EE474" w14:textId="77777777" w:rsidR="0053351D" w:rsidRDefault="0053351D" w:rsidP="0053351D">
              <w:pPr>
                <w:pStyle w:val="af7"/>
                <w:ind w:left="720" w:hanging="720"/>
                <w:rPr>
                  <w:noProof/>
                </w:rPr>
              </w:pPr>
              <w:r>
                <w:rPr>
                  <w:noProof/>
                </w:rPr>
                <w:t xml:space="preserve">php. (n.d.). </w:t>
              </w:r>
              <w:r>
                <w:rPr>
                  <w:i/>
                  <w:iCs/>
                  <w:noProof/>
                </w:rPr>
                <w:t>PHP: session_set_cookie_params</w:t>
              </w:r>
              <w:r>
                <w:rPr>
                  <w:noProof/>
                </w:rPr>
                <w:t>. Retrieved June 21, 2024, from PHP Manual: https://www.php.net/manual/en/function.session-set-cookie-params.php</w:t>
              </w:r>
            </w:p>
            <w:p w14:paraId="51DF0AA9" w14:textId="77777777" w:rsidR="0053351D" w:rsidRDefault="0053351D" w:rsidP="0053351D">
              <w:pPr>
                <w:pStyle w:val="af7"/>
                <w:ind w:left="720" w:hanging="720"/>
                <w:rPr>
                  <w:noProof/>
                </w:rPr>
              </w:pPr>
              <w:r>
                <w:rPr>
                  <w:noProof/>
                </w:rPr>
                <w:t xml:space="preserve">phpMyAdmin. (n.d.). </w:t>
              </w:r>
              <w:r>
                <w:rPr>
                  <w:i/>
                  <w:iCs/>
                  <w:noProof/>
                </w:rPr>
                <w:t>Configuration</w:t>
              </w:r>
              <w:r>
                <w:rPr>
                  <w:noProof/>
                </w:rPr>
                <w:t>. Retrieved June 21, 2024, from phpMyAdmin 5.2.0 documentation: https://docs.phpmyadmin.net/en/release_5_2_0/config.html</w:t>
              </w:r>
            </w:p>
            <w:p w14:paraId="74A8CB09" w14:textId="77777777" w:rsidR="0053351D" w:rsidRDefault="0053351D" w:rsidP="0053351D">
              <w:pPr>
                <w:pStyle w:val="af7"/>
                <w:ind w:left="720" w:hanging="720"/>
                <w:rPr>
                  <w:noProof/>
                </w:rPr>
              </w:pPr>
              <w:r>
                <w:rPr>
                  <w:noProof/>
                </w:rPr>
                <w:t xml:space="preserve">phpMyAdmin. (n.d.). </w:t>
              </w:r>
              <w:r>
                <w:rPr>
                  <w:i/>
                  <w:iCs/>
                  <w:noProof/>
                </w:rPr>
                <w:t>Two-factor authentication</w:t>
              </w:r>
              <w:r>
                <w:rPr>
                  <w:noProof/>
                </w:rPr>
                <w:t>. Retrieved June 21, 2024, from phpMyAdmin 5.1.4 documentation: https://docs.phpmyadmin.net/en/latest/two_factor.html</w:t>
              </w:r>
            </w:p>
            <w:p w14:paraId="0A8209B7" w14:textId="77777777" w:rsidR="0053351D" w:rsidRDefault="0053351D" w:rsidP="0053351D">
              <w:pPr>
                <w:pStyle w:val="af7"/>
                <w:ind w:left="720" w:hanging="720"/>
                <w:rPr>
                  <w:noProof/>
                </w:rPr>
              </w:pPr>
              <w:r>
                <w:rPr>
                  <w:noProof/>
                </w:rPr>
                <w:t xml:space="preserve">Quilty, D. (2024, May 9). </w:t>
              </w:r>
              <w:r>
                <w:rPr>
                  <w:i/>
                  <w:iCs/>
                  <w:noProof/>
                </w:rPr>
                <w:t>Securing Your MySQL Database: Essential Best Practices</w:t>
              </w:r>
              <w:r>
                <w:rPr>
                  <w:noProof/>
                </w:rPr>
                <w:t>. Retrieved June 21, 2024, from PERCONA: https://www.percona.com/blog/mysql-database-security-best-practices/</w:t>
              </w:r>
            </w:p>
            <w:p w14:paraId="39BB6542" w14:textId="77777777" w:rsidR="0053351D" w:rsidRDefault="0053351D" w:rsidP="0053351D">
              <w:pPr>
                <w:pStyle w:val="af7"/>
                <w:ind w:left="720" w:hanging="720"/>
                <w:rPr>
                  <w:noProof/>
                </w:rPr>
              </w:pPr>
              <w:r>
                <w:rPr>
                  <w:noProof/>
                </w:rPr>
                <w:t xml:space="preserve">Sci Engineering. (2019). </w:t>
              </w:r>
              <w:r>
                <w:rPr>
                  <w:i/>
                  <w:iCs/>
                  <w:noProof/>
                </w:rPr>
                <w:t>Sciengineering.com</w:t>
              </w:r>
              <w:r>
                <w:rPr>
                  <w:noProof/>
                </w:rPr>
                <w:t>. Retrieved from Sciengineering.com: https://sciengineering.com/</w:t>
              </w:r>
            </w:p>
            <w:p w14:paraId="65285C28" w14:textId="77777777" w:rsidR="0053351D" w:rsidRDefault="0053351D" w:rsidP="0053351D">
              <w:pPr>
                <w:pStyle w:val="af7"/>
                <w:ind w:left="720" w:hanging="720"/>
                <w:rPr>
                  <w:noProof/>
                </w:rPr>
              </w:pPr>
              <w:r>
                <w:rPr>
                  <w:noProof/>
                </w:rPr>
                <w:t xml:space="preserve">Shah, V. (2024, February 29). </w:t>
              </w:r>
              <w:r>
                <w:rPr>
                  <w:i/>
                  <w:iCs/>
                  <w:noProof/>
                </w:rPr>
                <w:t>PHP and MySQL: Create Dynamic Websites Easily</w:t>
              </w:r>
              <w:r>
                <w:rPr>
                  <w:noProof/>
                </w:rPr>
                <w:t>. Retrieved June 12, 2024, from WPWEB Infotech: https://wpwebinfotech.com/blog/php-and-mysql/</w:t>
              </w:r>
            </w:p>
            <w:p w14:paraId="586459CC" w14:textId="77777777" w:rsidR="0053351D" w:rsidRDefault="0053351D" w:rsidP="0053351D">
              <w:pPr>
                <w:pStyle w:val="af7"/>
                <w:ind w:left="720" w:hanging="720"/>
                <w:rPr>
                  <w:noProof/>
                </w:rPr>
              </w:pPr>
              <w:r>
                <w:rPr>
                  <w:noProof/>
                </w:rPr>
                <w:t xml:space="preserve">Sommerville, I. (2016). </w:t>
              </w:r>
              <w:r>
                <w:rPr>
                  <w:i/>
                  <w:iCs/>
                  <w:noProof/>
                </w:rPr>
                <w:t>Software Engineering.</w:t>
              </w:r>
              <w:r>
                <w:rPr>
                  <w:noProof/>
                </w:rPr>
                <w:t xml:space="preserve"> London, UK: Pearson.</w:t>
              </w:r>
            </w:p>
            <w:p w14:paraId="1CD5DD33" w14:textId="77777777" w:rsidR="0053351D" w:rsidRDefault="0053351D" w:rsidP="0053351D">
              <w:pPr>
                <w:pStyle w:val="af7"/>
                <w:ind w:left="720" w:hanging="720"/>
                <w:rPr>
                  <w:noProof/>
                </w:rPr>
              </w:pPr>
              <w:r>
                <w:rPr>
                  <w:noProof/>
                </w:rPr>
                <w:t xml:space="preserve">Springer, A. (2023, April 6). </w:t>
              </w:r>
              <w:r>
                <w:rPr>
                  <w:i/>
                  <w:iCs/>
                  <w:noProof/>
                </w:rPr>
                <w:t>What-is-Jira-Software-and-why-use-it/ba-p/2323812</w:t>
              </w:r>
              <w:r>
                <w:rPr>
                  <w:noProof/>
                </w:rPr>
                <w:t>. Retrieved from community.atlassian.com: https://community.atlassian.com/t5/Jira-articles/What-is-Jira-Software-and-why-use-it/ba-p/2323812</w:t>
              </w:r>
            </w:p>
            <w:p w14:paraId="5393AB31" w14:textId="77777777" w:rsidR="0053351D" w:rsidRDefault="0053351D" w:rsidP="0053351D">
              <w:pPr>
                <w:pStyle w:val="af7"/>
                <w:ind w:left="720" w:hanging="720"/>
                <w:rPr>
                  <w:noProof/>
                </w:rPr>
              </w:pPr>
              <w:r>
                <w:rPr>
                  <w:noProof/>
                </w:rPr>
                <w:t xml:space="preserve">Sutherland, K. S. (2020, November 1). </w:t>
              </w:r>
              <w:r>
                <w:rPr>
                  <w:i/>
                  <w:iCs/>
                  <w:noProof/>
                </w:rPr>
                <w:t>2020-Scrum-Guide-US.pdf.</w:t>
              </w:r>
              <w:r>
                <w:rPr>
                  <w:noProof/>
                </w:rPr>
                <w:t xml:space="preserve"> Retrieved from scrumguides.org: https://scrumguides.org/docs/scrumguide/v2020/2020-Scrum-Guide-US.pdf#zoom=100</w:t>
              </w:r>
            </w:p>
            <w:p w14:paraId="631B6372" w14:textId="77777777" w:rsidR="0053351D" w:rsidRDefault="0053351D" w:rsidP="0053351D">
              <w:pPr>
                <w:pStyle w:val="af7"/>
                <w:ind w:left="720" w:hanging="720"/>
                <w:rPr>
                  <w:noProof/>
                </w:rPr>
              </w:pPr>
              <w:r>
                <w:rPr>
                  <w:noProof/>
                </w:rPr>
                <w:t xml:space="preserve">Tilley, S. (2020). </w:t>
              </w:r>
              <w:r>
                <w:rPr>
                  <w:i/>
                  <w:iCs/>
                  <w:noProof/>
                </w:rPr>
                <w:t>Systems Analysis and Design.</w:t>
              </w:r>
              <w:r>
                <w:rPr>
                  <w:noProof/>
                </w:rPr>
                <w:t xml:space="preserve"> Boston, USA: Cengage Learning.</w:t>
              </w:r>
            </w:p>
            <w:p w14:paraId="2CC2F4CA" w14:textId="77777777" w:rsidR="0053351D" w:rsidRDefault="0053351D" w:rsidP="0053351D">
              <w:pPr>
                <w:pStyle w:val="af7"/>
                <w:ind w:left="720" w:hanging="720"/>
                <w:rPr>
                  <w:noProof/>
                </w:rPr>
              </w:pPr>
              <w:r>
                <w:rPr>
                  <w:noProof/>
                </w:rPr>
                <w:t xml:space="preserve">Tovarys, J. (2024, 1 11). </w:t>
              </w:r>
              <w:r>
                <w:rPr>
                  <w:i/>
                  <w:iCs/>
                  <w:noProof/>
                </w:rPr>
                <w:t>Better Stack</w:t>
              </w:r>
              <w:r>
                <w:rPr>
                  <w:noProof/>
                </w:rPr>
                <w:t>. Retrieved from Datadog vs. New Relic: a side-by-side comparison for 2024: https://betterstack.com/community/comparisons/datadog-vs-newrelic/</w:t>
              </w:r>
            </w:p>
            <w:p w14:paraId="1A97BEEE" w14:textId="3FB4E980" w:rsidR="0047264E" w:rsidRPr="00061EE7" w:rsidRDefault="0047264E" w:rsidP="0053351D">
              <w:pPr>
                <w:spacing w:after="0" w:line="240" w:lineRule="auto"/>
                <w:rPr>
                  <w:rFonts w:cs="Times New Roman"/>
                  <w:color w:val="000000" w:themeColor="text1"/>
                </w:rPr>
              </w:pPr>
              <w:r w:rsidRPr="00FD0680">
                <w:rPr>
                  <w:rFonts w:cs="Times New Roman"/>
                  <w:b/>
                  <w:bCs/>
                  <w:noProof/>
                  <w:color w:val="000000" w:themeColor="text1"/>
                  <w:sz w:val="24"/>
                  <w:szCs w:val="24"/>
                </w:rPr>
                <w:fldChar w:fldCharType="end"/>
              </w:r>
            </w:p>
          </w:sdtContent>
        </w:sdt>
      </w:sdtContent>
    </w:sdt>
    <w:p w14:paraId="1BF321BF" w14:textId="77777777" w:rsidR="0022690B" w:rsidRPr="00061EE7" w:rsidRDefault="001D3920" w:rsidP="00FF01A6">
      <w:pPr>
        <w:spacing w:after="0" w:line="240" w:lineRule="auto"/>
        <w:rPr>
          <w:rFonts w:cs="Times New Roman"/>
          <w:color w:val="000000" w:themeColor="text1"/>
          <w:szCs w:val="24"/>
        </w:rPr>
        <w:sectPr w:rsidR="0022690B" w:rsidRPr="00061EE7" w:rsidSect="004B17BE">
          <w:headerReference w:type="default" r:id="rId38"/>
          <w:footerReference w:type="default" r:id="rId39"/>
          <w:headerReference w:type="first" r:id="rId40"/>
          <w:footerReference w:type="first" r:id="rId41"/>
          <w:pgSz w:w="12240" w:h="15840"/>
          <w:pgMar w:top="1440" w:right="1440" w:bottom="1440" w:left="1440" w:header="708" w:footer="708" w:gutter="0"/>
          <w:pgNumType w:start="1"/>
          <w:cols w:space="708"/>
          <w:titlePg/>
          <w:docGrid w:linePitch="360"/>
        </w:sectPr>
      </w:pPr>
      <w:r w:rsidRPr="00061EE7">
        <w:rPr>
          <w:rFonts w:cs="Times New Roman"/>
          <w:color w:val="000000" w:themeColor="text1"/>
          <w:szCs w:val="24"/>
        </w:rPr>
        <w:br w:type="page"/>
      </w:r>
    </w:p>
    <w:p w14:paraId="64F6BA95" w14:textId="2FEF4627" w:rsidR="000360DC" w:rsidRDefault="00D60189" w:rsidP="006A2F60">
      <w:pPr>
        <w:pStyle w:val="2"/>
        <w:numPr>
          <w:ilvl w:val="0"/>
          <w:numId w:val="5"/>
        </w:numPr>
        <w:spacing w:before="0" w:after="0" w:line="240" w:lineRule="auto"/>
        <w:rPr>
          <w:rFonts w:eastAsiaTheme="minorEastAsia" w:cs="Times New Roman"/>
        </w:rPr>
      </w:pPr>
      <w:bookmarkStart w:id="63" w:name="_Toc167997842"/>
      <w:bookmarkStart w:id="64" w:name="_Toc169900766"/>
      <w:r w:rsidRPr="00061EE7">
        <w:rPr>
          <w:rFonts w:eastAsiaTheme="minorEastAsia" w:cs="Times New Roman"/>
        </w:rPr>
        <w:lastRenderedPageBreak/>
        <w:t>Appendix</w:t>
      </w:r>
      <w:bookmarkEnd w:id="63"/>
      <w:bookmarkEnd w:id="64"/>
    </w:p>
    <w:p w14:paraId="1587C694" w14:textId="1037E4AA" w:rsidR="00993394" w:rsidRDefault="00A26252" w:rsidP="00FF01A6">
      <w:pPr>
        <w:pStyle w:val="ae"/>
        <w:keepNext/>
      </w:pPr>
      <w:r>
        <w:rPr>
          <w:noProof/>
        </w:rPr>
        <w:drawing>
          <wp:inline distT="0" distB="0" distL="0" distR="0" wp14:anchorId="4B4C0F9F" wp14:editId="0AFEE4A3">
            <wp:extent cx="9144000" cy="5431155"/>
            <wp:effectExtent l="0" t="0" r="0" b="0"/>
            <wp:docPr id="81530280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2802" name="Picture 3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9144000" cy="5431155"/>
                    </a:xfrm>
                    <a:prstGeom prst="rect">
                      <a:avLst/>
                    </a:prstGeom>
                  </pic:spPr>
                </pic:pic>
              </a:graphicData>
            </a:graphic>
          </wp:inline>
        </w:drawing>
      </w:r>
    </w:p>
    <w:p w14:paraId="19FFC480" w14:textId="7C476F5D" w:rsidR="00C557F9" w:rsidRDefault="00993394" w:rsidP="00FC219B">
      <w:pPr>
        <w:pStyle w:val="af8"/>
      </w:pPr>
      <w:bookmarkStart w:id="65" w:name="_Toc169900784"/>
      <w:r>
        <w:t xml:space="preserve">Figure </w:t>
      </w:r>
      <w:r w:rsidR="009B10B6">
        <w:t>18</w:t>
      </w:r>
      <w:fldSimple w:instr=" SEQ Figure \* ARABIC "/>
      <w:r>
        <w:t xml:space="preserve">: </w:t>
      </w:r>
      <w:r w:rsidRPr="00993394">
        <w:t>Gantt Chart Weekly View</w:t>
      </w:r>
      <w:r>
        <w:t xml:space="preserve"> </w:t>
      </w:r>
      <w:r w:rsidR="0008502D">
        <w:t>Mi</w:t>
      </w:r>
      <w:r w:rsidR="00FD4B5B">
        <w:t>lestone 2</w:t>
      </w:r>
      <w:bookmarkEnd w:id="65"/>
    </w:p>
    <w:p w14:paraId="44AA6664" w14:textId="7A960EF4" w:rsidR="00FD4B5B" w:rsidRDefault="009E787F" w:rsidP="00FF01A6">
      <w:pPr>
        <w:pStyle w:val="ae"/>
        <w:keepNext/>
      </w:pPr>
      <w:r>
        <w:rPr>
          <w:noProof/>
        </w:rPr>
        <w:lastRenderedPageBreak/>
        <w:drawing>
          <wp:inline distT="0" distB="0" distL="0" distR="0" wp14:anchorId="69C88F9D" wp14:editId="0E5CFF61">
            <wp:extent cx="9144000" cy="5140960"/>
            <wp:effectExtent l="0" t="0" r="0" b="2540"/>
            <wp:docPr id="82979611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96112" name="Picture 33" descr="A screenshot of a computer&#10;&#10;Description automatically generated"/>
                    <pic:cNvPicPr/>
                  </pic:nvPicPr>
                  <pic:blipFill>
                    <a:blip r:embed="rId43"/>
                    <a:stretch>
                      <a:fillRect/>
                    </a:stretch>
                  </pic:blipFill>
                  <pic:spPr>
                    <a:xfrm>
                      <a:off x="0" y="0"/>
                      <a:ext cx="9144000" cy="5140960"/>
                    </a:xfrm>
                    <a:prstGeom prst="rect">
                      <a:avLst/>
                    </a:prstGeom>
                  </pic:spPr>
                </pic:pic>
              </a:graphicData>
            </a:graphic>
          </wp:inline>
        </w:drawing>
      </w:r>
    </w:p>
    <w:p w14:paraId="2BF584EA" w14:textId="177E5EA4" w:rsidR="00C557F9" w:rsidRDefault="00FD4B5B" w:rsidP="00FC219B">
      <w:pPr>
        <w:pStyle w:val="af8"/>
      </w:pPr>
      <w:bookmarkStart w:id="66" w:name="_Toc169900785"/>
      <w:r>
        <w:t xml:space="preserve">Figure </w:t>
      </w:r>
      <w:r w:rsidR="009B10B6">
        <w:t>19</w:t>
      </w:r>
      <w:fldSimple w:instr=" SEQ Figure \* ARABIC "/>
      <w:r>
        <w:t xml:space="preserve">: </w:t>
      </w:r>
      <w:r w:rsidR="003B2F29" w:rsidRPr="003B2F29">
        <w:t xml:space="preserve">Milestone </w:t>
      </w:r>
      <w:r w:rsidR="003B2F29">
        <w:t>2</w:t>
      </w:r>
      <w:r w:rsidR="003B2F29" w:rsidRPr="003B2F29">
        <w:t xml:space="preserve"> Details</w:t>
      </w:r>
      <w:bookmarkEnd w:id="66"/>
    </w:p>
    <w:p w14:paraId="2EDF3962" w14:textId="77777777" w:rsidR="00C557F9" w:rsidRDefault="00C557F9" w:rsidP="00FF01A6">
      <w:pPr>
        <w:pStyle w:val="ae"/>
      </w:pPr>
    </w:p>
    <w:p w14:paraId="0E9E250C" w14:textId="3D56F14D" w:rsidR="000360DC" w:rsidRPr="003354D8" w:rsidRDefault="000360DC" w:rsidP="00FF01A6">
      <w:pPr>
        <w:pStyle w:val="ae"/>
      </w:pPr>
    </w:p>
    <w:sectPr w:rsidR="000360DC" w:rsidRPr="003354D8" w:rsidSect="00D4543B">
      <w:headerReference w:type="first" r:id="rId44"/>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Gabriela Mantilla Ramos" w:date="2024-06-21T20:17:00Z" w:initials="GMR">
    <w:p w14:paraId="48C40212" w14:textId="77777777" w:rsidR="00DA1D0A" w:rsidRDefault="00DA1D0A" w:rsidP="00DA1D0A">
      <w:pPr>
        <w:pStyle w:val="afe"/>
      </w:pPr>
      <w:r>
        <w:rPr>
          <w:rStyle w:val="afd"/>
        </w:rPr>
        <w:annotationRef/>
      </w:r>
      <w:r>
        <w:t>Maybe we can unlock it after some time automatically to decrease the admin tasks and also I am thinking what if all accounts get locked.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C4021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372A82" w16cex:dateUtc="2024-06-22T00:17:00Z">
    <w16cex:extLst>
      <w16:ext w16:uri="{CE6994B0-6A32-4C9F-8C6B-6E91EDA988CE}">
        <cr:reactions xmlns:cr="http://schemas.microsoft.com/office/comments/2020/reactions">
          <cr:reaction reactionType="1">
            <cr:reactionInfo dateUtc="2024-06-22T00:58:31Z">
              <cr:user userId="S::l_macalisang@fanshaweonline.ca::56995bf7-a924-4f37-aca1-f4565d78bbef" userProvider="AD" userName="Macalisang, Lalaine"/>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C40212" w16cid:durableId="69372A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B7369" w14:textId="77777777" w:rsidR="00C0729A" w:rsidRDefault="00C0729A" w:rsidP="00665DAA">
      <w:pPr>
        <w:spacing w:after="0" w:line="240" w:lineRule="auto"/>
      </w:pPr>
      <w:r>
        <w:separator/>
      </w:r>
    </w:p>
  </w:endnote>
  <w:endnote w:type="continuationSeparator" w:id="0">
    <w:p w14:paraId="1C270BA0" w14:textId="77777777" w:rsidR="00C0729A" w:rsidRDefault="00C0729A" w:rsidP="00665DAA">
      <w:pPr>
        <w:spacing w:after="0" w:line="240" w:lineRule="auto"/>
      </w:pPr>
      <w:r>
        <w:continuationSeparator/>
      </w:r>
    </w:p>
  </w:endnote>
  <w:endnote w:type="continuationNotice" w:id="1">
    <w:p w14:paraId="0C333E63" w14:textId="77777777" w:rsidR="00C0729A" w:rsidRDefault="00C072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b/>
        <w:bCs/>
      </w:rPr>
      <w:id w:val="1142005667"/>
      <w:docPartObj>
        <w:docPartGallery w:val="Page Numbers (Bottom of Page)"/>
        <w:docPartUnique/>
      </w:docPartObj>
    </w:sdtPr>
    <w:sdtEndPr>
      <w:rPr>
        <w:noProof/>
      </w:rPr>
    </w:sdtEndPr>
    <w:sdtContent>
      <w:p w14:paraId="1F6A067B" w14:textId="6DF64926" w:rsidR="004B17BE" w:rsidRPr="007C50E8" w:rsidRDefault="00CB3D9C">
        <w:pPr>
          <w:pStyle w:val="af4"/>
          <w:jc w:val="right"/>
          <w:rPr>
            <w:rFonts w:cs="Times New Roman"/>
            <w:b/>
            <w:bCs/>
          </w:rPr>
        </w:pPr>
        <w:r w:rsidRPr="007C50E8">
          <w:rPr>
            <w:rFonts w:cs="Times New Roman"/>
            <w:b/>
            <w:bCs/>
            <w:noProof/>
          </w:rPr>
          <w:drawing>
            <wp:anchor distT="0" distB="0" distL="114300" distR="114300" simplePos="0" relativeHeight="251658240" behindDoc="0" locked="0" layoutInCell="1" allowOverlap="1" wp14:anchorId="14CB2135" wp14:editId="128F3D58">
              <wp:simplePos x="0" y="0"/>
              <wp:positionH relativeFrom="column">
                <wp:posOffset>-123825</wp:posOffset>
              </wp:positionH>
              <wp:positionV relativeFrom="paragraph">
                <wp:posOffset>-15240</wp:posOffset>
              </wp:positionV>
              <wp:extent cx="1615440" cy="428625"/>
              <wp:effectExtent l="0" t="0" r="3810" b="9525"/>
              <wp:wrapNone/>
              <wp:docPr id="343654494" name="Picture 7"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7606" name="Picture 7" descr="A black background with blue text&#10;&#10;Description automatically generated"/>
                      <pic:cNvPicPr/>
                    </pic:nvPicPr>
                    <pic:blipFill rotWithShape="1">
                      <a:blip r:embed="rId1">
                        <a:extLst>
                          <a:ext uri="{28A0092B-C50C-407E-A947-70E740481C1C}">
                            <a14:useLocalDpi xmlns:a14="http://schemas.microsoft.com/office/drawing/2010/main" val="0"/>
                          </a:ext>
                        </a:extLst>
                      </a:blip>
                      <a:srcRect t="13445" b="15810"/>
                      <a:stretch/>
                    </pic:blipFill>
                    <pic:spPr bwMode="auto">
                      <a:xfrm>
                        <a:off x="0" y="0"/>
                        <a:ext cx="1615440"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7BE" w:rsidRPr="007C50E8">
          <w:rPr>
            <w:rFonts w:cs="Times New Roman"/>
            <w:b/>
            <w:bCs/>
          </w:rPr>
          <w:fldChar w:fldCharType="begin"/>
        </w:r>
        <w:r w:rsidR="004B17BE" w:rsidRPr="007C50E8">
          <w:rPr>
            <w:rFonts w:cs="Times New Roman"/>
            <w:b/>
            <w:bCs/>
          </w:rPr>
          <w:instrText xml:space="preserve"> PAGE   \* MERGEFORMAT </w:instrText>
        </w:r>
        <w:r w:rsidR="004B17BE" w:rsidRPr="007C50E8">
          <w:rPr>
            <w:rFonts w:cs="Times New Roman"/>
            <w:b/>
            <w:bCs/>
          </w:rPr>
          <w:fldChar w:fldCharType="separate"/>
        </w:r>
        <w:r w:rsidR="004B17BE" w:rsidRPr="007C50E8">
          <w:rPr>
            <w:rFonts w:cs="Times New Roman"/>
            <w:b/>
            <w:bCs/>
            <w:noProof/>
          </w:rPr>
          <w:t>2</w:t>
        </w:r>
        <w:r w:rsidR="004B17BE" w:rsidRPr="007C50E8">
          <w:rPr>
            <w:rFonts w:cs="Times New Roman"/>
            <w:b/>
            <w:bCs/>
            <w:noProof/>
          </w:rPr>
          <w:fldChar w:fldCharType="end"/>
        </w:r>
      </w:p>
    </w:sdtContent>
  </w:sdt>
  <w:p w14:paraId="5526C308" w14:textId="2B6372AC" w:rsidR="00F940D3" w:rsidRDefault="00F940D3">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5D66A" w14:textId="5D1CF283" w:rsidR="004B17BE" w:rsidRDefault="004B17BE">
    <w:pPr>
      <w:pStyle w:val="af4"/>
      <w:jc w:val="right"/>
    </w:pPr>
  </w:p>
  <w:p w14:paraId="3A8180BE" w14:textId="77777777" w:rsidR="00E21B47" w:rsidRDefault="00E21B47">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5BDFE" w14:textId="77777777" w:rsidR="00C0729A" w:rsidRDefault="00C0729A" w:rsidP="00665DAA">
      <w:pPr>
        <w:spacing w:after="0" w:line="240" w:lineRule="auto"/>
      </w:pPr>
      <w:r>
        <w:separator/>
      </w:r>
    </w:p>
  </w:footnote>
  <w:footnote w:type="continuationSeparator" w:id="0">
    <w:p w14:paraId="7785F3B8" w14:textId="77777777" w:rsidR="00C0729A" w:rsidRDefault="00C0729A" w:rsidP="00665DAA">
      <w:pPr>
        <w:spacing w:after="0" w:line="240" w:lineRule="auto"/>
      </w:pPr>
      <w:r>
        <w:continuationSeparator/>
      </w:r>
    </w:p>
  </w:footnote>
  <w:footnote w:type="continuationNotice" w:id="1">
    <w:p w14:paraId="054B317A" w14:textId="77777777" w:rsidR="00C0729A" w:rsidRDefault="00C072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3EED4" w14:textId="7950EF33" w:rsidR="00BF5B93" w:rsidRPr="00BF5B93" w:rsidRDefault="00BF5B93">
    <w:pPr>
      <w:pStyle w:val="af2"/>
      <w:rPr>
        <w:rFonts w:cs="Times New Roman"/>
      </w:rPr>
    </w:pPr>
    <w:r w:rsidRPr="00BF5B93">
      <w:rPr>
        <w:rFonts w:cs="Times New Roman"/>
      </w:rPr>
      <w:t xml:space="preserve">Connecting </w:t>
    </w:r>
    <w:r w:rsidR="001D40DA">
      <w:rPr>
        <w:rFonts w:cs="Times New Roman"/>
      </w:rPr>
      <w:t>XYZ</w:t>
    </w:r>
    <w:r w:rsidRPr="00BF5B93">
      <w:rPr>
        <w:rFonts w:cs="Times New Roman"/>
      </w:rPr>
      <w:t>: Modernizing Web Presence and Marketing Integration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E19AD57" w14:paraId="0281C320" w14:textId="77777777" w:rsidTr="0E19AD57">
      <w:trPr>
        <w:trHeight w:val="300"/>
      </w:trPr>
      <w:tc>
        <w:tcPr>
          <w:tcW w:w="3120" w:type="dxa"/>
        </w:tcPr>
        <w:p w14:paraId="54D4CF40" w14:textId="0BC343BC" w:rsidR="0E19AD57" w:rsidRDefault="0E19AD57" w:rsidP="0E19AD57">
          <w:pPr>
            <w:pStyle w:val="af2"/>
            <w:ind w:left="-115"/>
          </w:pPr>
        </w:p>
      </w:tc>
      <w:tc>
        <w:tcPr>
          <w:tcW w:w="3120" w:type="dxa"/>
        </w:tcPr>
        <w:p w14:paraId="632FCEDD" w14:textId="13100BED" w:rsidR="0E19AD57" w:rsidRDefault="0E19AD57" w:rsidP="0E19AD57">
          <w:pPr>
            <w:pStyle w:val="af2"/>
            <w:jc w:val="center"/>
          </w:pPr>
        </w:p>
      </w:tc>
      <w:tc>
        <w:tcPr>
          <w:tcW w:w="3120" w:type="dxa"/>
        </w:tcPr>
        <w:p w14:paraId="3FA99871" w14:textId="526C67F4" w:rsidR="0E19AD57" w:rsidRDefault="0E19AD57" w:rsidP="0E19AD57">
          <w:pPr>
            <w:pStyle w:val="af2"/>
            <w:ind w:right="-115"/>
            <w:jc w:val="right"/>
          </w:pPr>
        </w:p>
      </w:tc>
    </w:tr>
  </w:tbl>
  <w:p w14:paraId="6A070549" w14:textId="74B2C804" w:rsidR="00EB00A2" w:rsidRDefault="00EB00A2">
    <w:pPr>
      <w:pStyle w:val="af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800"/>
      <w:gridCol w:w="4800"/>
      <w:gridCol w:w="4800"/>
    </w:tblGrid>
    <w:tr w:rsidR="0E19AD57" w14:paraId="2842ADCE" w14:textId="77777777" w:rsidTr="0E19AD57">
      <w:trPr>
        <w:trHeight w:val="300"/>
      </w:trPr>
      <w:tc>
        <w:tcPr>
          <w:tcW w:w="4800" w:type="dxa"/>
        </w:tcPr>
        <w:p w14:paraId="60C397E5" w14:textId="4BA92106" w:rsidR="0E19AD57" w:rsidRDefault="0E19AD57" w:rsidP="0E19AD57">
          <w:pPr>
            <w:pStyle w:val="af2"/>
            <w:ind w:left="-115"/>
          </w:pPr>
        </w:p>
      </w:tc>
      <w:tc>
        <w:tcPr>
          <w:tcW w:w="4800" w:type="dxa"/>
        </w:tcPr>
        <w:p w14:paraId="12C85287" w14:textId="1F359130" w:rsidR="0E19AD57" w:rsidRDefault="0E19AD57" w:rsidP="0E19AD57">
          <w:pPr>
            <w:pStyle w:val="af2"/>
            <w:jc w:val="center"/>
          </w:pPr>
        </w:p>
      </w:tc>
      <w:tc>
        <w:tcPr>
          <w:tcW w:w="4800" w:type="dxa"/>
        </w:tcPr>
        <w:p w14:paraId="074472C1" w14:textId="38F90690" w:rsidR="0E19AD57" w:rsidRDefault="0E19AD57" w:rsidP="0E19AD57">
          <w:pPr>
            <w:pStyle w:val="af2"/>
            <w:ind w:right="-115"/>
            <w:jc w:val="right"/>
          </w:pPr>
        </w:p>
      </w:tc>
    </w:tr>
  </w:tbl>
  <w:p w14:paraId="26FB9E4E" w14:textId="2AE9EA6A" w:rsidR="00EB00A2" w:rsidRDefault="00EB00A2">
    <w:pPr>
      <w:pStyle w:val="af2"/>
    </w:pPr>
  </w:p>
</w:hdr>
</file>

<file path=word/intelligence2.xml><?xml version="1.0" encoding="utf-8"?>
<int2:intelligence xmlns:int2="http://schemas.microsoft.com/office/intelligence/2020/intelligence" xmlns:oel="http://schemas.microsoft.com/office/2019/extlst">
  <int2:observations>
    <int2:textHash int2:hashCode="Me8rTTBnXQwVBW" int2:id="0riTW7P7">
      <int2:state int2:value="Rejected" int2:type="AugLoop_Text_Critique"/>
    </int2:textHash>
    <int2:textHash int2:hashCode="wnq6KYm+Aoxd5S" int2:id="Gftp3tnV">
      <int2:state int2:value="Rejected" int2:type="AugLoop_Text_Critique"/>
    </int2:textHash>
    <int2:textHash int2:hashCode="mg6TTfus139LVF" int2:id="MPFzIMHt">
      <int2:state int2:value="Rejected" int2:type="AugLoop_Text_Critique"/>
    </int2:textHash>
    <int2:textHash int2:hashCode="Yyr5MDq/FOCrjA" int2:id="OhOYxwkh">
      <int2:state int2:value="Rejected" int2:type="AugLoop_Text_Critique"/>
    </int2:textHash>
    <int2:textHash int2:hashCode="IzzPn9pH2oH6GA" int2:id="XmpHv0gq">
      <int2:state int2:value="Rejected" int2:type="AugLoop_Text_Critique"/>
    </int2:textHash>
    <int2:textHash int2:hashCode="+u38Ankp0kPM4w" int2:id="g6Rylh4c">
      <int2:state int2:value="Rejected" int2:type="AugLoop_Text_Critique"/>
    </int2:textHash>
    <int2:textHash int2:hashCode="x0zUBNLRFQhTto" int2:id="x45SbMf0">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05E55"/>
    <w:multiLevelType w:val="multilevel"/>
    <w:tmpl w:val="5EE03D9C"/>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006958"/>
    <w:multiLevelType w:val="multilevel"/>
    <w:tmpl w:val="2C32C2A2"/>
    <w:lvl w:ilvl="0">
      <w:start w:val="1"/>
      <w:numFmt w:val="decimal"/>
      <w:lvlText w:val="%1."/>
      <w:lvlJc w:val="left"/>
      <w:pPr>
        <w:ind w:left="360" w:hanging="360"/>
      </w:pPr>
      <w:rPr>
        <w:rFonts w:hint="default"/>
      </w:rPr>
    </w:lvl>
    <w:lvl w:ilvl="1">
      <w:start w:val="1"/>
      <w:numFmt w:val="decimal"/>
      <w:lvlText w:val="%1.%2."/>
      <w:lvlJc w:val="left"/>
      <w:pPr>
        <w:ind w:left="360" w:hanging="360"/>
      </w:pPr>
      <w:rPr>
        <w:b/>
        <w:bCs/>
      </w:rPr>
    </w:lvl>
    <w:lvl w:ilvl="2">
      <w:start w:val="1"/>
      <w:numFmt w:val="decimal"/>
      <w:lvlText w:val="%1.%2.%3."/>
      <w:lvlJc w:val="left"/>
      <w:pPr>
        <w:ind w:left="720" w:hanging="720"/>
      </w:pPr>
      <w:rPr>
        <w:b/>
        <w:bCs/>
        <w:color w:val="auto"/>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86D1527"/>
    <w:multiLevelType w:val="hybridMultilevel"/>
    <w:tmpl w:val="4E22CA20"/>
    <w:lvl w:ilvl="0" w:tplc="CE704038">
      <w:start w:val="1"/>
      <w:numFmt w:val="bullet"/>
      <w:lvlText w:val=""/>
      <w:lvlJc w:val="left"/>
      <w:pPr>
        <w:ind w:left="720" w:hanging="360"/>
      </w:pPr>
      <w:rPr>
        <w:rFonts w:ascii="Symbol" w:hAnsi="Symbol" w:hint="default"/>
      </w:rPr>
    </w:lvl>
    <w:lvl w:ilvl="1" w:tplc="0B72953A">
      <w:start w:val="1"/>
      <w:numFmt w:val="bullet"/>
      <w:lvlText w:val=""/>
      <w:lvlJc w:val="left"/>
      <w:pPr>
        <w:ind w:left="1440" w:hanging="360"/>
      </w:pPr>
      <w:rPr>
        <w:rFonts w:ascii="Symbol" w:hAnsi="Symbol" w:hint="default"/>
      </w:rPr>
    </w:lvl>
    <w:lvl w:ilvl="2" w:tplc="6742DDBA">
      <w:start w:val="1"/>
      <w:numFmt w:val="bullet"/>
      <w:lvlText w:val=""/>
      <w:lvlJc w:val="left"/>
      <w:pPr>
        <w:ind w:left="2160" w:hanging="360"/>
      </w:pPr>
      <w:rPr>
        <w:rFonts w:ascii="Wingdings" w:hAnsi="Wingdings" w:hint="default"/>
      </w:rPr>
    </w:lvl>
    <w:lvl w:ilvl="3" w:tplc="ADA88FEA">
      <w:start w:val="1"/>
      <w:numFmt w:val="bullet"/>
      <w:lvlText w:val=""/>
      <w:lvlJc w:val="left"/>
      <w:pPr>
        <w:ind w:left="2880" w:hanging="360"/>
      </w:pPr>
      <w:rPr>
        <w:rFonts w:ascii="Symbol" w:hAnsi="Symbol" w:hint="default"/>
      </w:rPr>
    </w:lvl>
    <w:lvl w:ilvl="4" w:tplc="938A86DC">
      <w:start w:val="1"/>
      <w:numFmt w:val="bullet"/>
      <w:lvlText w:val="o"/>
      <w:lvlJc w:val="left"/>
      <w:pPr>
        <w:ind w:left="3600" w:hanging="360"/>
      </w:pPr>
      <w:rPr>
        <w:rFonts w:ascii="Courier New" w:hAnsi="Courier New" w:hint="default"/>
      </w:rPr>
    </w:lvl>
    <w:lvl w:ilvl="5" w:tplc="36687F9E">
      <w:start w:val="1"/>
      <w:numFmt w:val="bullet"/>
      <w:lvlText w:val=""/>
      <w:lvlJc w:val="left"/>
      <w:pPr>
        <w:ind w:left="4320" w:hanging="360"/>
      </w:pPr>
      <w:rPr>
        <w:rFonts w:ascii="Wingdings" w:hAnsi="Wingdings" w:hint="default"/>
      </w:rPr>
    </w:lvl>
    <w:lvl w:ilvl="6" w:tplc="63401578">
      <w:start w:val="1"/>
      <w:numFmt w:val="bullet"/>
      <w:lvlText w:val=""/>
      <w:lvlJc w:val="left"/>
      <w:pPr>
        <w:ind w:left="5040" w:hanging="360"/>
      </w:pPr>
      <w:rPr>
        <w:rFonts w:ascii="Symbol" w:hAnsi="Symbol" w:hint="default"/>
      </w:rPr>
    </w:lvl>
    <w:lvl w:ilvl="7" w:tplc="044E7FD4">
      <w:start w:val="1"/>
      <w:numFmt w:val="bullet"/>
      <w:lvlText w:val="o"/>
      <w:lvlJc w:val="left"/>
      <w:pPr>
        <w:ind w:left="5760" w:hanging="360"/>
      </w:pPr>
      <w:rPr>
        <w:rFonts w:ascii="Courier New" w:hAnsi="Courier New" w:hint="default"/>
      </w:rPr>
    </w:lvl>
    <w:lvl w:ilvl="8" w:tplc="83DE81C6">
      <w:start w:val="1"/>
      <w:numFmt w:val="bullet"/>
      <w:lvlText w:val=""/>
      <w:lvlJc w:val="left"/>
      <w:pPr>
        <w:ind w:left="6480" w:hanging="360"/>
      </w:pPr>
      <w:rPr>
        <w:rFonts w:ascii="Wingdings" w:hAnsi="Wingdings" w:hint="default"/>
      </w:rPr>
    </w:lvl>
  </w:abstractNum>
  <w:abstractNum w:abstractNumId="3" w15:restartNumberingAfterBreak="0">
    <w:nsid w:val="0CDD2B85"/>
    <w:multiLevelType w:val="multilevel"/>
    <w:tmpl w:val="5EE03D9C"/>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D262495"/>
    <w:multiLevelType w:val="hybridMultilevel"/>
    <w:tmpl w:val="4874EC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324C4C"/>
    <w:multiLevelType w:val="hybridMultilevel"/>
    <w:tmpl w:val="2B8881F6"/>
    <w:lvl w:ilvl="0" w:tplc="5FBACE28">
      <w:start w:val="1"/>
      <w:numFmt w:val="bullet"/>
      <w:lvlText w:val=""/>
      <w:lvlJc w:val="left"/>
      <w:pPr>
        <w:ind w:left="720" w:hanging="360"/>
      </w:pPr>
      <w:rPr>
        <w:rFonts w:ascii="Symbol" w:hAnsi="Symbol" w:hint="default"/>
      </w:rPr>
    </w:lvl>
    <w:lvl w:ilvl="1" w:tplc="74E86F90">
      <w:start w:val="1"/>
      <w:numFmt w:val="bullet"/>
      <w:lvlText w:val=""/>
      <w:lvlJc w:val="left"/>
      <w:pPr>
        <w:ind w:left="1440" w:hanging="360"/>
      </w:pPr>
      <w:rPr>
        <w:rFonts w:ascii="Symbol" w:hAnsi="Symbol" w:hint="default"/>
      </w:rPr>
    </w:lvl>
    <w:lvl w:ilvl="2" w:tplc="52EA2B58">
      <w:start w:val="1"/>
      <w:numFmt w:val="bullet"/>
      <w:lvlText w:val=""/>
      <w:lvlJc w:val="left"/>
      <w:pPr>
        <w:ind w:left="2160" w:hanging="360"/>
      </w:pPr>
      <w:rPr>
        <w:rFonts w:ascii="Wingdings" w:hAnsi="Wingdings" w:hint="default"/>
      </w:rPr>
    </w:lvl>
    <w:lvl w:ilvl="3" w:tplc="410A9596">
      <w:start w:val="1"/>
      <w:numFmt w:val="bullet"/>
      <w:lvlText w:val=""/>
      <w:lvlJc w:val="left"/>
      <w:pPr>
        <w:ind w:left="2880" w:hanging="360"/>
      </w:pPr>
      <w:rPr>
        <w:rFonts w:ascii="Symbol" w:hAnsi="Symbol" w:hint="default"/>
      </w:rPr>
    </w:lvl>
    <w:lvl w:ilvl="4" w:tplc="4432B098">
      <w:start w:val="1"/>
      <w:numFmt w:val="bullet"/>
      <w:lvlText w:val="o"/>
      <w:lvlJc w:val="left"/>
      <w:pPr>
        <w:ind w:left="3600" w:hanging="360"/>
      </w:pPr>
      <w:rPr>
        <w:rFonts w:ascii="Courier New" w:hAnsi="Courier New" w:hint="default"/>
      </w:rPr>
    </w:lvl>
    <w:lvl w:ilvl="5" w:tplc="4C18C81E">
      <w:start w:val="1"/>
      <w:numFmt w:val="bullet"/>
      <w:lvlText w:val=""/>
      <w:lvlJc w:val="left"/>
      <w:pPr>
        <w:ind w:left="4320" w:hanging="360"/>
      </w:pPr>
      <w:rPr>
        <w:rFonts w:ascii="Wingdings" w:hAnsi="Wingdings" w:hint="default"/>
      </w:rPr>
    </w:lvl>
    <w:lvl w:ilvl="6" w:tplc="B09AB852">
      <w:start w:val="1"/>
      <w:numFmt w:val="bullet"/>
      <w:lvlText w:val=""/>
      <w:lvlJc w:val="left"/>
      <w:pPr>
        <w:ind w:left="5040" w:hanging="360"/>
      </w:pPr>
      <w:rPr>
        <w:rFonts w:ascii="Symbol" w:hAnsi="Symbol" w:hint="default"/>
      </w:rPr>
    </w:lvl>
    <w:lvl w:ilvl="7" w:tplc="B96ACCB2">
      <w:start w:val="1"/>
      <w:numFmt w:val="bullet"/>
      <w:lvlText w:val="o"/>
      <w:lvlJc w:val="left"/>
      <w:pPr>
        <w:ind w:left="5760" w:hanging="360"/>
      </w:pPr>
      <w:rPr>
        <w:rFonts w:ascii="Courier New" w:hAnsi="Courier New" w:hint="default"/>
      </w:rPr>
    </w:lvl>
    <w:lvl w:ilvl="8" w:tplc="60EA6B50">
      <w:start w:val="1"/>
      <w:numFmt w:val="bullet"/>
      <w:lvlText w:val=""/>
      <w:lvlJc w:val="left"/>
      <w:pPr>
        <w:ind w:left="6480" w:hanging="360"/>
      </w:pPr>
      <w:rPr>
        <w:rFonts w:ascii="Wingdings" w:hAnsi="Wingdings" w:hint="default"/>
      </w:rPr>
    </w:lvl>
  </w:abstractNum>
  <w:abstractNum w:abstractNumId="6" w15:restartNumberingAfterBreak="0">
    <w:nsid w:val="13AD7B29"/>
    <w:multiLevelType w:val="hybridMultilevel"/>
    <w:tmpl w:val="6170A166"/>
    <w:lvl w:ilvl="0" w:tplc="FFFFFFFF">
      <w:start w:val="1"/>
      <w:numFmt w:val="bullet"/>
      <w:lvlText w:val=""/>
      <w:lvlJc w:val="left"/>
      <w:pPr>
        <w:ind w:left="720" w:hanging="360"/>
      </w:pPr>
      <w:rPr>
        <w:rFonts w:ascii="Symbol" w:hAnsi="Symbol" w:hint="default"/>
      </w:rPr>
    </w:lvl>
    <w:lvl w:ilvl="1" w:tplc="1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080510"/>
    <w:multiLevelType w:val="multilevel"/>
    <w:tmpl w:val="EAD6A5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C470204"/>
    <w:multiLevelType w:val="hybridMultilevel"/>
    <w:tmpl w:val="E6B6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56674"/>
    <w:multiLevelType w:val="hybridMultilevel"/>
    <w:tmpl w:val="E54C20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A84728"/>
    <w:multiLevelType w:val="hybridMultilevel"/>
    <w:tmpl w:val="085026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ED62FE8"/>
    <w:multiLevelType w:val="multilevel"/>
    <w:tmpl w:val="25A2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D671D9"/>
    <w:multiLevelType w:val="hybridMultilevel"/>
    <w:tmpl w:val="C0504A9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219E5ABB"/>
    <w:multiLevelType w:val="multilevel"/>
    <w:tmpl w:val="0010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04235"/>
    <w:multiLevelType w:val="hybridMultilevel"/>
    <w:tmpl w:val="5420B8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1CC532E"/>
    <w:multiLevelType w:val="hybridMultilevel"/>
    <w:tmpl w:val="91E8F5D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24760CBB"/>
    <w:multiLevelType w:val="hybridMultilevel"/>
    <w:tmpl w:val="D23CCF14"/>
    <w:lvl w:ilvl="0" w:tplc="10090001">
      <w:start w:val="1"/>
      <w:numFmt w:val="bullet"/>
      <w:lvlText w:val=""/>
      <w:lvlJc w:val="left"/>
      <w:pPr>
        <w:ind w:left="720" w:hanging="360"/>
      </w:pPr>
      <w:rPr>
        <w:rFonts w:ascii="Symbol" w:hAnsi="Symbol" w:hint="default"/>
      </w:rPr>
    </w:lvl>
    <w:lvl w:ilvl="1" w:tplc="EC18E97A">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703ADD6"/>
    <w:multiLevelType w:val="hybridMultilevel"/>
    <w:tmpl w:val="FFFFFFFF"/>
    <w:lvl w:ilvl="0" w:tplc="AD60B962">
      <w:start w:val="1"/>
      <w:numFmt w:val="bullet"/>
      <w:lvlText w:val=""/>
      <w:lvlJc w:val="left"/>
      <w:pPr>
        <w:ind w:left="720" w:hanging="360"/>
      </w:pPr>
      <w:rPr>
        <w:rFonts w:ascii="Symbol" w:hAnsi="Symbol" w:hint="default"/>
      </w:rPr>
    </w:lvl>
    <w:lvl w:ilvl="1" w:tplc="5866A750">
      <w:start w:val="1"/>
      <w:numFmt w:val="bullet"/>
      <w:lvlText w:val="o"/>
      <w:lvlJc w:val="left"/>
      <w:pPr>
        <w:ind w:left="1440" w:hanging="360"/>
      </w:pPr>
      <w:rPr>
        <w:rFonts w:ascii="Courier New" w:hAnsi="Courier New" w:hint="default"/>
      </w:rPr>
    </w:lvl>
    <w:lvl w:ilvl="2" w:tplc="288A9E72">
      <w:start w:val="1"/>
      <w:numFmt w:val="bullet"/>
      <w:lvlText w:val=""/>
      <w:lvlJc w:val="left"/>
      <w:pPr>
        <w:ind w:left="2160" w:hanging="360"/>
      </w:pPr>
      <w:rPr>
        <w:rFonts w:ascii="Wingdings" w:hAnsi="Wingdings" w:hint="default"/>
      </w:rPr>
    </w:lvl>
    <w:lvl w:ilvl="3" w:tplc="1B9A52EC">
      <w:start w:val="1"/>
      <w:numFmt w:val="bullet"/>
      <w:lvlText w:val=""/>
      <w:lvlJc w:val="left"/>
      <w:pPr>
        <w:ind w:left="2880" w:hanging="360"/>
      </w:pPr>
      <w:rPr>
        <w:rFonts w:ascii="Symbol" w:hAnsi="Symbol" w:hint="default"/>
      </w:rPr>
    </w:lvl>
    <w:lvl w:ilvl="4" w:tplc="B5B673E4">
      <w:start w:val="1"/>
      <w:numFmt w:val="bullet"/>
      <w:lvlText w:val="o"/>
      <w:lvlJc w:val="left"/>
      <w:pPr>
        <w:ind w:left="3600" w:hanging="360"/>
      </w:pPr>
      <w:rPr>
        <w:rFonts w:ascii="Courier New" w:hAnsi="Courier New" w:hint="default"/>
      </w:rPr>
    </w:lvl>
    <w:lvl w:ilvl="5" w:tplc="88CA29F6">
      <w:start w:val="1"/>
      <w:numFmt w:val="bullet"/>
      <w:lvlText w:val=""/>
      <w:lvlJc w:val="left"/>
      <w:pPr>
        <w:ind w:left="4320" w:hanging="360"/>
      </w:pPr>
      <w:rPr>
        <w:rFonts w:ascii="Wingdings" w:hAnsi="Wingdings" w:hint="default"/>
      </w:rPr>
    </w:lvl>
    <w:lvl w:ilvl="6" w:tplc="32F67E28">
      <w:start w:val="1"/>
      <w:numFmt w:val="bullet"/>
      <w:lvlText w:val=""/>
      <w:lvlJc w:val="left"/>
      <w:pPr>
        <w:ind w:left="5040" w:hanging="360"/>
      </w:pPr>
      <w:rPr>
        <w:rFonts w:ascii="Symbol" w:hAnsi="Symbol" w:hint="default"/>
      </w:rPr>
    </w:lvl>
    <w:lvl w:ilvl="7" w:tplc="47C850EA">
      <w:start w:val="1"/>
      <w:numFmt w:val="bullet"/>
      <w:lvlText w:val="o"/>
      <w:lvlJc w:val="left"/>
      <w:pPr>
        <w:ind w:left="5760" w:hanging="360"/>
      </w:pPr>
      <w:rPr>
        <w:rFonts w:ascii="Courier New" w:hAnsi="Courier New" w:hint="default"/>
      </w:rPr>
    </w:lvl>
    <w:lvl w:ilvl="8" w:tplc="831AE5E6">
      <w:start w:val="1"/>
      <w:numFmt w:val="bullet"/>
      <w:lvlText w:val=""/>
      <w:lvlJc w:val="left"/>
      <w:pPr>
        <w:ind w:left="6480" w:hanging="360"/>
      </w:pPr>
      <w:rPr>
        <w:rFonts w:ascii="Wingdings" w:hAnsi="Wingdings" w:hint="default"/>
      </w:rPr>
    </w:lvl>
  </w:abstractNum>
  <w:abstractNum w:abstractNumId="18" w15:restartNumberingAfterBreak="0">
    <w:nsid w:val="276A4BAE"/>
    <w:multiLevelType w:val="hybridMultilevel"/>
    <w:tmpl w:val="1716F6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8A90D80"/>
    <w:multiLevelType w:val="hybridMultilevel"/>
    <w:tmpl w:val="02748BF2"/>
    <w:lvl w:ilvl="0" w:tplc="EC18E97A">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D209508"/>
    <w:multiLevelType w:val="hybridMultilevel"/>
    <w:tmpl w:val="42424778"/>
    <w:lvl w:ilvl="0" w:tplc="2A6CFCA2">
      <w:start w:val="1"/>
      <w:numFmt w:val="bullet"/>
      <w:lvlText w:val=""/>
      <w:lvlJc w:val="left"/>
      <w:pPr>
        <w:ind w:left="5040" w:hanging="360"/>
      </w:pPr>
      <w:rPr>
        <w:rFonts w:ascii="Symbol" w:hAnsi="Symbol" w:hint="default"/>
      </w:rPr>
    </w:lvl>
    <w:lvl w:ilvl="1" w:tplc="8ADCA824">
      <w:start w:val="1"/>
      <w:numFmt w:val="bullet"/>
      <w:lvlText w:val="o"/>
      <w:lvlJc w:val="left"/>
      <w:pPr>
        <w:ind w:left="5760" w:hanging="360"/>
      </w:pPr>
      <w:rPr>
        <w:rFonts w:ascii="Courier New" w:hAnsi="Courier New" w:hint="default"/>
      </w:rPr>
    </w:lvl>
    <w:lvl w:ilvl="2" w:tplc="DF124CA2">
      <w:start w:val="1"/>
      <w:numFmt w:val="bullet"/>
      <w:lvlText w:val=""/>
      <w:lvlJc w:val="left"/>
      <w:pPr>
        <w:ind w:left="6480" w:hanging="360"/>
      </w:pPr>
      <w:rPr>
        <w:rFonts w:ascii="Wingdings" w:hAnsi="Wingdings" w:hint="default"/>
      </w:rPr>
    </w:lvl>
    <w:lvl w:ilvl="3" w:tplc="6B7CE592">
      <w:start w:val="1"/>
      <w:numFmt w:val="bullet"/>
      <w:lvlText w:val=""/>
      <w:lvlJc w:val="left"/>
      <w:pPr>
        <w:ind w:left="7200" w:hanging="360"/>
      </w:pPr>
      <w:rPr>
        <w:rFonts w:ascii="Symbol" w:hAnsi="Symbol" w:hint="default"/>
      </w:rPr>
    </w:lvl>
    <w:lvl w:ilvl="4" w:tplc="C3C4CEFC">
      <w:start w:val="1"/>
      <w:numFmt w:val="bullet"/>
      <w:lvlText w:val="o"/>
      <w:lvlJc w:val="left"/>
      <w:pPr>
        <w:ind w:left="7920" w:hanging="360"/>
      </w:pPr>
      <w:rPr>
        <w:rFonts w:ascii="Courier New" w:hAnsi="Courier New" w:hint="default"/>
      </w:rPr>
    </w:lvl>
    <w:lvl w:ilvl="5" w:tplc="55643E30">
      <w:start w:val="1"/>
      <w:numFmt w:val="bullet"/>
      <w:lvlText w:val=""/>
      <w:lvlJc w:val="left"/>
      <w:pPr>
        <w:ind w:left="8640" w:hanging="360"/>
      </w:pPr>
      <w:rPr>
        <w:rFonts w:ascii="Wingdings" w:hAnsi="Wingdings" w:hint="default"/>
      </w:rPr>
    </w:lvl>
    <w:lvl w:ilvl="6" w:tplc="375AC71C">
      <w:start w:val="1"/>
      <w:numFmt w:val="bullet"/>
      <w:lvlText w:val=""/>
      <w:lvlJc w:val="left"/>
      <w:pPr>
        <w:ind w:left="9360" w:hanging="360"/>
      </w:pPr>
      <w:rPr>
        <w:rFonts w:ascii="Symbol" w:hAnsi="Symbol" w:hint="default"/>
      </w:rPr>
    </w:lvl>
    <w:lvl w:ilvl="7" w:tplc="1074A4FC">
      <w:start w:val="1"/>
      <w:numFmt w:val="bullet"/>
      <w:lvlText w:val="o"/>
      <w:lvlJc w:val="left"/>
      <w:pPr>
        <w:ind w:left="10080" w:hanging="360"/>
      </w:pPr>
      <w:rPr>
        <w:rFonts w:ascii="Courier New" w:hAnsi="Courier New" w:hint="default"/>
      </w:rPr>
    </w:lvl>
    <w:lvl w:ilvl="8" w:tplc="FAFA083A">
      <w:start w:val="1"/>
      <w:numFmt w:val="bullet"/>
      <w:lvlText w:val=""/>
      <w:lvlJc w:val="left"/>
      <w:pPr>
        <w:ind w:left="10800" w:hanging="360"/>
      </w:pPr>
      <w:rPr>
        <w:rFonts w:ascii="Wingdings" w:hAnsi="Wingdings" w:hint="default"/>
      </w:rPr>
    </w:lvl>
  </w:abstractNum>
  <w:abstractNum w:abstractNumId="21" w15:restartNumberingAfterBreak="0">
    <w:nsid w:val="2E82DFC1"/>
    <w:multiLevelType w:val="hybridMultilevel"/>
    <w:tmpl w:val="36D4F4A4"/>
    <w:lvl w:ilvl="0" w:tplc="EC18E97A">
      <w:start w:val="1"/>
      <w:numFmt w:val="bullet"/>
      <w:lvlText w:val=""/>
      <w:lvlJc w:val="left"/>
      <w:pPr>
        <w:ind w:left="720" w:hanging="360"/>
      </w:pPr>
      <w:rPr>
        <w:rFonts w:ascii="Symbol" w:hAnsi="Symbol" w:hint="default"/>
      </w:rPr>
    </w:lvl>
    <w:lvl w:ilvl="1" w:tplc="8586FB70">
      <w:start w:val="1"/>
      <w:numFmt w:val="bullet"/>
      <w:lvlText w:val=""/>
      <w:lvlJc w:val="left"/>
      <w:pPr>
        <w:ind w:left="1440" w:hanging="360"/>
      </w:pPr>
      <w:rPr>
        <w:rFonts w:ascii="Symbol" w:hAnsi="Symbol" w:hint="default"/>
      </w:rPr>
    </w:lvl>
    <w:lvl w:ilvl="2" w:tplc="AB74ECE2">
      <w:start w:val="1"/>
      <w:numFmt w:val="bullet"/>
      <w:lvlText w:val=""/>
      <w:lvlJc w:val="left"/>
      <w:pPr>
        <w:ind w:left="2160" w:hanging="360"/>
      </w:pPr>
      <w:rPr>
        <w:rFonts w:ascii="Wingdings" w:hAnsi="Wingdings" w:hint="default"/>
      </w:rPr>
    </w:lvl>
    <w:lvl w:ilvl="3" w:tplc="3B605614">
      <w:start w:val="1"/>
      <w:numFmt w:val="bullet"/>
      <w:lvlText w:val=""/>
      <w:lvlJc w:val="left"/>
      <w:pPr>
        <w:ind w:left="2880" w:hanging="360"/>
      </w:pPr>
      <w:rPr>
        <w:rFonts w:ascii="Symbol" w:hAnsi="Symbol" w:hint="default"/>
      </w:rPr>
    </w:lvl>
    <w:lvl w:ilvl="4" w:tplc="AF062204">
      <w:start w:val="1"/>
      <w:numFmt w:val="bullet"/>
      <w:lvlText w:val="o"/>
      <w:lvlJc w:val="left"/>
      <w:pPr>
        <w:ind w:left="3600" w:hanging="360"/>
      </w:pPr>
      <w:rPr>
        <w:rFonts w:ascii="Courier New" w:hAnsi="Courier New" w:hint="default"/>
      </w:rPr>
    </w:lvl>
    <w:lvl w:ilvl="5" w:tplc="72F0D06C">
      <w:start w:val="1"/>
      <w:numFmt w:val="bullet"/>
      <w:lvlText w:val=""/>
      <w:lvlJc w:val="left"/>
      <w:pPr>
        <w:ind w:left="4320" w:hanging="360"/>
      </w:pPr>
      <w:rPr>
        <w:rFonts w:ascii="Wingdings" w:hAnsi="Wingdings" w:hint="default"/>
      </w:rPr>
    </w:lvl>
    <w:lvl w:ilvl="6" w:tplc="62EE9C9A">
      <w:start w:val="1"/>
      <w:numFmt w:val="bullet"/>
      <w:lvlText w:val=""/>
      <w:lvlJc w:val="left"/>
      <w:pPr>
        <w:ind w:left="5040" w:hanging="360"/>
      </w:pPr>
      <w:rPr>
        <w:rFonts w:ascii="Symbol" w:hAnsi="Symbol" w:hint="default"/>
      </w:rPr>
    </w:lvl>
    <w:lvl w:ilvl="7" w:tplc="2C808522">
      <w:start w:val="1"/>
      <w:numFmt w:val="bullet"/>
      <w:lvlText w:val="o"/>
      <w:lvlJc w:val="left"/>
      <w:pPr>
        <w:ind w:left="5760" w:hanging="360"/>
      </w:pPr>
      <w:rPr>
        <w:rFonts w:ascii="Courier New" w:hAnsi="Courier New" w:hint="default"/>
      </w:rPr>
    </w:lvl>
    <w:lvl w:ilvl="8" w:tplc="10E44878">
      <w:start w:val="1"/>
      <w:numFmt w:val="bullet"/>
      <w:lvlText w:val=""/>
      <w:lvlJc w:val="left"/>
      <w:pPr>
        <w:ind w:left="6480" w:hanging="360"/>
      </w:pPr>
      <w:rPr>
        <w:rFonts w:ascii="Wingdings" w:hAnsi="Wingdings" w:hint="default"/>
      </w:rPr>
    </w:lvl>
  </w:abstractNum>
  <w:abstractNum w:abstractNumId="22" w15:restartNumberingAfterBreak="0">
    <w:nsid w:val="367A14E1"/>
    <w:multiLevelType w:val="hybridMultilevel"/>
    <w:tmpl w:val="6376FB0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15:restartNumberingAfterBreak="0">
    <w:nsid w:val="39F36ADA"/>
    <w:multiLevelType w:val="multilevel"/>
    <w:tmpl w:val="D7EC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5033B"/>
    <w:multiLevelType w:val="hybridMultilevel"/>
    <w:tmpl w:val="4C90BDF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5" w15:restartNumberingAfterBreak="0">
    <w:nsid w:val="3FEC04D2"/>
    <w:multiLevelType w:val="hybridMultilevel"/>
    <w:tmpl w:val="A8F656A4"/>
    <w:lvl w:ilvl="0" w:tplc="10090001">
      <w:start w:val="1"/>
      <w:numFmt w:val="bullet"/>
      <w:lvlText w:val=""/>
      <w:lvlJc w:val="left"/>
      <w:pPr>
        <w:ind w:left="1080" w:hanging="360"/>
      </w:pPr>
      <w:rPr>
        <w:rFonts w:ascii="Symbol" w:hAnsi="Symbol" w:hint="default"/>
      </w:rPr>
    </w:lvl>
    <w:lvl w:ilvl="1" w:tplc="10090001">
      <w:start w:val="1"/>
      <w:numFmt w:val="bullet"/>
      <w:lvlText w:val=""/>
      <w:lvlJc w:val="left"/>
      <w:pPr>
        <w:ind w:left="1800" w:hanging="360"/>
      </w:pPr>
      <w:rPr>
        <w:rFonts w:ascii="Symbol" w:hAnsi="Symbol"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01245AB"/>
    <w:multiLevelType w:val="hybridMultilevel"/>
    <w:tmpl w:val="3CB665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0FF39F8"/>
    <w:multiLevelType w:val="hybridMultilevel"/>
    <w:tmpl w:val="38BAC2CA"/>
    <w:lvl w:ilvl="0" w:tplc="10090001">
      <w:start w:val="1"/>
      <w:numFmt w:val="bullet"/>
      <w:lvlText w:val=""/>
      <w:lvlJc w:val="left"/>
      <w:pPr>
        <w:ind w:left="2520" w:hanging="360"/>
      </w:pPr>
      <w:rPr>
        <w:rFonts w:ascii="Symbol" w:hAnsi="Symbol"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28" w15:restartNumberingAfterBreak="0">
    <w:nsid w:val="422A70C4"/>
    <w:multiLevelType w:val="hybridMultilevel"/>
    <w:tmpl w:val="FFFFFFFF"/>
    <w:lvl w:ilvl="0" w:tplc="F1EA25EE">
      <w:start w:val="1"/>
      <w:numFmt w:val="decimal"/>
      <w:lvlText w:val="%1."/>
      <w:lvlJc w:val="left"/>
      <w:pPr>
        <w:ind w:left="720" w:hanging="360"/>
      </w:pPr>
    </w:lvl>
    <w:lvl w:ilvl="1" w:tplc="66044198">
      <w:start w:val="1"/>
      <w:numFmt w:val="lowerLetter"/>
      <w:lvlText w:val="%2."/>
      <w:lvlJc w:val="left"/>
      <w:pPr>
        <w:ind w:left="1440" w:hanging="360"/>
      </w:pPr>
    </w:lvl>
    <w:lvl w:ilvl="2" w:tplc="D086593E">
      <w:start w:val="1"/>
      <w:numFmt w:val="lowerRoman"/>
      <w:lvlText w:val="%3."/>
      <w:lvlJc w:val="right"/>
      <w:pPr>
        <w:ind w:left="2160" w:hanging="180"/>
      </w:pPr>
    </w:lvl>
    <w:lvl w:ilvl="3" w:tplc="00C84822">
      <w:start w:val="1"/>
      <w:numFmt w:val="decimal"/>
      <w:lvlText w:val="%4."/>
      <w:lvlJc w:val="left"/>
      <w:pPr>
        <w:ind w:left="2880" w:hanging="360"/>
      </w:pPr>
    </w:lvl>
    <w:lvl w:ilvl="4" w:tplc="CE320F14">
      <w:start w:val="1"/>
      <w:numFmt w:val="lowerLetter"/>
      <w:lvlText w:val="%5."/>
      <w:lvlJc w:val="left"/>
      <w:pPr>
        <w:ind w:left="3600" w:hanging="360"/>
      </w:pPr>
    </w:lvl>
    <w:lvl w:ilvl="5" w:tplc="BDB0927C">
      <w:start w:val="1"/>
      <w:numFmt w:val="lowerRoman"/>
      <w:lvlText w:val="%6."/>
      <w:lvlJc w:val="right"/>
      <w:pPr>
        <w:ind w:left="4320" w:hanging="180"/>
      </w:pPr>
    </w:lvl>
    <w:lvl w:ilvl="6" w:tplc="47CCAA70">
      <w:start w:val="1"/>
      <w:numFmt w:val="decimal"/>
      <w:lvlText w:val="%7."/>
      <w:lvlJc w:val="left"/>
      <w:pPr>
        <w:ind w:left="5040" w:hanging="360"/>
      </w:pPr>
    </w:lvl>
    <w:lvl w:ilvl="7" w:tplc="02B2A60E">
      <w:start w:val="1"/>
      <w:numFmt w:val="lowerLetter"/>
      <w:lvlText w:val="%8."/>
      <w:lvlJc w:val="left"/>
      <w:pPr>
        <w:ind w:left="5760" w:hanging="360"/>
      </w:pPr>
    </w:lvl>
    <w:lvl w:ilvl="8" w:tplc="09288158">
      <w:start w:val="1"/>
      <w:numFmt w:val="lowerRoman"/>
      <w:lvlText w:val="%9."/>
      <w:lvlJc w:val="right"/>
      <w:pPr>
        <w:ind w:left="6480" w:hanging="180"/>
      </w:pPr>
    </w:lvl>
  </w:abstractNum>
  <w:abstractNum w:abstractNumId="29" w15:restartNumberingAfterBreak="0">
    <w:nsid w:val="47030353"/>
    <w:multiLevelType w:val="hybridMultilevel"/>
    <w:tmpl w:val="D786BDC8"/>
    <w:lvl w:ilvl="0" w:tplc="21E49450">
      <w:start w:val="1"/>
      <w:numFmt w:val="bullet"/>
      <w:lvlText w:val="·"/>
      <w:lvlJc w:val="left"/>
      <w:pPr>
        <w:ind w:left="1080" w:hanging="360"/>
      </w:pPr>
      <w:rPr>
        <w:rFonts w:ascii="Symbol" w:hAnsi="Symbol" w:hint="default"/>
      </w:rPr>
    </w:lvl>
    <w:lvl w:ilvl="1" w:tplc="3DBCB184">
      <w:start w:val="1"/>
      <w:numFmt w:val="bullet"/>
      <w:lvlText w:val="o"/>
      <w:lvlJc w:val="left"/>
      <w:pPr>
        <w:ind w:left="1800" w:hanging="360"/>
      </w:pPr>
      <w:rPr>
        <w:rFonts w:ascii="Courier New" w:hAnsi="Courier New" w:hint="default"/>
      </w:rPr>
    </w:lvl>
    <w:lvl w:ilvl="2" w:tplc="9EA4A0F0">
      <w:start w:val="1"/>
      <w:numFmt w:val="bullet"/>
      <w:lvlText w:val=""/>
      <w:lvlJc w:val="left"/>
      <w:pPr>
        <w:ind w:left="2520" w:hanging="360"/>
      </w:pPr>
      <w:rPr>
        <w:rFonts w:ascii="Wingdings" w:hAnsi="Wingdings" w:hint="default"/>
      </w:rPr>
    </w:lvl>
    <w:lvl w:ilvl="3" w:tplc="7E78615C">
      <w:start w:val="1"/>
      <w:numFmt w:val="bullet"/>
      <w:lvlText w:val=""/>
      <w:lvlJc w:val="left"/>
      <w:pPr>
        <w:ind w:left="3240" w:hanging="360"/>
      </w:pPr>
      <w:rPr>
        <w:rFonts w:ascii="Symbol" w:hAnsi="Symbol" w:hint="default"/>
      </w:rPr>
    </w:lvl>
    <w:lvl w:ilvl="4" w:tplc="7D5E23E8">
      <w:start w:val="1"/>
      <w:numFmt w:val="bullet"/>
      <w:lvlText w:val="o"/>
      <w:lvlJc w:val="left"/>
      <w:pPr>
        <w:ind w:left="3960" w:hanging="360"/>
      </w:pPr>
      <w:rPr>
        <w:rFonts w:ascii="Courier New" w:hAnsi="Courier New" w:hint="default"/>
      </w:rPr>
    </w:lvl>
    <w:lvl w:ilvl="5" w:tplc="F38A8B46">
      <w:start w:val="1"/>
      <w:numFmt w:val="bullet"/>
      <w:lvlText w:val=""/>
      <w:lvlJc w:val="left"/>
      <w:pPr>
        <w:ind w:left="4680" w:hanging="360"/>
      </w:pPr>
      <w:rPr>
        <w:rFonts w:ascii="Wingdings" w:hAnsi="Wingdings" w:hint="default"/>
      </w:rPr>
    </w:lvl>
    <w:lvl w:ilvl="6" w:tplc="7D408E4E">
      <w:start w:val="1"/>
      <w:numFmt w:val="bullet"/>
      <w:lvlText w:val=""/>
      <w:lvlJc w:val="left"/>
      <w:pPr>
        <w:ind w:left="5400" w:hanging="360"/>
      </w:pPr>
      <w:rPr>
        <w:rFonts w:ascii="Symbol" w:hAnsi="Symbol" w:hint="default"/>
      </w:rPr>
    </w:lvl>
    <w:lvl w:ilvl="7" w:tplc="D9A62F5A">
      <w:start w:val="1"/>
      <w:numFmt w:val="bullet"/>
      <w:lvlText w:val="o"/>
      <w:lvlJc w:val="left"/>
      <w:pPr>
        <w:ind w:left="6120" w:hanging="360"/>
      </w:pPr>
      <w:rPr>
        <w:rFonts w:ascii="Courier New" w:hAnsi="Courier New" w:hint="default"/>
      </w:rPr>
    </w:lvl>
    <w:lvl w:ilvl="8" w:tplc="114E2B10">
      <w:start w:val="1"/>
      <w:numFmt w:val="bullet"/>
      <w:lvlText w:val=""/>
      <w:lvlJc w:val="left"/>
      <w:pPr>
        <w:ind w:left="6840" w:hanging="360"/>
      </w:pPr>
      <w:rPr>
        <w:rFonts w:ascii="Wingdings" w:hAnsi="Wingdings" w:hint="default"/>
      </w:rPr>
    </w:lvl>
  </w:abstractNum>
  <w:abstractNum w:abstractNumId="30" w15:restartNumberingAfterBreak="0">
    <w:nsid w:val="47AF5701"/>
    <w:multiLevelType w:val="hybridMultilevel"/>
    <w:tmpl w:val="510C8B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EC18E97A">
      <w:start w:val="1"/>
      <w:numFmt w:val="bullet"/>
      <w:lvlText w:val=""/>
      <w:lvlJc w:val="left"/>
      <w:pPr>
        <w:ind w:left="1440"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B2A4425"/>
    <w:multiLevelType w:val="hybridMultilevel"/>
    <w:tmpl w:val="6F56B56C"/>
    <w:lvl w:ilvl="0" w:tplc="21E49450">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4BF253F3"/>
    <w:multiLevelType w:val="hybridMultilevel"/>
    <w:tmpl w:val="B2061A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2016CB"/>
    <w:multiLevelType w:val="hybridMultilevel"/>
    <w:tmpl w:val="745A2232"/>
    <w:lvl w:ilvl="0" w:tplc="10090001">
      <w:start w:val="1"/>
      <w:numFmt w:val="bullet"/>
      <w:lvlText w:val=""/>
      <w:lvlJc w:val="left"/>
      <w:pPr>
        <w:ind w:left="1440" w:hanging="360"/>
      </w:pPr>
      <w:rPr>
        <w:rFonts w:ascii="Symbol" w:hAnsi="Symbol" w:hint="default"/>
      </w:rPr>
    </w:lvl>
    <w:lvl w:ilvl="1" w:tplc="10090001">
      <w:start w:val="1"/>
      <w:numFmt w:val="bullet"/>
      <w:lvlText w:val=""/>
      <w:lvlJc w:val="left"/>
      <w:pPr>
        <w:ind w:left="2160" w:hanging="360"/>
      </w:pPr>
      <w:rPr>
        <w:rFonts w:ascii="Symbol" w:hAnsi="Symbol"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540A2F28"/>
    <w:multiLevelType w:val="hybridMultilevel"/>
    <w:tmpl w:val="20DC0D9C"/>
    <w:lvl w:ilvl="0" w:tplc="63B8FC68">
      <w:start w:val="1"/>
      <w:numFmt w:val="bullet"/>
      <w:lvlText w:val=""/>
      <w:lvlJc w:val="left"/>
      <w:pPr>
        <w:ind w:left="1080" w:hanging="360"/>
      </w:pPr>
      <w:rPr>
        <w:rFonts w:ascii="Symbol" w:hAnsi="Symbol" w:hint="default"/>
      </w:rPr>
    </w:lvl>
    <w:lvl w:ilvl="1" w:tplc="EA88ECD4">
      <w:start w:val="1"/>
      <w:numFmt w:val="bullet"/>
      <w:lvlText w:val="o"/>
      <w:lvlJc w:val="left"/>
      <w:pPr>
        <w:ind w:left="1800" w:hanging="360"/>
      </w:pPr>
      <w:rPr>
        <w:rFonts w:ascii="Courier New" w:hAnsi="Courier New" w:hint="default"/>
      </w:rPr>
    </w:lvl>
    <w:lvl w:ilvl="2" w:tplc="006A29D0">
      <w:start w:val="1"/>
      <w:numFmt w:val="bullet"/>
      <w:lvlText w:val=""/>
      <w:lvlJc w:val="left"/>
      <w:pPr>
        <w:ind w:left="2520" w:hanging="360"/>
      </w:pPr>
      <w:rPr>
        <w:rFonts w:ascii="Wingdings" w:hAnsi="Wingdings" w:hint="default"/>
      </w:rPr>
    </w:lvl>
    <w:lvl w:ilvl="3" w:tplc="68448C08">
      <w:start w:val="1"/>
      <w:numFmt w:val="bullet"/>
      <w:lvlText w:val=""/>
      <w:lvlJc w:val="left"/>
      <w:pPr>
        <w:ind w:left="3240" w:hanging="360"/>
      </w:pPr>
      <w:rPr>
        <w:rFonts w:ascii="Symbol" w:hAnsi="Symbol" w:hint="default"/>
      </w:rPr>
    </w:lvl>
    <w:lvl w:ilvl="4" w:tplc="7A022D08">
      <w:start w:val="1"/>
      <w:numFmt w:val="bullet"/>
      <w:lvlText w:val="o"/>
      <w:lvlJc w:val="left"/>
      <w:pPr>
        <w:ind w:left="3960" w:hanging="360"/>
      </w:pPr>
      <w:rPr>
        <w:rFonts w:ascii="Courier New" w:hAnsi="Courier New" w:hint="default"/>
      </w:rPr>
    </w:lvl>
    <w:lvl w:ilvl="5" w:tplc="F9BA10B6">
      <w:start w:val="1"/>
      <w:numFmt w:val="bullet"/>
      <w:lvlText w:val=""/>
      <w:lvlJc w:val="left"/>
      <w:pPr>
        <w:ind w:left="4680" w:hanging="360"/>
      </w:pPr>
      <w:rPr>
        <w:rFonts w:ascii="Wingdings" w:hAnsi="Wingdings" w:hint="default"/>
      </w:rPr>
    </w:lvl>
    <w:lvl w:ilvl="6" w:tplc="8982BFD2">
      <w:start w:val="1"/>
      <w:numFmt w:val="bullet"/>
      <w:lvlText w:val=""/>
      <w:lvlJc w:val="left"/>
      <w:pPr>
        <w:ind w:left="5400" w:hanging="360"/>
      </w:pPr>
      <w:rPr>
        <w:rFonts w:ascii="Symbol" w:hAnsi="Symbol" w:hint="default"/>
      </w:rPr>
    </w:lvl>
    <w:lvl w:ilvl="7" w:tplc="60200A4A">
      <w:start w:val="1"/>
      <w:numFmt w:val="bullet"/>
      <w:lvlText w:val="o"/>
      <w:lvlJc w:val="left"/>
      <w:pPr>
        <w:ind w:left="6120" w:hanging="360"/>
      </w:pPr>
      <w:rPr>
        <w:rFonts w:ascii="Courier New" w:hAnsi="Courier New" w:hint="default"/>
      </w:rPr>
    </w:lvl>
    <w:lvl w:ilvl="8" w:tplc="0B563D58">
      <w:start w:val="1"/>
      <w:numFmt w:val="bullet"/>
      <w:lvlText w:val=""/>
      <w:lvlJc w:val="left"/>
      <w:pPr>
        <w:ind w:left="6840" w:hanging="360"/>
      </w:pPr>
      <w:rPr>
        <w:rFonts w:ascii="Wingdings" w:hAnsi="Wingdings" w:hint="default"/>
      </w:rPr>
    </w:lvl>
  </w:abstractNum>
  <w:abstractNum w:abstractNumId="35" w15:restartNumberingAfterBreak="0">
    <w:nsid w:val="55143284"/>
    <w:multiLevelType w:val="multilevel"/>
    <w:tmpl w:val="6474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1F0985"/>
    <w:multiLevelType w:val="hybridMultilevel"/>
    <w:tmpl w:val="EE4A3E14"/>
    <w:lvl w:ilvl="0" w:tplc="EC18E97A">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8433CF6"/>
    <w:multiLevelType w:val="hybridMultilevel"/>
    <w:tmpl w:val="D6FE599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8" w15:restartNumberingAfterBreak="0">
    <w:nsid w:val="58E35075"/>
    <w:multiLevelType w:val="hybridMultilevel"/>
    <w:tmpl w:val="CE124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FCF5592"/>
    <w:multiLevelType w:val="hybridMultilevel"/>
    <w:tmpl w:val="1AA6C5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0D34CA1"/>
    <w:multiLevelType w:val="hybridMultilevel"/>
    <w:tmpl w:val="E1D2C52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1" w15:restartNumberingAfterBreak="0">
    <w:nsid w:val="63080771"/>
    <w:multiLevelType w:val="hybridMultilevel"/>
    <w:tmpl w:val="52DC455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66A92781"/>
    <w:multiLevelType w:val="hybridMultilevel"/>
    <w:tmpl w:val="99E436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7AF7E1C"/>
    <w:multiLevelType w:val="hybridMultilevel"/>
    <w:tmpl w:val="9C866E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84B7461"/>
    <w:multiLevelType w:val="hybridMultilevel"/>
    <w:tmpl w:val="FFFFFFFF"/>
    <w:lvl w:ilvl="0" w:tplc="45985876">
      <w:start w:val="1"/>
      <w:numFmt w:val="bullet"/>
      <w:lvlText w:val=""/>
      <w:lvlJc w:val="left"/>
      <w:pPr>
        <w:ind w:left="720" w:hanging="360"/>
      </w:pPr>
      <w:rPr>
        <w:rFonts w:ascii="Symbol" w:hAnsi="Symbol" w:hint="default"/>
      </w:rPr>
    </w:lvl>
    <w:lvl w:ilvl="1" w:tplc="FFCCD55C">
      <w:start w:val="1"/>
      <w:numFmt w:val="bullet"/>
      <w:lvlText w:val=""/>
      <w:lvlJc w:val="left"/>
      <w:pPr>
        <w:ind w:left="1440" w:hanging="360"/>
      </w:pPr>
      <w:rPr>
        <w:rFonts w:ascii="Symbol" w:hAnsi="Symbol" w:hint="default"/>
      </w:rPr>
    </w:lvl>
    <w:lvl w:ilvl="2" w:tplc="DC3EF176">
      <w:start w:val="1"/>
      <w:numFmt w:val="bullet"/>
      <w:lvlText w:val=""/>
      <w:lvlJc w:val="left"/>
      <w:pPr>
        <w:ind w:left="2160" w:hanging="360"/>
      </w:pPr>
      <w:rPr>
        <w:rFonts w:ascii="Wingdings" w:hAnsi="Wingdings" w:hint="default"/>
      </w:rPr>
    </w:lvl>
    <w:lvl w:ilvl="3" w:tplc="D2D601EC">
      <w:start w:val="1"/>
      <w:numFmt w:val="bullet"/>
      <w:lvlText w:val=""/>
      <w:lvlJc w:val="left"/>
      <w:pPr>
        <w:ind w:left="2880" w:hanging="360"/>
      </w:pPr>
      <w:rPr>
        <w:rFonts w:ascii="Symbol" w:hAnsi="Symbol" w:hint="default"/>
      </w:rPr>
    </w:lvl>
    <w:lvl w:ilvl="4" w:tplc="155A6044">
      <w:start w:val="1"/>
      <w:numFmt w:val="bullet"/>
      <w:lvlText w:val="o"/>
      <w:lvlJc w:val="left"/>
      <w:pPr>
        <w:ind w:left="3600" w:hanging="360"/>
      </w:pPr>
      <w:rPr>
        <w:rFonts w:ascii="Courier New" w:hAnsi="Courier New" w:hint="default"/>
      </w:rPr>
    </w:lvl>
    <w:lvl w:ilvl="5" w:tplc="9F6C865E">
      <w:start w:val="1"/>
      <w:numFmt w:val="bullet"/>
      <w:lvlText w:val=""/>
      <w:lvlJc w:val="left"/>
      <w:pPr>
        <w:ind w:left="4320" w:hanging="360"/>
      </w:pPr>
      <w:rPr>
        <w:rFonts w:ascii="Wingdings" w:hAnsi="Wingdings" w:hint="default"/>
      </w:rPr>
    </w:lvl>
    <w:lvl w:ilvl="6" w:tplc="31804CAE">
      <w:start w:val="1"/>
      <w:numFmt w:val="bullet"/>
      <w:lvlText w:val=""/>
      <w:lvlJc w:val="left"/>
      <w:pPr>
        <w:ind w:left="5040" w:hanging="360"/>
      </w:pPr>
      <w:rPr>
        <w:rFonts w:ascii="Symbol" w:hAnsi="Symbol" w:hint="default"/>
      </w:rPr>
    </w:lvl>
    <w:lvl w:ilvl="7" w:tplc="16668D2C">
      <w:start w:val="1"/>
      <w:numFmt w:val="bullet"/>
      <w:lvlText w:val="o"/>
      <w:lvlJc w:val="left"/>
      <w:pPr>
        <w:ind w:left="5760" w:hanging="360"/>
      </w:pPr>
      <w:rPr>
        <w:rFonts w:ascii="Courier New" w:hAnsi="Courier New" w:hint="default"/>
      </w:rPr>
    </w:lvl>
    <w:lvl w:ilvl="8" w:tplc="763E8A7E">
      <w:start w:val="1"/>
      <w:numFmt w:val="bullet"/>
      <w:lvlText w:val=""/>
      <w:lvlJc w:val="left"/>
      <w:pPr>
        <w:ind w:left="6480" w:hanging="360"/>
      </w:pPr>
      <w:rPr>
        <w:rFonts w:ascii="Wingdings" w:hAnsi="Wingdings" w:hint="default"/>
      </w:rPr>
    </w:lvl>
  </w:abstractNum>
  <w:abstractNum w:abstractNumId="45" w15:restartNumberingAfterBreak="0">
    <w:nsid w:val="6891493B"/>
    <w:multiLevelType w:val="multilevel"/>
    <w:tmpl w:val="2980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3C6AFC"/>
    <w:multiLevelType w:val="hybridMultilevel"/>
    <w:tmpl w:val="3B92D1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160528"/>
    <w:multiLevelType w:val="hybridMultilevel"/>
    <w:tmpl w:val="D8B089CA"/>
    <w:lvl w:ilvl="0" w:tplc="10090001">
      <w:start w:val="1"/>
      <w:numFmt w:val="bullet"/>
      <w:lvlText w:val=""/>
      <w:lvlJc w:val="left"/>
      <w:pPr>
        <w:ind w:left="720" w:hanging="360"/>
      </w:pPr>
      <w:rPr>
        <w:rFonts w:ascii="Symbol" w:hAnsi="Symbol" w:hint="default"/>
      </w:rPr>
    </w:lvl>
    <w:lvl w:ilvl="1" w:tplc="EC18E97A">
      <w:start w:val="1"/>
      <w:numFmt w:val="bullet"/>
      <w:lvlText w:val=""/>
      <w:lvlJc w:val="left"/>
      <w:pPr>
        <w:ind w:left="1440" w:hanging="360"/>
      </w:pPr>
      <w:rPr>
        <w:rFonts w:ascii="Symbol" w:hAnsi="Symbol" w:hint="default"/>
      </w:rPr>
    </w:lvl>
    <w:lvl w:ilvl="2" w:tplc="10090001">
      <w:start w:val="1"/>
      <w:numFmt w:val="bullet"/>
      <w:lvlText w:val=""/>
      <w:lvlJc w:val="left"/>
      <w:pPr>
        <w:ind w:left="2160"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C357FC3"/>
    <w:multiLevelType w:val="multilevel"/>
    <w:tmpl w:val="61F4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A6709B"/>
    <w:multiLevelType w:val="multilevel"/>
    <w:tmpl w:val="2C32C2A2"/>
    <w:lvl w:ilvl="0">
      <w:start w:val="1"/>
      <w:numFmt w:val="decimal"/>
      <w:lvlText w:val="%1."/>
      <w:lvlJc w:val="left"/>
      <w:pPr>
        <w:ind w:left="360" w:hanging="360"/>
      </w:pPr>
      <w:rPr>
        <w:rFonts w:hint="default"/>
      </w:rPr>
    </w:lvl>
    <w:lvl w:ilvl="1">
      <w:start w:val="1"/>
      <w:numFmt w:val="decimal"/>
      <w:lvlText w:val="%1.%2."/>
      <w:lvlJc w:val="left"/>
      <w:pPr>
        <w:ind w:left="360" w:hanging="360"/>
      </w:pPr>
      <w:rPr>
        <w:b/>
        <w:bCs/>
      </w:rPr>
    </w:lvl>
    <w:lvl w:ilvl="2">
      <w:start w:val="1"/>
      <w:numFmt w:val="decimal"/>
      <w:lvlText w:val="%1.%2.%3."/>
      <w:lvlJc w:val="left"/>
      <w:pPr>
        <w:ind w:left="720" w:hanging="720"/>
      </w:pPr>
      <w:rPr>
        <w:b/>
        <w:bCs/>
        <w:color w:val="auto"/>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0" w15:restartNumberingAfterBreak="0">
    <w:nsid w:val="6DDE1A21"/>
    <w:multiLevelType w:val="hybridMultilevel"/>
    <w:tmpl w:val="181EC03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71150D33"/>
    <w:multiLevelType w:val="hybridMultilevel"/>
    <w:tmpl w:val="146CBDD8"/>
    <w:lvl w:ilvl="0" w:tplc="FFFFFFFF">
      <w:start w:val="1"/>
      <w:numFmt w:val="bullet"/>
      <w:lvlText w:val=""/>
      <w:lvlJc w:val="left"/>
      <w:pPr>
        <w:ind w:left="720" w:hanging="360"/>
      </w:pPr>
      <w:rPr>
        <w:rFonts w:ascii="Symbol" w:hAnsi="Symbol" w:hint="default"/>
      </w:rPr>
    </w:lvl>
    <w:lvl w:ilvl="1" w:tplc="1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340288E"/>
    <w:multiLevelType w:val="hybridMultilevel"/>
    <w:tmpl w:val="397A6C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501700D"/>
    <w:multiLevelType w:val="multilevel"/>
    <w:tmpl w:val="2C32C2A2"/>
    <w:lvl w:ilvl="0">
      <w:start w:val="1"/>
      <w:numFmt w:val="decimal"/>
      <w:lvlText w:val="%1."/>
      <w:lvlJc w:val="left"/>
      <w:pPr>
        <w:ind w:left="360" w:hanging="360"/>
      </w:pPr>
      <w:rPr>
        <w:rFonts w:hint="default"/>
      </w:rPr>
    </w:lvl>
    <w:lvl w:ilvl="1">
      <w:start w:val="1"/>
      <w:numFmt w:val="decimal"/>
      <w:lvlText w:val="%1.%2."/>
      <w:lvlJc w:val="left"/>
      <w:pPr>
        <w:ind w:left="360" w:hanging="360"/>
      </w:pPr>
      <w:rPr>
        <w:b/>
        <w:bCs/>
      </w:rPr>
    </w:lvl>
    <w:lvl w:ilvl="2">
      <w:start w:val="1"/>
      <w:numFmt w:val="decimal"/>
      <w:lvlText w:val="%1.%2.%3."/>
      <w:lvlJc w:val="left"/>
      <w:pPr>
        <w:ind w:left="720" w:hanging="720"/>
      </w:pPr>
      <w:rPr>
        <w:b/>
        <w:bCs/>
        <w:color w:val="auto"/>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4" w15:restartNumberingAfterBreak="0">
    <w:nsid w:val="75465FA4"/>
    <w:multiLevelType w:val="hybridMultilevel"/>
    <w:tmpl w:val="B7F496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9643E30"/>
    <w:multiLevelType w:val="multilevel"/>
    <w:tmpl w:val="EB28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527EB2"/>
    <w:multiLevelType w:val="multilevel"/>
    <w:tmpl w:val="2C32C2A2"/>
    <w:lvl w:ilvl="0">
      <w:start w:val="1"/>
      <w:numFmt w:val="decimal"/>
      <w:lvlText w:val="%1."/>
      <w:lvlJc w:val="left"/>
      <w:pPr>
        <w:ind w:left="360" w:hanging="360"/>
      </w:pPr>
      <w:rPr>
        <w:rFonts w:hint="default"/>
      </w:rPr>
    </w:lvl>
    <w:lvl w:ilvl="1">
      <w:start w:val="1"/>
      <w:numFmt w:val="decimal"/>
      <w:lvlText w:val="%1.%2."/>
      <w:lvlJc w:val="left"/>
      <w:pPr>
        <w:ind w:left="360" w:hanging="360"/>
      </w:pPr>
      <w:rPr>
        <w:b/>
        <w:bCs/>
      </w:rPr>
    </w:lvl>
    <w:lvl w:ilvl="2">
      <w:start w:val="1"/>
      <w:numFmt w:val="decimal"/>
      <w:lvlText w:val="%1.%2.%3."/>
      <w:lvlJc w:val="left"/>
      <w:pPr>
        <w:ind w:left="720" w:hanging="720"/>
      </w:pPr>
      <w:rPr>
        <w:b/>
        <w:bCs/>
        <w:color w:val="auto"/>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7" w15:restartNumberingAfterBreak="0">
    <w:nsid w:val="7A5E3CB4"/>
    <w:multiLevelType w:val="hybridMultilevel"/>
    <w:tmpl w:val="E1D2C52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7B761FCD"/>
    <w:multiLevelType w:val="hybridMultilevel"/>
    <w:tmpl w:val="C06475E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10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BDC6CBD"/>
    <w:multiLevelType w:val="hybridMultilevel"/>
    <w:tmpl w:val="C9C8B0B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0" w15:restartNumberingAfterBreak="0">
    <w:nsid w:val="7CD37331"/>
    <w:multiLevelType w:val="hybridMultilevel"/>
    <w:tmpl w:val="65F6F404"/>
    <w:lvl w:ilvl="0" w:tplc="F34C6D3A">
      <w:start w:val="1"/>
      <w:numFmt w:val="bullet"/>
      <w:lvlText w:val=""/>
      <w:lvlJc w:val="left"/>
      <w:pPr>
        <w:ind w:left="720" w:hanging="360"/>
      </w:pPr>
      <w:rPr>
        <w:rFonts w:ascii="Symbol" w:hAnsi="Symbol" w:hint="default"/>
      </w:rPr>
    </w:lvl>
    <w:lvl w:ilvl="1" w:tplc="BFB066EE">
      <w:start w:val="1"/>
      <w:numFmt w:val="bullet"/>
      <w:lvlText w:val=""/>
      <w:lvlJc w:val="left"/>
      <w:pPr>
        <w:ind w:left="1440" w:hanging="360"/>
      </w:pPr>
      <w:rPr>
        <w:rFonts w:ascii="Symbol" w:hAnsi="Symbol" w:hint="default"/>
      </w:rPr>
    </w:lvl>
    <w:lvl w:ilvl="2" w:tplc="5234FC90">
      <w:start w:val="1"/>
      <w:numFmt w:val="bullet"/>
      <w:lvlText w:val=""/>
      <w:lvlJc w:val="left"/>
      <w:pPr>
        <w:ind w:left="2160" w:hanging="360"/>
      </w:pPr>
      <w:rPr>
        <w:rFonts w:ascii="Wingdings" w:hAnsi="Wingdings" w:hint="default"/>
      </w:rPr>
    </w:lvl>
    <w:lvl w:ilvl="3" w:tplc="C212DF5A">
      <w:start w:val="1"/>
      <w:numFmt w:val="bullet"/>
      <w:lvlText w:val=""/>
      <w:lvlJc w:val="left"/>
      <w:pPr>
        <w:ind w:left="2880" w:hanging="360"/>
      </w:pPr>
      <w:rPr>
        <w:rFonts w:ascii="Symbol" w:hAnsi="Symbol" w:hint="default"/>
      </w:rPr>
    </w:lvl>
    <w:lvl w:ilvl="4" w:tplc="2FF2A42A">
      <w:start w:val="1"/>
      <w:numFmt w:val="bullet"/>
      <w:lvlText w:val="o"/>
      <w:lvlJc w:val="left"/>
      <w:pPr>
        <w:ind w:left="3600" w:hanging="360"/>
      </w:pPr>
      <w:rPr>
        <w:rFonts w:ascii="Courier New" w:hAnsi="Courier New" w:hint="default"/>
      </w:rPr>
    </w:lvl>
    <w:lvl w:ilvl="5" w:tplc="779E8090">
      <w:start w:val="1"/>
      <w:numFmt w:val="bullet"/>
      <w:lvlText w:val=""/>
      <w:lvlJc w:val="left"/>
      <w:pPr>
        <w:ind w:left="4320" w:hanging="360"/>
      </w:pPr>
      <w:rPr>
        <w:rFonts w:ascii="Wingdings" w:hAnsi="Wingdings" w:hint="default"/>
      </w:rPr>
    </w:lvl>
    <w:lvl w:ilvl="6" w:tplc="A59AB730">
      <w:start w:val="1"/>
      <w:numFmt w:val="bullet"/>
      <w:lvlText w:val=""/>
      <w:lvlJc w:val="left"/>
      <w:pPr>
        <w:ind w:left="5040" w:hanging="360"/>
      </w:pPr>
      <w:rPr>
        <w:rFonts w:ascii="Symbol" w:hAnsi="Symbol" w:hint="default"/>
      </w:rPr>
    </w:lvl>
    <w:lvl w:ilvl="7" w:tplc="4C3E4FFA">
      <w:start w:val="1"/>
      <w:numFmt w:val="bullet"/>
      <w:lvlText w:val="o"/>
      <w:lvlJc w:val="left"/>
      <w:pPr>
        <w:ind w:left="5760" w:hanging="360"/>
      </w:pPr>
      <w:rPr>
        <w:rFonts w:ascii="Courier New" w:hAnsi="Courier New" w:hint="default"/>
      </w:rPr>
    </w:lvl>
    <w:lvl w:ilvl="8" w:tplc="A25AF848">
      <w:start w:val="1"/>
      <w:numFmt w:val="bullet"/>
      <w:lvlText w:val=""/>
      <w:lvlJc w:val="left"/>
      <w:pPr>
        <w:ind w:left="6480" w:hanging="360"/>
      </w:pPr>
      <w:rPr>
        <w:rFonts w:ascii="Wingdings" w:hAnsi="Wingdings" w:hint="default"/>
      </w:rPr>
    </w:lvl>
  </w:abstractNum>
  <w:abstractNum w:abstractNumId="61" w15:restartNumberingAfterBreak="0">
    <w:nsid w:val="7F872BDE"/>
    <w:multiLevelType w:val="hybridMultilevel"/>
    <w:tmpl w:val="4A46B3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85330117">
    <w:abstractNumId w:val="21"/>
  </w:num>
  <w:num w:numId="2" w16cid:durableId="699934983">
    <w:abstractNumId w:val="5"/>
  </w:num>
  <w:num w:numId="3" w16cid:durableId="2011638727">
    <w:abstractNumId w:val="2"/>
  </w:num>
  <w:num w:numId="4" w16cid:durableId="1204640235">
    <w:abstractNumId w:val="60"/>
  </w:num>
  <w:num w:numId="5" w16cid:durableId="566500292">
    <w:abstractNumId w:val="1"/>
  </w:num>
  <w:num w:numId="6" w16cid:durableId="437793721">
    <w:abstractNumId w:val="47"/>
  </w:num>
  <w:num w:numId="7" w16cid:durableId="1263953094">
    <w:abstractNumId w:val="7"/>
  </w:num>
  <w:num w:numId="8" w16cid:durableId="475339088">
    <w:abstractNumId w:val="17"/>
  </w:num>
  <w:num w:numId="9" w16cid:durableId="1293364426">
    <w:abstractNumId w:val="44"/>
  </w:num>
  <w:num w:numId="10" w16cid:durableId="1527408583">
    <w:abstractNumId w:val="3"/>
  </w:num>
  <w:num w:numId="11" w16cid:durableId="1569224441">
    <w:abstractNumId w:val="0"/>
  </w:num>
  <w:num w:numId="12" w16cid:durableId="792097408">
    <w:abstractNumId w:val="40"/>
  </w:num>
  <w:num w:numId="13" w16cid:durableId="647705939">
    <w:abstractNumId w:val="41"/>
  </w:num>
  <w:num w:numId="14" w16cid:durableId="1000045047">
    <w:abstractNumId w:val="37"/>
  </w:num>
  <w:num w:numId="15" w16cid:durableId="3747071">
    <w:abstractNumId w:val="48"/>
  </w:num>
  <w:num w:numId="16" w16cid:durableId="1365903967">
    <w:abstractNumId w:val="45"/>
  </w:num>
  <w:num w:numId="17" w16cid:durableId="2129229162">
    <w:abstractNumId w:val="13"/>
  </w:num>
  <w:num w:numId="18" w16cid:durableId="416944872">
    <w:abstractNumId w:val="59"/>
  </w:num>
  <w:num w:numId="19" w16cid:durableId="261492098">
    <w:abstractNumId w:val="50"/>
  </w:num>
  <w:num w:numId="20" w16cid:durableId="1642495292">
    <w:abstractNumId w:val="26"/>
  </w:num>
  <w:num w:numId="21" w16cid:durableId="710879309">
    <w:abstractNumId w:val="24"/>
  </w:num>
  <w:num w:numId="22" w16cid:durableId="1560903289">
    <w:abstractNumId w:val="35"/>
  </w:num>
  <w:num w:numId="23" w16cid:durableId="440298652">
    <w:abstractNumId w:val="23"/>
  </w:num>
  <w:num w:numId="24" w16cid:durableId="362169472">
    <w:abstractNumId w:val="55"/>
  </w:num>
  <w:num w:numId="25" w16cid:durableId="1752847511">
    <w:abstractNumId w:val="11"/>
  </w:num>
  <w:num w:numId="26" w16cid:durableId="618296138">
    <w:abstractNumId w:val="18"/>
  </w:num>
  <w:num w:numId="27" w16cid:durableId="1677338496">
    <w:abstractNumId w:val="12"/>
  </w:num>
  <w:num w:numId="28" w16cid:durableId="1318656878">
    <w:abstractNumId w:val="61"/>
  </w:num>
  <w:num w:numId="29" w16cid:durableId="1844587806">
    <w:abstractNumId w:val="10"/>
  </w:num>
  <w:num w:numId="30" w16cid:durableId="203106972">
    <w:abstractNumId w:val="46"/>
  </w:num>
  <w:num w:numId="31" w16cid:durableId="2587541">
    <w:abstractNumId w:val="28"/>
  </w:num>
  <w:num w:numId="32" w16cid:durableId="467482018">
    <w:abstractNumId w:val="29"/>
  </w:num>
  <w:num w:numId="33" w16cid:durableId="1910386107">
    <w:abstractNumId w:val="8"/>
  </w:num>
  <w:num w:numId="34" w16cid:durableId="1038119073">
    <w:abstractNumId w:val="16"/>
  </w:num>
  <w:num w:numId="35" w16cid:durableId="29494758">
    <w:abstractNumId w:val="54"/>
  </w:num>
  <w:num w:numId="36" w16cid:durableId="1017804393">
    <w:abstractNumId w:val="34"/>
  </w:num>
  <w:num w:numId="37" w16cid:durableId="2091004035">
    <w:abstractNumId w:val="20"/>
  </w:num>
  <w:num w:numId="38" w16cid:durableId="533614098">
    <w:abstractNumId w:val="31"/>
  </w:num>
  <w:num w:numId="39" w16cid:durableId="1641307977">
    <w:abstractNumId w:val="25"/>
  </w:num>
  <w:num w:numId="40" w16cid:durableId="1752846969">
    <w:abstractNumId w:val="15"/>
  </w:num>
  <w:num w:numId="41" w16cid:durableId="468279253">
    <w:abstractNumId w:val="27"/>
  </w:num>
  <w:num w:numId="42" w16cid:durableId="22294962">
    <w:abstractNumId w:val="30"/>
  </w:num>
  <w:num w:numId="43" w16cid:durableId="577859678">
    <w:abstractNumId w:val="51"/>
  </w:num>
  <w:num w:numId="44" w16cid:durableId="699091269">
    <w:abstractNumId w:val="6"/>
  </w:num>
  <w:num w:numId="45" w16cid:durableId="344018620">
    <w:abstractNumId w:val="36"/>
  </w:num>
  <w:num w:numId="46" w16cid:durableId="2060661910">
    <w:abstractNumId w:val="19"/>
  </w:num>
  <w:num w:numId="47" w16cid:durableId="1536429670">
    <w:abstractNumId w:val="14"/>
  </w:num>
  <w:num w:numId="48" w16cid:durableId="1406997458">
    <w:abstractNumId w:val="9"/>
  </w:num>
  <w:num w:numId="49" w16cid:durableId="104925426">
    <w:abstractNumId w:val="32"/>
  </w:num>
  <w:num w:numId="50" w16cid:durableId="1904827253">
    <w:abstractNumId w:val="43"/>
  </w:num>
  <w:num w:numId="51" w16cid:durableId="1063061729">
    <w:abstractNumId w:val="33"/>
  </w:num>
  <w:num w:numId="52" w16cid:durableId="888881181">
    <w:abstractNumId w:val="58"/>
  </w:num>
  <w:num w:numId="53" w16cid:durableId="1835683586">
    <w:abstractNumId w:val="22"/>
  </w:num>
  <w:num w:numId="54" w16cid:durableId="1959292717">
    <w:abstractNumId w:val="57"/>
  </w:num>
  <w:num w:numId="55" w16cid:durableId="880287292">
    <w:abstractNumId w:val="4"/>
  </w:num>
  <w:num w:numId="56" w16cid:durableId="508065355">
    <w:abstractNumId w:val="52"/>
  </w:num>
  <w:num w:numId="57" w16cid:durableId="42947057">
    <w:abstractNumId w:val="39"/>
  </w:num>
  <w:num w:numId="58" w16cid:durableId="1933737927">
    <w:abstractNumId w:val="38"/>
  </w:num>
  <w:num w:numId="59" w16cid:durableId="1508059477">
    <w:abstractNumId w:val="56"/>
  </w:num>
  <w:num w:numId="60" w16cid:durableId="522866475">
    <w:abstractNumId w:val="49"/>
  </w:num>
  <w:num w:numId="61" w16cid:durableId="2139179995">
    <w:abstractNumId w:val="42"/>
  </w:num>
  <w:num w:numId="62" w16cid:durableId="1628580629">
    <w:abstractNumId w:val="53"/>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abriela Mantilla Ramos">
    <w15:presenceInfo w15:providerId="AD" w15:userId="S::g_mantillaramos@fanshawec.ca::bbb9b90e-9e6c-4ac5-a545-db361f16e6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DAA"/>
    <w:rsid w:val="00000196"/>
    <w:rsid w:val="000006D8"/>
    <w:rsid w:val="00000A7B"/>
    <w:rsid w:val="0000162F"/>
    <w:rsid w:val="00001CF1"/>
    <w:rsid w:val="00002439"/>
    <w:rsid w:val="0000272F"/>
    <w:rsid w:val="0000277D"/>
    <w:rsid w:val="00002903"/>
    <w:rsid w:val="00002C2F"/>
    <w:rsid w:val="00002DA3"/>
    <w:rsid w:val="00002E54"/>
    <w:rsid w:val="000030D4"/>
    <w:rsid w:val="000033DB"/>
    <w:rsid w:val="00003618"/>
    <w:rsid w:val="0000387B"/>
    <w:rsid w:val="0000393C"/>
    <w:rsid w:val="000044AD"/>
    <w:rsid w:val="000044FA"/>
    <w:rsid w:val="0000466B"/>
    <w:rsid w:val="00005342"/>
    <w:rsid w:val="00005433"/>
    <w:rsid w:val="000055A7"/>
    <w:rsid w:val="00005837"/>
    <w:rsid w:val="000059B8"/>
    <w:rsid w:val="000066DA"/>
    <w:rsid w:val="0000698E"/>
    <w:rsid w:val="000069EA"/>
    <w:rsid w:val="00006CB8"/>
    <w:rsid w:val="00006E5C"/>
    <w:rsid w:val="000076B7"/>
    <w:rsid w:val="00007AC8"/>
    <w:rsid w:val="00007C90"/>
    <w:rsid w:val="00007CF3"/>
    <w:rsid w:val="000101E1"/>
    <w:rsid w:val="00010273"/>
    <w:rsid w:val="00011013"/>
    <w:rsid w:val="00011106"/>
    <w:rsid w:val="00011164"/>
    <w:rsid w:val="000111CA"/>
    <w:rsid w:val="000116C4"/>
    <w:rsid w:val="00011810"/>
    <w:rsid w:val="00011AC5"/>
    <w:rsid w:val="00011AF2"/>
    <w:rsid w:val="00012573"/>
    <w:rsid w:val="000135CF"/>
    <w:rsid w:val="000145A8"/>
    <w:rsid w:val="0001498F"/>
    <w:rsid w:val="00014BD4"/>
    <w:rsid w:val="00014F4F"/>
    <w:rsid w:val="0001535F"/>
    <w:rsid w:val="000157E7"/>
    <w:rsid w:val="000159D8"/>
    <w:rsid w:val="00015A09"/>
    <w:rsid w:val="00015D57"/>
    <w:rsid w:val="00016D0C"/>
    <w:rsid w:val="0001727B"/>
    <w:rsid w:val="00017587"/>
    <w:rsid w:val="00017D1F"/>
    <w:rsid w:val="00020638"/>
    <w:rsid w:val="000206D3"/>
    <w:rsid w:val="000209C6"/>
    <w:rsid w:val="00020D79"/>
    <w:rsid w:val="00021239"/>
    <w:rsid w:val="00021520"/>
    <w:rsid w:val="00021AB9"/>
    <w:rsid w:val="000220AC"/>
    <w:rsid w:val="00022363"/>
    <w:rsid w:val="00022568"/>
    <w:rsid w:val="00022956"/>
    <w:rsid w:val="00022FCE"/>
    <w:rsid w:val="000230CB"/>
    <w:rsid w:val="00023173"/>
    <w:rsid w:val="0002381B"/>
    <w:rsid w:val="00023E1C"/>
    <w:rsid w:val="000241D6"/>
    <w:rsid w:val="00024291"/>
    <w:rsid w:val="00025181"/>
    <w:rsid w:val="0002519D"/>
    <w:rsid w:val="000253E2"/>
    <w:rsid w:val="000255B3"/>
    <w:rsid w:val="000256FF"/>
    <w:rsid w:val="0002580E"/>
    <w:rsid w:val="00026655"/>
    <w:rsid w:val="00026C40"/>
    <w:rsid w:val="00026D81"/>
    <w:rsid w:val="00027310"/>
    <w:rsid w:val="000274F3"/>
    <w:rsid w:val="00027685"/>
    <w:rsid w:val="000276A1"/>
    <w:rsid w:val="00027B36"/>
    <w:rsid w:val="00027B3B"/>
    <w:rsid w:val="00027E64"/>
    <w:rsid w:val="00030D39"/>
    <w:rsid w:val="000310AC"/>
    <w:rsid w:val="00031E88"/>
    <w:rsid w:val="00032FE3"/>
    <w:rsid w:val="00033DC7"/>
    <w:rsid w:val="00033EB5"/>
    <w:rsid w:val="00034918"/>
    <w:rsid w:val="00034CE1"/>
    <w:rsid w:val="00034FE7"/>
    <w:rsid w:val="00035EA5"/>
    <w:rsid w:val="000360DC"/>
    <w:rsid w:val="00036A8F"/>
    <w:rsid w:val="00036A9E"/>
    <w:rsid w:val="00036D29"/>
    <w:rsid w:val="00040610"/>
    <w:rsid w:val="0004079E"/>
    <w:rsid w:val="00040BFE"/>
    <w:rsid w:val="000410A7"/>
    <w:rsid w:val="00041696"/>
    <w:rsid w:val="00041DEB"/>
    <w:rsid w:val="000420CE"/>
    <w:rsid w:val="000420F0"/>
    <w:rsid w:val="0004268C"/>
    <w:rsid w:val="00042D47"/>
    <w:rsid w:val="00042DD5"/>
    <w:rsid w:val="00042DEB"/>
    <w:rsid w:val="000433A5"/>
    <w:rsid w:val="00043667"/>
    <w:rsid w:val="00043D1D"/>
    <w:rsid w:val="00044202"/>
    <w:rsid w:val="00044211"/>
    <w:rsid w:val="00044A35"/>
    <w:rsid w:val="00044C92"/>
    <w:rsid w:val="00044F56"/>
    <w:rsid w:val="000451A0"/>
    <w:rsid w:val="00045253"/>
    <w:rsid w:val="000459BC"/>
    <w:rsid w:val="00045A6C"/>
    <w:rsid w:val="0004657E"/>
    <w:rsid w:val="000468ED"/>
    <w:rsid w:val="000470E6"/>
    <w:rsid w:val="000473B0"/>
    <w:rsid w:val="0004769C"/>
    <w:rsid w:val="00047B9C"/>
    <w:rsid w:val="000501FF"/>
    <w:rsid w:val="00050AA1"/>
    <w:rsid w:val="00050D46"/>
    <w:rsid w:val="0005154E"/>
    <w:rsid w:val="000519C1"/>
    <w:rsid w:val="00051BA3"/>
    <w:rsid w:val="00052397"/>
    <w:rsid w:val="00052748"/>
    <w:rsid w:val="0005281B"/>
    <w:rsid w:val="000530E6"/>
    <w:rsid w:val="00053D80"/>
    <w:rsid w:val="00054359"/>
    <w:rsid w:val="000545FA"/>
    <w:rsid w:val="00054B54"/>
    <w:rsid w:val="00054CA4"/>
    <w:rsid w:val="0005572C"/>
    <w:rsid w:val="00055C6F"/>
    <w:rsid w:val="00055EA8"/>
    <w:rsid w:val="00056257"/>
    <w:rsid w:val="000565C3"/>
    <w:rsid w:val="0005699B"/>
    <w:rsid w:val="00056C08"/>
    <w:rsid w:val="00056C4B"/>
    <w:rsid w:val="00056D8A"/>
    <w:rsid w:val="00056F64"/>
    <w:rsid w:val="0005713C"/>
    <w:rsid w:val="0005715A"/>
    <w:rsid w:val="000577DA"/>
    <w:rsid w:val="00057B9D"/>
    <w:rsid w:val="00057C95"/>
    <w:rsid w:val="000606D7"/>
    <w:rsid w:val="0006074C"/>
    <w:rsid w:val="00060819"/>
    <w:rsid w:val="00060B39"/>
    <w:rsid w:val="0006179F"/>
    <w:rsid w:val="00061935"/>
    <w:rsid w:val="00061C4D"/>
    <w:rsid w:val="00061EE7"/>
    <w:rsid w:val="00061F0D"/>
    <w:rsid w:val="00061FD2"/>
    <w:rsid w:val="00062082"/>
    <w:rsid w:val="00062811"/>
    <w:rsid w:val="00062F7C"/>
    <w:rsid w:val="00063933"/>
    <w:rsid w:val="00063AC7"/>
    <w:rsid w:val="000641DF"/>
    <w:rsid w:val="0006422B"/>
    <w:rsid w:val="0006493C"/>
    <w:rsid w:val="00064A81"/>
    <w:rsid w:val="00064C4A"/>
    <w:rsid w:val="00064DC0"/>
    <w:rsid w:val="00065028"/>
    <w:rsid w:val="0006567D"/>
    <w:rsid w:val="0006664F"/>
    <w:rsid w:val="0006694A"/>
    <w:rsid w:val="00067117"/>
    <w:rsid w:val="000671AF"/>
    <w:rsid w:val="0006756D"/>
    <w:rsid w:val="000675A5"/>
    <w:rsid w:val="00067DEB"/>
    <w:rsid w:val="00067E82"/>
    <w:rsid w:val="00070179"/>
    <w:rsid w:val="00070364"/>
    <w:rsid w:val="00071056"/>
    <w:rsid w:val="00071697"/>
    <w:rsid w:val="0007178A"/>
    <w:rsid w:val="00071815"/>
    <w:rsid w:val="00071881"/>
    <w:rsid w:val="00071ABF"/>
    <w:rsid w:val="000721D9"/>
    <w:rsid w:val="00072602"/>
    <w:rsid w:val="000727F5"/>
    <w:rsid w:val="000729BD"/>
    <w:rsid w:val="000729C8"/>
    <w:rsid w:val="00072AD1"/>
    <w:rsid w:val="00072C68"/>
    <w:rsid w:val="00073357"/>
    <w:rsid w:val="0007356E"/>
    <w:rsid w:val="000736B9"/>
    <w:rsid w:val="000738A7"/>
    <w:rsid w:val="00073938"/>
    <w:rsid w:val="00073AB2"/>
    <w:rsid w:val="00073B7D"/>
    <w:rsid w:val="00074DA2"/>
    <w:rsid w:val="00074DB7"/>
    <w:rsid w:val="00074DEF"/>
    <w:rsid w:val="00075039"/>
    <w:rsid w:val="00075A61"/>
    <w:rsid w:val="00075EC3"/>
    <w:rsid w:val="00075ED4"/>
    <w:rsid w:val="0007667E"/>
    <w:rsid w:val="00076796"/>
    <w:rsid w:val="000769C7"/>
    <w:rsid w:val="00076A11"/>
    <w:rsid w:val="00077321"/>
    <w:rsid w:val="00077359"/>
    <w:rsid w:val="000773E1"/>
    <w:rsid w:val="00077480"/>
    <w:rsid w:val="000774A9"/>
    <w:rsid w:val="00077567"/>
    <w:rsid w:val="0007787C"/>
    <w:rsid w:val="000779B3"/>
    <w:rsid w:val="00077A10"/>
    <w:rsid w:val="00077A74"/>
    <w:rsid w:val="00077C78"/>
    <w:rsid w:val="000805EB"/>
    <w:rsid w:val="00080818"/>
    <w:rsid w:val="000808F3"/>
    <w:rsid w:val="00080D24"/>
    <w:rsid w:val="000810EE"/>
    <w:rsid w:val="0008127D"/>
    <w:rsid w:val="0008173B"/>
    <w:rsid w:val="00082A89"/>
    <w:rsid w:val="00082DA9"/>
    <w:rsid w:val="000830D0"/>
    <w:rsid w:val="00083562"/>
    <w:rsid w:val="000838AC"/>
    <w:rsid w:val="00083E43"/>
    <w:rsid w:val="00084EFB"/>
    <w:rsid w:val="0008502D"/>
    <w:rsid w:val="00085046"/>
    <w:rsid w:val="00085495"/>
    <w:rsid w:val="00085878"/>
    <w:rsid w:val="00085A92"/>
    <w:rsid w:val="00085C33"/>
    <w:rsid w:val="00085F8C"/>
    <w:rsid w:val="000863F0"/>
    <w:rsid w:val="00086825"/>
    <w:rsid w:val="00086979"/>
    <w:rsid w:val="00086B52"/>
    <w:rsid w:val="00090180"/>
    <w:rsid w:val="0009028A"/>
    <w:rsid w:val="000902B6"/>
    <w:rsid w:val="000919FD"/>
    <w:rsid w:val="00091C64"/>
    <w:rsid w:val="00092A36"/>
    <w:rsid w:val="00092A4F"/>
    <w:rsid w:val="00092BE7"/>
    <w:rsid w:val="00092D91"/>
    <w:rsid w:val="0009302B"/>
    <w:rsid w:val="00094976"/>
    <w:rsid w:val="00094B73"/>
    <w:rsid w:val="00094C4E"/>
    <w:rsid w:val="00094C72"/>
    <w:rsid w:val="00094E5B"/>
    <w:rsid w:val="00094E6E"/>
    <w:rsid w:val="0009537D"/>
    <w:rsid w:val="0009557F"/>
    <w:rsid w:val="000956D1"/>
    <w:rsid w:val="00095702"/>
    <w:rsid w:val="00095A79"/>
    <w:rsid w:val="00095C4A"/>
    <w:rsid w:val="00096563"/>
    <w:rsid w:val="000966B1"/>
    <w:rsid w:val="00096B5A"/>
    <w:rsid w:val="00096B69"/>
    <w:rsid w:val="00096C43"/>
    <w:rsid w:val="0009700E"/>
    <w:rsid w:val="00097446"/>
    <w:rsid w:val="00097645"/>
    <w:rsid w:val="00097B0A"/>
    <w:rsid w:val="000A0165"/>
    <w:rsid w:val="000A03C7"/>
    <w:rsid w:val="000A04A4"/>
    <w:rsid w:val="000A09A0"/>
    <w:rsid w:val="000A09AF"/>
    <w:rsid w:val="000A12B8"/>
    <w:rsid w:val="000A261E"/>
    <w:rsid w:val="000A2A10"/>
    <w:rsid w:val="000A2B83"/>
    <w:rsid w:val="000A3128"/>
    <w:rsid w:val="000A33BF"/>
    <w:rsid w:val="000A353D"/>
    <w:rsid w:val="000A372D"/>
    <w:rsid w:val="000A3B31"/>
    <w:rsid w:val="000A3BBC"/>
    <w:rsid w:val="000A3F02"/>
    <w:rsid w:val="000A40C1"/>
    <w:rsid w:val="000A4245"/>
    <w:rsid w:val="000A4568"/>
    <w:rsid w:val="000A49B8"/>
    <w:rsid w:val="000A5224"/>
    <w:rsid w:val="000A5437"/>
    <w:rsid w:val="000A6875"/>
    <w:rsid w:val="000A6CC1"/>
    <w:rsid w:val="000A6DBA"/>
    <w:rsid w:val="000A6DD8"/>
    <w:rsid w:val="000A752D"/>
    <w:rsid w:val="000A7F7D"/>
    <w:rsid w:val="000A7F9D"/>
    <w:rsid w:val="000B0A86"/>
    <w:rsid w:val="000B0B45"/>
    <w:rsid w:val="000B136D"/>
    <w:rsid w:val="000B1603"/>
    <w:rsid w:val="000B18B1"/>
    <w:rsid w:val="000B1AD0"/>
    <w:rsid w:val="000B1CD9"/>
    <w:rsid w:val="000B1EC1"/>
    <w:rsid w:val="000B203E"/>
    <w:rsid w:val="000B27D4"/>
    <w:rsid w:val="000B2969"/>
    <w:rsid w:val="000B2970"/>
    <w:rsid w:val="000B29CB"/>
    <w:rsid w:val="000B2F41"/>
    <w:rsid w:val="000B31A8"/>
    <w:rsid w:val="000B328B"/>
    <w:rsid w:val="000B3FA0"/>
    <w:rsid w:val="000B4D96"/>
    <w:rsid w:val="000B54E0"/>
    <w:rsid w:val="000B5571"/>
    <w:rsid w:val="000B57F7"/>
    <w:rsid w:val="000B5DC2"/>
    <w:rsid w:val="000B6D45"/>
    <w:rsid w:val="000B72E9"/>
    <w:rsid w:val="000B74D0"/>
    <w:rsid w:val="000B833A"/>
    <w:rsid w:val="000C04D0"/>
    <w:rsid w:val="000C0EE1"/>
    <w:rsid w:val="000C126E"/>
    <w:rsid w:val="000C12E3"/>
    <w:rsid w:val="000C1317"/>
    <w:rsid w:val="000C1B0D"/>
    <w:rsid w:val="000C1CA9"/>
    <w:rsid w:val="000C2B5B"/>
    <w:rsid w:val="000C2C27"/>
    <w:rsid w:val="000C2D53"/>
    <w:rsid w:val="000C2D97"/>
    <w:rsid w:val="000C2E95"/>
    <w:rsid w:val="000C372F"/>
    <w:rsid w:val="000C38CF"/>
    <w:rsid w:val="000C390F"/>
    <w:rsid w:val="000C3B3B"/>
    <w:rsid w:val="000C4A8D"/>
    <w:rsid w:val="000C4E0B"/>
    <w:rsid w:val="000C5110"/>
    <w:rsid w:val="000C5407"/>
    <w:rsid w:val="000C5686"/>
    <w:rsid w:val="000C5FAB"/>
    <w:rsid w:val="000C7279"/>
    <w:rsid w:val="000C7E08"/>
    <w:rsid w:val="000C7EA0"/>
    <w:rsid w:val="000D01A7"/>
    <w:rsid w:val="000D028B"/>
    <w:rsid w:val="000D02E4"/>
    <w:rsid w:val="000D045D"/>
    <w:rsid w:val="000D08CB"/>
    <w:rsid w:val="000D0AB3"/>
    <w:rsid w:val="000D17FF"/>
    <w:rsid w:val="000D18A7"/>
    <w:rsid w:val="000D292E"/>
    <w:rsid w:val="000D2CC2"/>
    <w:rsid w:val="000D2D76"/>
    <w:rsid w:val="000D2E9C"/>
    <w:rsid w:val="000D2FD8"/>
    <w:rsid w:val="000D3285"/>
    <w:rsid w:val="000D32FC"/>
    <w:rsid w:val="000D3560"/>
    <w:rsid w:val="000D40FE"/>
    <w:rsid w:val="000D4559"/>
    <w:rsid w:val="000D4642"/>
    <w:rsid w:val="000D49C5"/>
    <w:rsid w:val="000D4B50"/>
    <w:rsid w:val="000D556C"/>
    <w:rsid w:val="000D5612"/>
    <w:rsid w:val="000D6221"/>
    <w:rsid w:val="000D62EC"/>
    <w:rsid w:val="000D6669"/>
    <w:rsid w:val="000D670B"/>
    <w:rsid w:val="000D67FD"/>
    <w:rsid w:val="000D6884"/>
    <w:rsid w:val="000D6B81"/>
    <w:rsid w:val="000D6DD5"/>
    <w:rsid w:val="000D7300"/>
    <w:rsid w:val="000E059E"/>
    <w:rsid w:val="000E07E5"/>
    <w:rsid w:val="000E0B5E"/>
    <w:rsid w:val="000E0BB3"/>
    <w:rsid w:val="000E0BDD"/>
    <w:rsid w:val="000E0F2B"/>
    <w:rsid w:val="000E10B0"/>
    <w:rsid w:val="000E1425"/>
    <w:rsid w:val="000E16D6"/>
    <w:rsid w:val="000E200E"/>
    <w:rsid w:val="000E23C8"/>
    <w:rsid w:val="000E2F07"/>
    <w:rsid w:val="000E4042"/>
    <w:rsid w:val="000E43E0"/>
    <w:rsid w:val="000E522B"/>
    <w:rsid w:val="000E5F06"/>
    <w:rsid w:val="000E6076"/>
    <w:rsid w:val="000E616C"/>
    <w:rsid w:val="000E649E"/>
    <w:rsid w:val="000E6E83"/>
    <w:rsid w:val="000E726D"/>
    <w:rsid w:val="000E7713"/>
    <w:rsid w:val="000E77A2"/>
    <w:rsid w:val="000E7A78"/>
    <w:rsid w:val="000F040E"/>
    <w:rsid w:val="000F0662"/>
    <w:rsid w:val="000F0695"/>
    <w:rsid w:val="000F1379"/>
    <w:rsid w:val="000F19E1"/>
    <w:rsid w:val="000F1F83"/>
    <w:rsid w:val="000F2599"/>
    <w:rsid w:val="000F287F"/>
    <w:rsid w:val="000F38C7"/>
    <w:rsid w:val="000F40EC"/>
    <w:rsid w:val="000F41E7"/>
    <w:rsid w:val="000F45E5"/>
    <w:rsid w:val="000F4625"/>
    <w:rsid w:val="000F477B"/>
    <w:rsid w:val="000F4C35"/>
    <w:rsid w:val="000F4CAF"/>
    <w:rsid w:val="000F4F0D"/>
    <w:rsid w:val="000F50FB"/>
    <w:rsid w:val="000F5518"/>
    <w:rsid w:val="000F5F2F"/>
    <w:rsid w:val="000F6A06"/>
    <w:rsid w:val="000F6E1B"/>
    <w:rsid w:val="000F7138"/>
    <w:rsid w:val="000F7843"/>
    <w:rsid w:val="000F795E"/>
    <w:rsid w:val="000F7E35"/>
    <w:rsid w:val="00100761"/>
    <w:rsid w:val="00100D85"/>
    <w:rsid w:val="00101179"/>
    <w:rsid w:val="001018EB"/>
    <w:rsid w:val="0010209A"/>
    <w:rsid w:val="0010236F"/>
    <w:rsid w:val="0010248E"/>
    <w:rsid w:val="00103363"/>
    <w:rsid w:val="0010367C"/>
    <w:rsid w:val="00103799"/>
    <w:rsid w:val="00103BFC"/>
    <w:rsid w:val="00104194"/>
    <w:rsid w:val="00104330"/>
    <w:rsid w:val="00104476"/>
    <w:rsid w:val="00104487"/>
    <w:rsid w:val="001044A4"/>
    <w:rsid w:val="001047FC"/>
    <w:rsid w:val="00104954"/>
    <w:rsid w:val="00104E38"/>
    <w:rsid w:val="00105529"/>
    <w:rsid w:val="00106605"/>
    <w:rsid w:val="001067B4"/>
    <w:rsid w:val="00107574"/>
    <w:rsid w:val="001075F0"/>
    <w:rsid w:val="00107BCA"/>
    <w:rsid w:val="00107CED"/>
    <w:rsid w:val="00107F3A"/>
    <w:rsid w:val="001106ED"/>
    <w:rsid w:val="0011090F"/>
    <w:rsid w:val="0011123C"/>
    <w:rsid w:val="00111410"/>
    <w:rsid w:val="001116A3"/>
    <w:rsid w:val="001121BE"/>
    <w:rsid w:val="00112946"/>
    <w:rsid w:val="00112970"/>
    <w:rsid w:val="001129A9"/>
    <w:rsid w:val="0011312F"/>
    <w:rsid w:val="0011372C"/>
    <w:rsid w:val="001138EE"/>
    <w:rsid w:val="00113F0C"/>
    <w:rsid w:val="001141BC"/>
    <w:rsid w:val="001148BD"/>
    <w:rsid w:val="00114D63"/>
    <w:rsid w:val="00114F31"/>
    <w:rsid w:val="00115103"/>
    <w:rsid w:val="001156F4"/>
    <w:rsid w:val="001157DB"/>
    <w:rsid w:val="0011580D"/>
    <w:rsid w:val="0011581C"/>
    <w:rsid w:val="00115863"/>
    <w:rsid w:val="00115AE9"/>
    <w:rsid w:val="00115CD7"/>
    <w:rsid w:val="00115CD9"/>
    <w:rsid w:val="001164BD"/>
    <w:rsid w:val="00116AFF"/>
    <w:rsid w:val="00117AD5"/>
    <w:rsid w:val="00117FA8"/>
    <w:rsid w:val="0012007E"/>
    <w:rsid w:val="001203E0"/>
    <w:rsid w:val="00120724"/>
    <w:rsid w:val="00121005"/>
    <w:rsid w:val="00121463"/>
    <w:rsid w:val="00121605"/>
    <w:rsid w:val="0012183B"/>
    <w:rsid w:val="00121843"/>
    <w:rsid w:val="00121EBF"/>
    <w:rsid w:val="00122145"/>
    <w:rsid w:val="00122363"/>
    <w:rsid w:val="00122E00"/>
    <w:rsid w:val="00123335"/>
    <w:rsid w:val="001234C4"/>
    <w:rsid w:val="0012478D"/>
    <w:rsid w:val="00124BD4"/>
    <w:rsid w:val="00124F2C"/>
    <w:rsid w:val="00125C33"/>
    <w:rsid w:val="00125C83"/>
    <w:rsid w:val="00126A1D"/>
    <w:rsid w:val="0012728C"/>
    <w:rsid w:val="00127690"/>
    <w:rsid w:val="00127829"/>
    <w:rsid w:val="00127876"/>
    <w:rsid w:val="00127888"/>
    <w:rsid w:val="00127A54"/>
    <w:rsid w:val="00127C21"/>
    <w:rsid w:val="00127E0A"/>
    <w:rsid w:val="00127F71"/>
    <w:rsid w:val="001300C3"/>
    <w:rsid w:val="00130A8A"/>
    <w:rsid w:val="00130BD9"/>
    <w:rsid w:val="00130CCA"/>
    <w:rsid w:val="00130D95"/>
    <w:rsid w:val="00130FCA"/>
    <w:rsid w:val="0013140D"/>
    <w:rsid w:val="001319D6"/>
    <w:rsid w:val="00131B37"/>
    <w:rsid w:val="00131B3B"/>
    <w:rsid w:val="00132189"/>
    <w:rsid w:val="001327A0"/>
    <w:rsid w:val="001334A3"/>
    <w:rsid w:val="001335D1"/>
    <w:rsid w:val="001338D4"/>
    <w:rsid w:val="00133D5C"/>
    <w:rsid w:val="001342A8"/>
    <w:rsid w:val="00134842"/>
    <w:rsid w:val="001349F7"/>
    <w:rsid w:val="00134CF3"/>
    <w:rsid w:val="001357F3"/>
    <w:rsid w:val="00135983"/>
    <w:rsid w:val="001363F3"/>
    <w:rsid w:val="001366F8"/>
    <w:rsid w:val="0013696B"/>
    <w:rsid w:val="00136ADF"/>
    <w:rsid w:val="00136FBD"/>
    <w:rsid w:val="00137136"/>
    <w:rsid w:val="00137186"/>
    <w:rsid w:val="00137454"/>
    <w:rsid w:val="0013772A"/>
    <w:rsid w:val="00137CAC"/>
    <w:rsid w:val="00140053"/>
    <w:rsid w:val="001405CA"/>
    <w:rsid w:val="00140A08"/>
    <w:rsid w:val="00140B56"/>
    <w:rsid w:val="00140E30"/>
    <w:rsid w:val="0014140B"/>
    <w:rsid w:val="0014159A"/>
    <w:rsid w:val="001416CE"/>
    <w:rsid w:val="00141C65"/>
    <w:rsid w:val="00141ECC"/>
    <w:rsid w:val="00142016"/>
    <w:rsid w:val="0014204C"/>
    <w:rsid w:val="00142836"/>
    <w:rsid w:val="00142843"/>
    <w:rsid w:val="00142FBF"/>
    <w:rsid w:val="0014307C"/>
    <w:rsid w:val="001438D3"/>
    <w:rsid w:val="00144319"/>
    <w:rsid w:val="0014439C"/>
    <w:rsid w:val="00144403"/>
    <w:rsid w:val="00144406"/>
    <w:rsid w:val="00144464"/>
    <w:rsid w:val="001450AD"/>
    <w:rsid w:val="00145F7F"/>
    <w:rsid w:val="00146032"/>
    <w:rsid w:val="0014620A"/>
    <w:rsid w:val="0014649C"/>
    <w:rsid w:val="001468EF"/>
    <w:rsid w:val="00146A76"/>
    <w:rsid w:val="00146B96"/>
    <w:rsid w:val="00146F9E"/>
    <w:rsid w:val="001470FB"/>
    <w:rsid w:val="00147A56"/>
    <w:rsid w:val="00147F4A"/>
    <w:rsid w:val="001508BC"/>
    <w:rsid w:val="00150A30"/>
    <w:rsid w:val="00150A90"/>
    <w:rsid w:val="001513EB"/>
    <w:rsid w:val="00151624"/>
    <w:rsid w:val="0015222C"/>
    <w:rsid w:val="001527BF"/>
    <w:rsid w:val="00152AC5"/>
    <w:rsid w:val="00152EB2"/>
    <w:rsid w:val="0015339E"/>
    <w:rsid w:val="001533F2"/>
    <w:rsid w:val="001539DE"/>
    <w:rsid w:val="00154086"/>
    <w:rsid w:val="00154962"/>
    <w:rsid w:val="00154AE3"/>
    <w:rsid w:val="00154D3B"/>
    <w:rsid w:val="0015515A"/>
    <w:rsid w:val="001554FD"/>
    <w:rsid w:val="0015583E"/>
    <w:rsid w:val="00155978"/>
    <w:rsid w:val="00155B85"/>
    <w:rsid w:val="00155BFB"/>
    <w:rsid w:val="00155E14"/>
    <w:rsid w:val="0015616C"/>
    <w:rsid w:val="00156307"/>
    <w:rsid w:val="00156473"/>
    <w:rsid w:val="00156516"/>
    <w:rsid w:val="001566C0"/>
    <w:rsid w:val="00156A2E"/>
    <w:rsid w:val="00156C3B"/>
    <w:rsid w:val="00156EB4"/>
    <w:rsid w:val="00157811"/>
    <w:rsid w:val="001602F4"/>
    <w:rsid w:val="0016035F"/>
    <w:rsid w:val="0016049A"/>
    <w:rsid w:val="0016071D"/>
    <w:rsid w:val="00160A1C"/>
    <w:rsid w:val="00161501"/>
    <w:rsid w:val="00163455"/>
    <w:rsid w:val="001635CB"/>
    <w:rsid w:val="0016362F"/>
    <w:rsid w:val="0016363C"/>
    <w:rsid w:val="001637A7"/>
    <w:rsid w:val="00163811"/>
    <w:rsid w:val="00163824"/>
    <w:rsid w:val="00163ACB"/>
    <w:rsid w:val="00164198"/>
    <w:rsid w:val="0016437B"/>
    <w:rsid w:val="001643C4"/>
    <w:rsid w:val="001647B2"/>
    <w:rsid w:val="00164C0D"/>
    <w:rsid w:val="00165CB7"/>
    <w:rsid w:val="0016624C"/>
    <w:rsid w:val="00166DDB"/>
    <w:rsid w:val="00167433"/>
    <w:rsid w:val="001678C3"/>
    <w:rsid w:val="00167BD1"/>
    <w:rsid w:val="00167D3D"/>
    <w:rsid w:val="001703E3"/>
    <w:rsid w:val="001704E8"/>
    <w:rsid w:val="00170695"/>
    <w:rsid w:val="0017076E"/>
    <w:rsid w:val="0017144F"/>
    <w:rsid w:val="0017145F"/>
    <w:rsid w:val="00172AD7"/>
    <w:rsid w:val="00172CAA"/>
    <w:rsid w:val="00173871"/>
    <w:rsid w:val="00173C85"/>
    <w:rsid w:val="00174371"/>
    <w:rsid w:val="00174C78"/>
    <w:rsid w:val="00174FE0"/>
    <w:rsid w:val="001750C5"/>
    <w:rsid w:val="0017541A"/>
    <w:rsid w:val="001756AD"/>
    <w:rsid w:val="00175AE7"/>
    <w:rsid w:val="00175E33"/>
    <w:rsid w:val="00175F0B"/>
    <w:rsid w:val="001764F8"/>
    <w:rsid w:val="00176635"/>
    <w:rsid w:val="00176CC9"/>
    <w:rsid w:val="00177238"/>
    <w:rsid w:val="00177F93"/>
    <w:rsid w:val="00180204"/>
    <w:rsid w:val="00180C32"/>
    <w:rsid w:val="00180E4D"/>
    <w:rsid w:val="00181D19"/>
    <w:rsid w:val="001821B1"/>
    <w:rsid w:val="00182470"/>
    <w:rsid w:val="001827B5"/>
    <w:rsid w:val="00182893"/>
    <w:rsid w:val="001828C6"/>
    <w:rsid w:val="00183805"/>
    <w:rsid w:val="00183903"/>
    <w:rsid w:val="00183972"/>
    <w:rsid w:val="00184415"/>
    <w:rsid w:val="001845CA"/>
    <w:rsid w:val="001848BB"/>
    <w:rsid w:val="00184A53"/>
    <w:rsid w:val="00184CE2"/>
    <w:rsid w:val="00184ED1"/>
    <w:rsid w:val="001852A3"/>
    <w:rsid w:val="00185498"/>
    <w:rsid w:val="0018580C"/>
    <w:rsid w:val="0018645D"/>
    <w:rsid w:val="00186D38"/>
    <w:rsid w:val="00186D94"/>
    <w:rsid w:val="00186E65"/>
    <w:rsid w:val="00187395"/>
    <w:rsid w:val="00187565"/>
    <w:rsid w:val="00187F17"/>
    <w:rsid w:val="001903E9"/>
    <w:rsid w:val="001905D1"/>
    <w:rsid w:val="00190E11"/>
    <w:rsid w:val="00190FBF"/>
    <w:rsid w:val="0019128D"/>
    <w:rsid w:val="001914DF"/>
    <w:rsid w:val="00191C27"/>
    <w:rsid w:val="00191CF3"/>
    <w:rsid w:val="00191FB5"/>
    <w:rsid w:val="00191FF2"/>
    <w:rsid w:val="001922D0"/>
    <w:rsid w:val="00192A20"/>
    <w:rsid w:val="00192E09"/>
    <w:rsid w:val="00192ECA"/>
    <w:rsid w:val="001932CC"/>
    <w:rsid w:val="00193663"/>
    <w:rsid w:val="00193A15"/>
    <w:rsid w:val="00194881"/>
    <w:rsid w:val="00194B56"/>
    <w:rsid w:val="00194D87"/>
    <w:rsid w:val="0019576B"/>
    <w:rsid w:val="00195846"/>
    <w:rsid w:val="00195908"/>
    <w:rsid w:val="00195BB6"/>
    <w:rsid w:val="00196162"/>
    <w:rsid w:val="0019687B"/>
    <w:rsid w:val="00196E00"/>
    <w:rsid w:val="00196F67"/>
    <w:rsid w:val="001A00F6"/>
    <w:rsid w:val="001A010E"/>
    <w:rsid w:val="001A09F9"/>
    <w:rsid w:val="001A1163"/>
    <w:rsid w:val="001A181C"/>
    <w:rsid w:val="001A1839"/>
    <w:rsid w:val="001A18D8"/>
    <w:rsid w:val="001A190C"/>
    <w:rsid w:val="001A1927"/>
    <w:rsid w:val="001A1938"/>
    <w:rsid w:val="001A1BB0"/>
    <w:rsid w:val="001A20E2"/>
    <w:rsid w:val="001A23AB"/>
    <w:rsid w:val="001A255C"/>
    <w:rsid w:val="001A2CF1"/>
    <w:rsid w:val="001A2E05"/>
    <w:rsid w:val="001A331B"/>
    <w:rsid w:val="001A33BB"/>
    <w:rsid w:val="001A3A9D"/>
    <w:rsid w:val="001A401D"/>
    <w:rsid w:val="001A42D7"/>
    <w:rsid w:val="001A4E3F"/>
    <w:rsid w:val="001A4F61"/>
    <w:rsid w:val="001A5146"/>
    <w:rsid w:val="001A5277"/>
    <w:rsid w:val="001A5F05"/>
    <w:rsid w:val="001A6112"/>
    <w:rsid w:val="001A6490"/>
    <w:rsid w:val="001A67E9"/>
    <w:rsid w:val="001A68DD"/>
    <w:rsid w:val="001A6E87"/>
    <w:rsid w:val="001A70DE"/>
    <w:rsid w:val="001A7170"/>
    <w:rsid w:val="001A7175"/>
    <w:rsid w:val="001A7263"/>
    <w:rsid w:val="001A78EF"/>
    <w:rsid w:val="001A7C29"/>
    <w:rsid w:val="001A7CFA"/>
    <w:rsid w:val="001B030A"/>
    <w:rsid w:val="001B0450"/>
    <w:rsid w:val="001B052D"/>
    <w:rsid w:val="001B0BC4"/>
    <w:rsid w:val="001B0E4A"/>
    <w:rsid w:val="001B1492"/>
    <w:rsid w:val="001B1BD2"/>
    <w:rsid w:val="001B1D10"/>
    <w:rsid w:val="001B227F"/>
    <w:rsid w:val="001B2294"/>
    <w:rsid w:val="001B2F10"/>
    <w:rsid w:val="001B2F9D"/>
    <w:rsid w:val="001B3710"/>
    <w:rsid w:val="001B3F3C"/>
    <w:rsid w:val="001B3F9C"/>
    <w:rsid w:val="001B427B"/>
    <w:rsid w:val="001B457D"/>
    <w:rsid w:val="001B467E"/>
    <w:rsid w:val="001B4DE2"/>
    <w:rsid w:val="001B50AB"/>
    <w:rsid w:val="001B5261"/>
    <w:rsid w:val="001B5573"/>
    <w:rsid w:val="001B55F5"/>
    <w:rsid w:val="001B59DB"/>
    <w:rsid w:val="001B6033"/>
    <w:rsid w:val="001B631C"/>
    <w:rsid w:val="001B6DFA"/>
    <w:rsid w:val="001B748B"/>
    <w:rsid w:val="001B78F1"/>
    <w:rsid w:val="001B7BF0"/>
    <w:rsid w:val="001B7FD0"/>
    <w:rsid w:val="001C0933"/>
    <w:rsid w:val="001C0FFC"/>
    <w:rsid w:val="001C11C1"/>
    <w:rsid w:val="001C136F"/>
    <w:rsid w:val="001C14E7"/>
    <w:rsid w:val="001C1A4F"/>
    <w:rsid w:val="001C1B13"/>
    <w:rsid w:val="001C1ED9"/>
    <w:rsid w:val="001C2997"/>
    <w:rsid w:val="001C2B05"/>
    <w:rsid w:val="001C32ED"/>
    <w:rsid w:val="001C39F0"/>
    <w:rsid w:val="001C3AD6"/>
    <w:rsid w:val="001C3C4C"/>
    <w:rsid w:val="001C498A"/>
    <w:rsid w:val="001C49F4"/>
    <w:rsid w:val="001C4D00"/>
    <w:rsid w:val="001C4DDF"/>
    <w:rsid w:val="001C4FD7"/>
    <w:rsid w:val="001C5226"/>
    <w:rsid w:val="001C5388"/>
    <w:rsid w:val="001C56A5"/>
    <w:rsid w:val="001C5DAA"/>
    <w:rsid w:val="001C5ECD"/>
    <w:rsid w:val="001C60B6"/>
    <w:rsid w:val="001C61A2"/>
    <w:rsid w:val="001C6443"/>
    <w:rsid w:val="001C67DD"/>
    <w:rsid w:val="001C6860"/>
    <w:rsid w:val="001C6CA2"/>
    <w:rsid w:val="001C6EA9"/>
    <w:rsid w:val="001C6EE5"/>
    <w:rsid w:val="001C743F"/>
    <w:rsid w:val="001C7AAF"/>
    <w:rsid w:val="001C7B80"/>
    <w:rsid w:val="001C7CB6"/>
    <w:rsid w:val="001D0C44"/>
    <w:rsid w:val="001D0DD9"/>
    <w:rsid w:val="001D1BFF"/>
    <w:rsid w:val="001D1C17"/>
    <w:rsid w:val="001D1F97"/>
    <w:rsid w:val="001D2645"/>
    <w:rsid w:val="001D2EBB"/>
    <w:rsid w:val="001D2FAB"/>
    <w:rsid w:val="001D3920"/>
    <w:rsid w:val="001D40DA"/>
    <w:rsid w:val="001D44C9"/>
    <w:rsid w:val="001D4AF3"/>
    <w:rsid w:val="001D4E6F"/>
    <w:rsid w:val="001D4F77"/>
    <w:rsid w:val="001D5E63"/>
    <w:rsid w:val="001D5FC5"/>
    <w:rsid w:val="001D605F"/>
    <w:rsid w:val="001D62AB"/>
    <w:rsid w:val="001D647E"/>
    <w:rsid w:val="001D6C23"/>
    <w:rsid w:val="001D6FBD"/>
    <w:rsid w:val="001D731B"/>
    <w:rsid w:val="001D7A86"/>
    <w:rsid w:val="001D7AE7"/>
    <w:rsid w:val="001D7BA3"/>
    <w:rsid w:val="001D7D68"/>
    <w:rsid w:val="001D7D6A"/>
    <w:rsid w:val="001E01FD"/>
    <w:rsid w:val="001E055C"/>
    <w:rsid w:val="001E083A"/>
    <w:rsid w:val="001E0A26"/>
    <w:rsid w:val="001E0AEE"/>
    <w:rsid w:val="001E1315"/>
    <w:rsid w:val="001E1367"/>
    <w:rsid w:val="001E1FA6"/>
    <w:rsid w:val="001E2AC3"/>
    <w:rsid w:val="001E2AEA"/>
    <w:rsid w:val="001E2C88"/>
    <w:rsid w:val="001E2FE0"/>
    <w:rsid w:val="001E3E15"/>
    <w:rsid w:val="001E3FE0"/>
    <w:rsid w:val="001E4032"/>
    <w:rsid w:val="001E40BE"/>
    <w:rsid w:val="001E425A"/>
    <w:rsid w:val="001E49FD"/>
    <w:rsid w:val="001E4C65"/>
    <w:rsid w:val="001E51A7"/>
    <w:rsid w:val="001E53B0"/>
    <w:rsid w:val="001E543C"/>
    <w:rsid w:val="001E5BE0"/>
    <w:rsid w:val="001E5DB7"/>
    <w:rsid w:val="001E6081"/>
    <w:rsid w:val="001E64CD"/>
    <w:rsid w:val="001E6A5D"/>
    <w:rsid w:val="001E6CFB"/>
    <w:rsid w:val="001E73AE"/>
    <w:rsid w:val="001E7EE3"/>
    <w:rsid w:val="001E7F44"/>
    <w:rsid w:val="001F016A"/>
    <w:rsid w:val="001F0936"/>
    <w:rsid w:val="001F1095"/>
    <w:rsid w:val="001F13B7"/>
    <w:rsid w:val="001F1459"/>
    <w:rsid w:val="001F2036"/>
    <w:rsid w:val="001F221D"/>
    <w:rsid w:val="001F2419"/>
    <w:rsid w:val="001F2F71"/>
    <w:rsid w:val="001F2FFC"/>
    <w:rsid w:val="001F36C7"/>
    <w:rsid w:val="001F3A71"/>
    <w:rsid w:val="001F4021"/>
    <w:rsid w:val="001F4427"/>
    <w:rsid w:val="001F4527"/>
    <w:rsid w:val="001F48A7"/>
    <w:rsid w:val="001F4962"/>
    <w:rsid w:val="001F4E9D"/>
    <w:rsid w:val="001F4F52"/>
    <w:rsid w:val="001F5636"/>
    <w:rsid w:val="001F59EB"/>
    <w:rsid w:val="001F5AE0"/>
    <w:rsid w:val="001F5DC2"/>
    <w:rsid w:val="001F641D"/>
    <w:rsid w:val="001F66A9"/>
    <w:rsid w:val="001F67FD"/>
    <w:rsid w:val="001F6AF7"/>
    <w:rsid w:val="001F774C"/>
    <w:rsid w:val="001F7AB5"/>
    <w:rsid w:val="001F7B0A"/>
    <w:rsid w:val="001F7B54"/>
    <w:rsid w:val="001F7C91"/>
    <w:rsid w:val="00200ACD"/>
    <w:rsid w:val="00200C48"/>
    <w:rsid w:val="002016B5"/>
    <w:rsid w:val="002016C7"/>
    <w:rsid w:val="002019F1"/>
    <w:rsid w:val="00201CD6"/>
    <w:rsid w:val="002024A2"/>
    <w:rsid w:val="00202705"/>
    <w:rsid w:val="0020329C"/>
    <w:rsid w:val="002032C7"/>
    <w:rsid w:val="0020364C"/>
    <w:rsid w:val="0020436F"/>
    <w:rsid w:val="00204DE1"/>
    <w:rsid w:val="00204ECA"/>
    <w:rsid w:val="00205176"/>
    <w:rsid w:val="0020586B"/>
    <w:rsid w:val="002063F0"/>
    <w:rsid w:val="00206683"/>
    <w:rsid w:val="002067DF"/>
    <w:rsid w:val="00207C4D"/>
    <w:rsid w:val="00210204"/>
    <w:rsid w:val="002102DE"/>
    <w:rsid w:val="00210332"/>
    <w:rsid w:val="0021056E"/>
    <w:rsid w:val="0021085D"/>
    <w:rsid w:val="00210F45"/>
    <w:rsid w:val="002111FE"/>
    <w:rsid w:val="0021123A"/>
    <w:rsid w:val="0021123D"/>
    <w:rsid w:val="002114D6"/>
    <w:rsid w:val="00211BC3"/>
    <w:rsid w:val="00211F45"/>
    <w:rsid w:val="00212201"/>
    <w:rsid w:val="002129F0"/>
    <w:rsid w:val="00212F4D"/>
    <w:rsid w:val="00214070"/>
    <w:rsid w:val="00214707"/>
    <w:rsid w:val="002148EB"/>
    <w:rsid w:val="00214DB0"/>
    <w:rsid w:val="00215188"/>
    <w:rsid w:val="00215A24"/>
    <w:rsid w:val="00215A8E"/>
    <w:rsid w:val="00215C3B"/>
    <w:rsid w:val="0021621A"/>
    <w:rsid w:val="00216FC4"/>
    <w:rsid w:val="00217AAB"/>
    <w:rsid w:val="00220A8E"/>
    <w:rsid w:val="00220B68"/>
    <w:rsid w:val="0022101B"/>
    <w:rsid w:val="0022162B"/>
    <w:rsid w:val="00221AD7"/>
    <w:rsid w:val="00221CD8"/>
    <w:rsid w:val="00222DEF"/>
    <w:rsid w:val="00222FDB"/>
    <w:rsid w:val="002230A8"/>
    <w:rsid w:val="0022317D"/>
    <w:rsid w:val="002236A1"/>
    <w:rsid w:val="00223A29"/>
    <w:rsid w:val="002241F0"/>
    <w:rsid w:val="002244DC"/>
    <w:rsid w:val="00225462"/>
    <w:rsid w:val="00226007"/>
    <w:rsid w:val="002265FE"/>
    <w:rsid w:val="0022690B"/>
    <w:rsid w:val="00226C45"/>
    <w:rsid w:val="002270DE"/>
    <w:rsid w:val="00227337"/>
    <w:rsid w:val="00227376"/>
    <w:rsid w:val="00227845"/>
    <w:rsid w:val="00227BC3"/>
    <w:rsid w:val="00227E5B"/>
    <w:rsid w:val="00230C39"/>
    <w:rsid w:val="00231557"/>
    <w:rsid w:val="00232189"/>
    <w:rsid w:val="00232809"/>
    <w:rsid w:val="002332C7"/>
    <w:rsid w:val="002336D2"/>
    <w:rsid w:val="002355D7"/>
    <w:rsid w:val="002357D3"/>
    <w:rsid w:val="00235C33"/>
    <w:rsid w:val="00235EA3"/>
    <w:rsid w:val="00236608"/>
    <w:rsid w:val="0023696C"/>
    <w:rsid w:val="00236C87"/>
    <w:rsid w:val="002376BF"/>
    <w:rsid w:val="00237C3F"/>
    <w:rsid w:val="00240374"/>
    <w:rsid w:val="00241417"/>
    <w:rsid w:val="0024195B"/>
    <w:rsid w:val="00241A05"/>
    <w:rsid w:val="00242382"/>
    <w:rsid w:val="00242C5B"/>
    <w:rsid w:val="00242C68"/>
    <w:rsid w:val="0024423E"/>
    <w:rsid w:val="00244928"/>
    <w:rsid w:val="0024593B"/>
    <w:rsid w:val="00246510"/>
    <w:rsid w:val="002473D6"/>
    <w:rsid w:val="00247454"/>
    <w:rsid w:val="0025046A"/>
    <w:rsid w:val="002505F4"/>
    <w:rsid w:val="00250738"/>
    <w:rsid w:val="0025099B"/>
    <w:rsid w:val="00251495"/>
    <w:rsid w:val="00252057"/>
    <w:rsid w:val="002520DE"/>
    <w:rsid w:val="00252143"/>
    <w:rsid w:val="002522B6"/>
    <w:rsid w:val="002525C1"/>
    <w:rsid w:val="0025267B"/>
    <w:rsid w:val="00252AFE"/>
    <w:rsid w:val="00252BC2"/>
    <w:rsid w:val="00252C0A"/>
    <w:rsid w:val="00252D78"/>
    <w:rsid w:val="002533AF"/>
    <w:rsid w:val="002539A6"/>
    <w:rsid w:val="00253BD3"/>
    <w:rsid w:val="00253CD5"/>
    <w:rsid w:val="00253FDE"/>
    <w:rsid w:val="0025403A"/>
    <w:rsid w:val="002546BD"/>
    <w:rsid w:val="00254795"/>
    <w:rsid w:val="0025481B"/>
    <w:rsid w:val="002548F2"/>
    <w:rsid w:val="00254F4C"/>
    <w:rsid w:val="00254FA9"/>
    <w:rsid w:val="002554DB"/>
    <w:rsid w:val="0025570D"/>
    <w:rsid w:val="002557BE"/>
    <w:rsid w:val="002564AB"/>
    <w:rsid w:val="00256ABE"/>
    <w:rsid w:val="00256BE5"/>
    <w:rsid w:val="00257042"/>
    <w:rsid w:val="0025711B"/>
    <w:rsid w:val="00257170"/>
    <w:rsid w:val="00257621"/>
    <w:rsid w:val="0026116E"/>
    <w:rsid w:val="00261B62"/>
    <w:rsid w:val="00262D77"/>
    <w:rsid w:val="002633D8"/>
    <w:rsid w:val="0026389A"/>
    <w:rsid w:val="0026437C"/>
    <w:rsid w:val="00264494"/>
    <w:rsid w:val="002644A0"/>
    <w:rsid w:val="00264560"/>
    <w:rsid w:val="00264BE1"/>
    <w:rsid w:val="00265640"/>
    <w:rsid w:val="0026579A"/>
    <w:rsid w:val="00265FFC"/>
    <w:rsid w:val="00266028"/>
    <w:rsid w:val="00266387"/>
    <w:rsid w:val="00266432"/>
    <w:rsid w:val="00266C11"/>
    <w:rsid w:val="00266C96"/>
    <w:rsid w:val="00266D1C"/>
    <w:rsid w:val="0026726B"/>
    <w:rsid w:val="00267371"/>
    <w:rsid w:val="00267816"/>
    <w:rsid w:val="002678BD"/>
    <w:rsid w:val="00267F7B"/>
    <w:rsid w:val="00270095"/>
    <w:rsid w:val="00270566"/>
    <w:rsid w:val="00270568"/>
    <w:rsid w:val="002705A1"/>
    <w:rsid w:val="002708EE"/>
    <w:rsid w:val="00270F3E"/>
    <w:rsid w:val="002716C3"/>
    <w:rsid w:val="00271762"/>
    <w:rsid w:val="002721E8"/>
    <w:rsid w:val="0027266F"/>
    <w:rsid w:val="00272C93"/>
    <w:rsid w:val="00272F59"/>
    <w:rsid w:val="00273243"/>
    <w:rsid w:val="0027434D"/>
    <w:rsid w:val="002745A6"/>
    <w:rsid w:val="00274786"/>
    <w:rsid w:val="00274BDE"/>
    <w:rsid w:val="00274DB7"/>
    <w:rsid w:val="00274E67"/>
    <w:rsid w:val="0027510C"/>
    <w:rsid w:val="00275DD8"/>
    <w:rsid w:val="00276018"/>
    <w:rsid w:val="00276346"/>
    <w:rsid w:val="00277493"/>
    <w:rsid w:val="00277B85"/>
    <w:rsid w:val="00277D4D"/>
    <w:rsid w:val="00280170"/>
    <w:rsid w:val="002802F0"/>
    <w:rsid w:val="00280574"/>
    <w:rsid w:val="0028062B"/>
    <w:rsid w:val="00280739"/>
    <w:rsid w:val="00280B4B"/>
    <w:rsid w:val="00280B89"/>
    <w:rsid w:val="00280CA5"/>
    <w:rsid w:val="0028109B"/>
    <w:rsid w:val="00281123"/>
    <w:rsid w:val="00281A73"/>
    <w:rsid w:val="00281A80"/>
    <w:rsid w:val="00281C8D"/>
    <w:rsid w:val="00281F62"/>
    <w:rsid w:val="00282816"/>
    <w:rsid w:val="00282DF1"/>
    <w:rsid w:val="00283063"/>
    <w:rsid w:val="00283626"/>
    <w:rsid w:val="002839F1"/>
    <w:rsid w:val="0028419A"/>
    <w:rsid w:val="002853E5"/>
    <w:rsid w:val="002854B5"/>
    <w:rsid w:val="002856BB"/>
    <w:rsid w:val="00285848"/>
    <w:rsid w:val="00285ADD"/>
    <w:rsid w:val="00286D58"/>
    <w:rsid w:val="00290957"/>
    <w:rsid w:val="00290F70"/>
    <w:rsid w:val="0029142F"/>
    <w:rsid w:val="00291623"/>
    <w:rsid w:val="00291661"/>
    <w:rsid w:val="0029199D"/>
    <w:rsid w:val="00291C96"/>
    <w:rsid w:val="00291D5B"/>
    <w:rsid w:val="00292067"/>
    <w:rsid w:val="002921ED"/>
    <w:rsid w:val="0029253D"/>
    <w:rsid w:val="00292E17"/>
    <w:rsid w:val="00292EB7"/>
    <w:rsid w:val="00293396"/>
    <w:rsid w:val="00293975"/>
    <w:rsid w:val="00293D90"/>
    <w:rsid w:val="00293EE5"/>
    <w:rsid w:val="002952B9"/>
    <w:rsid w:val="0029558F"/>
    <w:rsid w:val="00296082"/>
    <w:rsid w:val="002965C9"/>
    <w:rsid w:val="00296986"/>
    <w:rsid w:val="00296F7D"/>
    <w:rsid w:val="00297583"/>
    <w:rsid w:val="00297E29"/>
    <w:rsid w:val="002A0CE2"/>
    <w:rsid w:val="002A213A"/>
    <w:rsid w:val="002A241F"/>
    <w:rsid w:val="002A2488"/>
    <w:rsid w:val="002A24FA"/>
    <w:rsid w:val="002A2626"/>
    <w:rsid w:val="002A27A6"/>
    <w:rsid w:val="002A2808"/>
    <w:rsid w:val="002A3382"/>
    <w:rsid w:val="002A37F6"/>
    <w:rsid w:val="002A3842"/>
    <w:rsid w:val="002A39E1"/>
    <w:rsid w:val="002A3DDE"/>
    <w:rsid w:val="002A41E9"/>
    <w:rsid w:val="002A4979"/>
    <w:rsid w:val="002A4AFF"/>
    <w:rsid w:val="002A533B"/>
    <w:rsid w:val="002A5426"/>
    <w:rsid w:val="002A588F"/>
    <w:rsid w:val="002A5A3C"/>
    <w:rsid w:val="002A5EEE"/>
    <w:rsid w:val="002A61D1"/>
    <w:rsid w:val="002A746A"/>
    <w:rsid w:val="002A7E2D"/>
    <w:rsid w:val="002A7E64"/>
    <w:rsid w:val="002B011D"/>
    <w:rsid w:val="002B01BC"/>
    <w:rsid w:val="002B033F"/>
    <w:rsid w:val="002B0963"/>
    <w:rsid w:val="002B0F95"/>
    <w:rsid w:val="002B17DA"/>
    <w:rsid w:val="002B1D33"/>
    <w:rsid w:val="002B1FA3"/>
    <w:rsid w:val="002B24D8"/>
    <w:rsid w:val="002B2925"/>
    <w:rsid w:val="002B3110"/>
    <w:rsid w:val="002B364D"/>
    <w:rsid w:val="002B39C1"/>
    <w:rsid w:val="002B4056"/>
    <w:rsid w:val="002B430D"/>
    <w:rsid w:val="002B4339"/>
    <w:rsid w:val="002B46C3"/>
    <w:rsid w:val="002B4903"/>
    <w:rsid w:val="002B496D"/>
    <w:rsid w:val="002B49A4"/>
    <w:rsid w:val="002B4AE6"/>
    <w:rsid w:val="002B588D"/>
    <w:rsid w:val="002B5A67"/>
    <w:rsid w:val="002B5E62"/>
    <w:rsid w:val="002B5FA7"/>
    <w:rsid w:val="002B6067"/>
    <w:rsid w:val="002B63D1"/>
    <w:rsid w:val="002B6A70"/>
    <w:rsid w:val="002B776C"/>
    <w:rsid w:val="002B799E"/>
    <w:rsid w:val="002B79EE"/>
    <w:rsid w:val="002B7B0F"/>
    <w:rsid w:val="002B7E2F"/>
    <w:rsid w:val="002C02AA"/>
    <w:rsid w:val="002C04BD"/>
    <w:rsid w:val="002C07C2"/>
    <w:rsid w:val="002C0957"/>
    <w:rsid w:val="002C0C2A"/>
    <w:rsid w:val="002C0FC1"/>
    <w:rsid w:val="002C142C"/>
    <w:rsid w:val="002C14B1"/>
    <w:rsid w:val="002C19DF"/>
    <w:rsid w:val="002C1A3F"/>
    <w:rsid w:val="002C1E92"/>
    <w:rsid w:val="002C1F67"/>
    <w:rsid w:val="002C20E7"/>
    <w:rsid w:val="002C2492"/>
    <w:rsid w:val="002C2642"/>
    <w:rsid w:val="002C2649"/>
    <w:rsid w:val="002C26AC"/>
    <w:rsid w:val="002C2709"/>
    <w:rsid w:val="002C29D2"/>
    <w:rsid w:val="002C2B8F"/>
    <w:rsid w:val="002C3A44"/>
    <w:rsid w:val="002C3DDC"/>
    <w:rsid w:val="002C3E98"/>
    <w:rsid w:val="002C47D1"/>
    <w:rsid w:val="002C4CCC"/>
    <w:rsid w:val="002C4CD3"/>
    <w:rsid w:val="002C4D63"/>
    <w:rsid w:val="002C4ED3"/>
    <w:rsid w:val="002C5142"/>
    <w:rsid w:val="002C5C67"/>
    <w:rsid w:val="002C5F6C"/>
    <w:rsid w:val="002C62A1"/>
    <w:rsid w:val="002C683E"/>
    <w:rsid w:val="002C6AA1"/>
    <w:rsid w:val="002C6F37"/>
    <w:rsid w:val="002C710F"/>
    <w:rsid w:val="002C7118"/>
    <w:rsid w:val="002C79AD"/>
    <w:rsid w:val="002D0ADD"/>
    <w:rsid w:val="002D0E18"/>
    <w:rsid w:val="002D0F5F"/>
    <w:rsid w:val="002D1004"/>
    <w:rsid w:val="002D16D2"/>
    <w:rsid w:val="002D1725"/>
    <w:rsid w:val="002D1C49"/>
    <w:rsid w:val="002D21A0"/>
    <w:rsid w:val="002D3156"/>
    <w:rsid w:val="002D3A8F"/>
    <w:rsid w:val="002D400B"/>
    <w:rsid w:val="002D4323"/>
    <w:rsid w:val="002D43E4"/>
    <w:rsid w:val="002D4BC5"/>
    <w:rsid w:val="002D4C61"/>
    <w:rsid w:val="002D503B"/>
    <w:rsid w:val="002D5519"/>
    <w:rsid w:val="002D60E1"/>
    <w:rsid w:val="002D62AB"/>
    <w:rsid w:val="002D64B0"/>
    <w:rsid w:val="002D6625"/>
    <w:rsid w:val="002D6784"/>
    <w:rsid w:val="002D67C1"/>
    <w:rsid w:val="002D7988"/>
    <w:rsid w:val="002D7DBB"/>
    <w:rsid w:val="002E0524"/>
    <w:rsid w:val="002E0E7B"/>
    <w:rsid w:val="002E0EA7"/>
    <w:rsid w:val="002E105E"/>
    <w:rsid w:val="002E1AF7"/>
    <w:rsid w:val="002E1FAE"/>
    <w:rsid w:val="002E22CA"/>
    <w:rsid w:val="002E256D"/>
    <w:rsid w:val="002E27BC"/>
    <w:rsid w:val="002E2D59"/>
    <w:rsid w:val="002E2D98"/>
    <w:rsid w:val="002E2E15"/>
    <w:rsid w:val="002E332B"/>
    <w:rsid w:val="002E336A"/>
    <w:rsid w:val="002E37DB"/>
    <w:rsid w:val="002E3A42"/>
    <w:rsid w:val="002E3DB6"/>
    <w:rsid w:val="002E42C9"/>
    <w:rsid w:val="002E43A4"/>
    <w:rsid w:val="002E47EA"/>
    <w:rsid w:val="002E4CF3"/>
    <w:rsid w:val="002E527F"/>
    <w:rsid w:val="002E609C"/>
    <w:rsid w:val="002E6243"/>
    <w:rsid w:val="002E6B52"/>
    <w:rsid w:val="002F0F9A"/>
    <w:rsid w:val="002F1240"/>
    <w:rsid w:val="002F1384"/>
    <w:rsid w:val="002F16D7"/>
    <w:rsid w:val="002F1725"/>
    <w:rsid w:val="002F1786"/>
    <w:rsid w:val="002F17D7"/>
    <w:rsid w:val="002F1C44"/>
    <w:rsid w:val="002F1EF5"/>
    <w:rsid w:val="002F3166"/>
    <w:rsid w:val="002F33D8"/>
    <w:rsid w:val="002F371C"/>
    <w:rsid w:val="002F37AF"/>
    <w:rsid w:val="002F3B14"/>
    <w:rsid w:val="002F4845"/>
    <w:rsid w:val="002F4AB4"/>
    <w:rsid w:val="002F4ECB"/>
    <w:rsid w:val="002F5846"/>
    <w:rsid w:val="002F5B65"/>
    <w:rsid w:val="002F65CC"/>
    <w:rsid w:val="002F688C"/>
    <w:rsid w:val="002F69B7"/>
    <w:rsid w:val="002F6C61"/>
    <w:rsid w:val="002F6E74"/>
    <w:rsid w:val="002F6F93"/>
    <w:rsid w:val="002F788D"/>
    <w:rsid w:val="00300718"/>
    <w:rsid w:val="003014AF"/>
    <w:rsid w:val="00302018"/>
    <w:rsid w:val="0030230A"/>
    <w:rsid w:val="003026BC"/>
    <w:rsid w:val="00302D4E"/>
    <w:rsid w:val="00302DD4"/>
    <w:rsid w:val="00303143"/>
    <w:rsid w:val="00303162"/>
    <w:rsid w:val="00303AB4"/>
    <w:rsid w:val="00303DB7"/>
    <w:rsid w:val="0030415C"/>
    <w:rsid w:val="0030427C"/>
    <w:rsid w:val="0030438E"/>
    <w:rsid w:val="003043CF"/>
    <w:rsid w:val="00304461"/>
    <w:rsid w:val="00305179"/>
    <w:rsid w:val="00305313"/>
    <w:rsid w:val="00305C39"/>
    <w:rsid w:val="0030669E"/>
    <w:rsid w:val="003076E0"/>
    <w:rsid w:val="00307ABA"/>
    <w:rsid w:val="00307BDB"/>
    <w:rsid w:val="00310256"/>
    <w:rsid w:val="003104EF"/>
    <w:rsid w:val="00310531"/>
    <w:rsid w:val="00310AFD"/>
    <w:rsid w:val="00310C88"/>
    <w:rsid w:val="00310E7E"/>
    <w:rsid w:val="00310F95"/>
    <w:rsid w:val="0031163B"/>
    <w:rsid w:val="00311E7C"/>
    <w:rsid w:val="00312289"/>
    <w:rsid w:val="00312761"/>
    <w:rsid w:val="00313889"/>
    <w:rsid w:val="00313C15"/>
    <w:rsid w:val="00314310"/>
    <w:rsid w:val="0031443A"/>
    <w:rsid w:val="003148AF"/>
    <w:rsid w:val="00314D1A"/>
    <w:rsid w:val="003164B4"/>
    <w:rsid w:val="00316D22"/>
    <w:rsid w:val="00316D6F"/>
    <w:rsid w:val="00317700"/>
    <w:rsid w:val="00317B42"/>
    <w:rsid w:val="003208A9"/>
    <w:rsid w:val="00321781"/>
    <w:rsid w:val="00321A64"/>
    <w:rsid w:val="00321E3F"/>
    <w:rsid w:val="0032207F"/>
    <w:rsid w:val="0032268B"/>
    <w:rsid w:val="00322800"/>
    <w:rsid w:val="00322ADB"/>
    <w:rsid w:val="003232B1"/>
    <w:rsid w:val="00323457"/>
    <w:rsid w:val="0032351D"/>
    <w:rsid w:val="00323565"/>
    <w:rsid w:val="00323BF7"/>
    <w:rsid w:val="00323EEA"/>
    <w:rsid w:val="003240CB"/>
    <w:rsid w:val="00324F80"/>
    <w:rsid w:val="0032531A"/>
    <w:rsid w:val="003256E6"/>
    <w:rsid w:val="003263CD"/>
    <w:rsid w:val="00326FD8"/>
    <w:rsid w:val="003274A4"/>
    <w:rsid w:val="003277CE"/>
    <w:rsid w:val="00327B71"/>
    <w:rsid w:val="00327F7E"/>
    <w:rsid w:val="003303AE"/>
    <w:rsid w:val="00330981"/>
    <w:rsid w:val="00330B0C"/>
    <w:rsid w:val="00330C0A"/>
    <w:rsid w:val="00330DC1"/>
    <w:rsid w:val="00330FA8"/>
    <w:rsid w:val="00331E93"/>
    <w:rsid w:val="00331E94"/>
    <w:rsid w:val="00331F33"/>
    <w:rsid w:val="00331F35"/>
    <w:rsid w:val="00332006"/>
    <w:rsid w:val="00332407"/>
    <w:rsid w:val="0033399C"/>
    <w:rsid w:val="00333E11"/>
    <w:rsid w:val="003343B0"/>
    <w:rsid w:val="003346FA"/>
    <w:rsid w:val="00334AAA"/>
    <w:rsid w:val="00334ED1"/>
    <w:rsid w:val="00334FA0"/>
    <w:rsid w:val="00335160"/>
    <w:rsid w:val="0033548E"/>
    <w:rsid w:val="003354D8"/>
    <w:rsid w:val="00336054"/>
    <w:rsid w:val="00336380"/>
    <w:rsid w:val="00336BF4"/>
    <w:rsid w:val="00336DDB"/>
    <w:rsid w:val="00336F29"/>
    <w:rsid w:val="00337794"/>
    <w:rsid w:val="00337BC2"/>
    <w:rsid w:val="00337D27"/>
    <w:rsid w:val="00337F4D"/>
    <w:rsid w:val="00340629"/>
    <w:rsid w:val="003408F0"/>
    <w:rsid w:val="00340E5F"/>
    <w:rsid w:val="00340E9C"/>
    <w:rsid w:val="003419F9"/>
    <w:rsid w:val="00341A7D"/>
    <w:rsid w:val="00341E81"/>
    <w:rsid w:val="00342570"/>
    <w:rsid w:val="00342C87"/>
    <w:rsid w:val="00343044"/>
    <w:rsid w:val="0034323C"/>
    <w:rsid w:val="003437C7"/>
    <w:rsid w:val="00343A53"/>
    <w:rsid w:val="00344119"/>
    <w:rsid w:val="00344857"/>
    <w:rsid w:val="0034485C"/>
    <w:rsid w:val="00344A00"/>
    <w:rsid w:val="00344C7C"/>
    <w:rsid w:val="00344D79"/>
    <w:rsid w:val="00345015"/>
    <w:rsid w:val="00345BEE"/>
    <w:rsid w:val="00345C8F"/>
    <w:rsid w:val="00345D8F"/>
    <w:rsid w:val="0034611C"/>
    <w:rsid w:val="00346611"/>
    <w:rsid w:val="003466F5"/>
    <w:rsid w:val="00346BC3"/>
    <w:rsid w:val="00346F36"/>
    <w:rsid w:val="00347538"/>
    <w:rsid w:val="00347F35"/>
    <w:rsid w:val="003505F2"/>
    <w:rsid w:val="00351130"/>
    <w:rsid w:val="003512C8"/>
    <w:rsid w:val="00351ABC"/>
    <w:rsid w:val="00351C28"/>
    <w:rsid w:val="00351F18"/>
    <w:rsid w:val="00352971"/>
    <w:rsid w:val="00352D5C"/>
    <w:rsid w:val="00352E34"/>
    <w:rsid w:val="00353557"/>
    <w:rsid w:val="003535E4"/>
    <w:rsid w:val="003539D8"/>
    <w:rsid w:val="00353B2F"/>
    <w:rsid w:val="00354219"/>
    <w:rsid w:val="003545BA"/>
    <w:rsid w:val="00354746"/>
    <w:rsid w:val="003549C9"/>
    <w:rsid w:val="00354B22"/>
    <w:rsid w:val="003550D8"/>
    <w:rsid w:val="00355703"/>
    <w:rsid w:val="003557F5"/>
    <w:rsid w:val="0035639A"/>
    <w:rsid w:val="003573F6"/>
    <w:rsid w:val="00357681"/>
    <w:rsid w:val="00357754"/>
    <w:rsid w:val="00357912"/>
    <w:rsid w:val="003579DA"/>
    <w:rsid w:val="00357CEA"/>
    <w:rsid w:val="0036004F"/>
    <w:rsid w:val="00360809"/>
    <w:rsid w:val="00360869"/>
    <w:rsid w:val="003609F3"/>
    <w:rsid w:val="00360FB9"/>
    <w:rsid w:val="00361047"/>
    <w:rsid w:val="00361666"/>
    <w:rsid w:val="00361C8E"/>
    <w:rsid w:val="00361E72"/>
    <w:rsid w:val="003625DD"/>
    <w:rsid w:val="00362601"/>
    <w:rsid w:val="00362727"/>
    <w:rsid w:val="003628DC"/>
    <w:rsid w:val="00363119"/>
    <w:rsid w:val="003632FE"/>
    <w:rsid w:val="00363693"/>
    <w:rsid w:val="00363CBA"/>
    <w:rsid w:val="00363F92"/>
    <w:rsid w:val="003642D8"/>
    <w:rsid w:val="003647CB"/>
    <w:rsid w:val="00365107"/>
    <w:rsid w:val="0036561D"/>
    <w:rsid w:val="00366204"/>
    <w:rsid w:val="0036622A"/>
    <w:rsid w:val="003664B7"/>
    <w:rsid w:val="0036685A"/>
    <w:rsid w:val="00366B06"/>
    <w:rsid w:val="00367150"/>
    <w:rsid w:val="0036728F"/>
    <w:rsid w:val="003672AB"/>
    <w:rsid w:val="003675FB"/>
    <w:rsid w:val="00367772"/>
    <w:rsid w:val="00367B0B"/>
    <w:rsid w:val="00370661"/>
    <w:rsid w:val="003707F2"/>
    <w:rsid w:val="00370832"/>
    <w:rsid w:val="00370CB7"/>
    <w:rsid w:val="00370EC9"/>
    <w:rsid w:val="00371784"/>
    <w:rsid w:val="00371BB9"/>
    <w:rsid w:val="003725D9"/>
    <w:rsid w:val="00372AF8"/>
    <w:rsid w:val="00372C07"/>
    <w:rsid w:val="00373127"/>
    <w:rsid w:val="00373D05"/>
    <w:rsid w:val="00373F8C"/>
    <w:rsid w:val="0037434D"/>
    <w:rsid w:val="0037487A"/>
    <w:rsid w:val="0037495F"/>
    <w:rsid w:val="003754A1"/>
    <w:rsid w:val="00375659"/>
    <w:rsid w:val="003776F9"/>
    <w:rsid w:val="00377727"/>
    <w:rsid w:val="0037785A"/>
    <w:rsid w:val="003801A5"/>
    <w:rsid w:val="00381205"/>
    <w:rsid w:val="003812A2"/>
    <w:rsid w:val="00381531"/>
    <w:rsid w:val="003818C8"/>
    <w:rsid w:val="003821D6"/>
    <w:rsid w:val="003828BB"/>
    <w:rsid w:val="00383296"/>
    <w:rsid w:val="003834C7"/>
    <w:rsid w:val="003839ED"/>
    <w:rsid w:val="00383D85"/>
    <w:rsid w:val="00383EB9"/>
    <w:rsid w:val="00384567"/>
    <w:rsid w:val="003847A0"/>
    <w:rsid w:val="003848E0"/>
    <w:rsid w:val="00384918"/>
    <w:rsid w:val="00384943"/>
    <w:rsid w:val="003849BA"/>
    <w:rsid w:val="003850A5"/>
    <w:rsid w:val="003856A4"/>
    <w:rsid w:val="0038577B"/>
    <w:rsid w:val="00385DA0"/>
    <w:rsid w:val="00386185"/>
    <w:rsid w:val="00386C35"/>
    <w:rsid w:val="00386F04"/>
    <w:rsid w:val="00386F38"/>
    <w:rsid w:val="003870AC"/>
    <w:rsid w:val="003873C9"/>
    <w:rsid w:val="0038764A"/>
    <w:rsid w:val="00387944"/>
    <w:rsid w:val="00387E28"/>
    <w:rsid w:val="00390007"/>
    <w:rsid w:val="00390159"/>
    <w:rsid w:val="0039034F"/>
    <w:rsid w:val="003903EE"/>
    <w:rsid w:val="0039069D"/>
    <w:rsid w:val="003914CB"/>
    <w:rsid w:val="00391568"/>
    <w:rsid w:val="0039179A"/>
    <w:rsid w:val="00391A9C"/>
    <w:rsid w:val="00391D65"/>
    <w:rsid w:val="00392409"/>
    <w:rsid w:val="00392AA9"/>
    <w:rsid w:val="00392B28"/>
    <w:rsid w:val="00392D08"/>
    <w:rsid w:val="00392FFB"/>
    <w:rsid w:val="0039344C"/>
    <w:rsid w:val="00393844"/>
    <w:rsid w:val="00393B82"/>
    <w:rsid w:val="00393BB0"/>
    <w:rsid w:val="003941B9"/>
    <w:rsid w:val="0039461C"/>
    <w:rsid w:val="00394C1A"/>
    <w:rsid w:val="00394D11"/>
    <w:rsid w:val="003951B1"/>
    <w:rsid w:val="0039523B"/>
    <w:rsid w:val="0039583B"/>
    <w:rsid w:val="00395B2A"/>
    <w:rsid w:val="00395EBC"/>
    <w:rsid w:val="00395F19"/>
    <w:rsid w:val="00395F7D"/>
    <w:rsid w:val="0039656F"/>
    <w:rsid w:val="0039672E"/>
    <w:rsid w:val="003969E6"/>
    <w:rsid w:val="003979E3"/>
    <w:rsid w:val="00397BD2"/>
    <w:rsid w:val="003A0AA5"/>
    <w:rsid w:val="003A0DB0"/>
    <w:rsid w:val="003A1473"/>
    <w:rsid w:val="003A1BF8"/>
    <w:rsid w:val="003A1D80"/>
    <w:rsid w:val="003A20AA"/>
    <w:rsid w:val="003A2876"/>
    <w:rsid w:val="003A2B75"/>
    <w:rsid w:val="003A2EAE"/>
    <w:rsid w:val="003A2F2B"/>
    <w:rsid w:val="003A404B"/>
    <w:rsid w:val="003A4EE2"/>
    <w:rsid w:val="003A4F1C"/>
    <w:rsid w:val="003A4FE3"/>
    <w:rsid w:val="003A5292"/>
    <w:rsid w:val="003A568A"/>
    <w:rsid w:val="003A5752"/>
    <w:rsid w:val="003A57B3"/>
    <w:rsid w:val="003A621C"/>
    <w:rsid w:val="003A63DA"/>
    <w:rsid w:val="003A7081"/>
    <w:rsid w:val="003B0090"/>
    <w:rsid w:val="003B00BB"/>
    <w:rsid w:val="003B0126"/>
    <w:rsid w:val="003B06C4"/>
    <w:rsid w:val="003B08CE"/>
    <w:rsid w:val="003B114C"/>
    <w:rsid w:val="003B1567"/>
    <w:rsid w:val="003B1BC6"/>
    <w:rsid w:val="003B1FAC"/>
    <w:rsid w:val="003B227D"/>
    <w:rsid w:val="003B2F29"/>
    <w:rsid w:val="003B3788"/>
    <w:rsid w:val="003B3986"/>
    <w:rsid w:val="003B4558"/>
    <w:rsid w:val="003B45A3"/>
    <w:rsid w:val="003B46AB"/>
    <w:rsid w:val="003B4A3B"/>
    <w:rsid w:val="003B4C68"/>
    <w:rsid w:val="003B5718"/>
    <w:rsid w:val="003B5859"/>
    <w:rsid w:val="003B5AC4"/>
    <w:rsid w:val="003B5E59"/>
    <w:rsid w:val="003B6064"/>
    <w:rsid w:val="003B7909"/>
    <w:rsid w:val="003B7B21"/>
    <w:rsid w:val="003C016B"/>
    <w:rsid w:val="003C0413"/>
    <w:rsid w:val="003C074F"/>
    <w:rsid w:val="003C0A61"/>
    <w:rsid w:val="003C10A4"/>
    <w:rsid w:val="003C1535"/>
    <w:rsid w:val="003C1E7E"/>
    <w:rsid w:val="003C1F3A"/>
    <w:rsid w:val="003C2626"/>
    <w:rsid w:val="003C29C6"/>
    <w:rsid w:val="003C2ABC"/>
    <w:rsid w:val="003C3297"/>
    <w:rsid w:val="003C3AB6"/>
    <w:rsid w:val="003C3B33"/>
    <w:rsid w:val="003C427B"/>
    <w:rsid w:val="003C4930"/>
    <w:rsid w:val="003C49B1"/>
    <w:rsid w:val="003C50D3"/>
    <w:rsid w:val="003C548A"/>
    <w:rsid w:val="003C63C2"/>
    <w:rsid w:val="003C6497"/>
    <w:rsid w:val="003C6825"/>
    <w:rsid w:val="003C688A"/>
    <w:rsid w:val="003C6B07"/>
    <w:rsid w:val="003C709F"/>
    <w:rsid w:val="003C7410"/>
    <w:rsid w:val="003D019F"/>
    <w:rsid w:val="003D0370"/>
    <w:rsid w:val="003D09D0"/>
    <w:rsid w:val="003D0A3B"/>
    <w:rsid w:val="003D0D65"/>
    <w:rsid w:val="003D0EC6"/>
    <w:rsid w:val="003D0FA0"/>
    <w:rsid w:val="003D1647"/>
    <w:rsid w:val="003D196D"/>
    <w:rsid w:val="003D1AE2"/>
    <w:rsid w:val="003D1E3D"/>
    <w:rsid w:val="003D203D"/>
    <w:rsid w:val="003D230E"/>
    <w:rsid w:val="003D27EA"/>
    <w:rsid w:val="003D2829"/>
    <w:rsid w:val="003D3BF9"/>
    <w:rsid w:val="003D428C"/>
    <w:rsid w:val="003D43C0"/>
    <w:rsid w:val="003D4BCA"/>
    <w:rsid w:val="003D4BF6"/>
    <w:rsid w:val="003D5562"/>
    <w:rsid w:val="003D62BB"/>
    <w:rsid w:val="003D653C"/>
    <w:rsid w:val="003D6575"/>
    <w:rsid w:val="003D691A"/>
    <w:rsid w:val="003D6D0E"/>
    <w:rsid w:val="003D6DEF"/>
    <w:rsid w:val="003D7106"/>
    <w:rsid w:val="003D7479"/>
    <w:rsid w:val="003D76E1"/>
    <w:rsid w:val="003D7A4D"/>
    <w:rsid w:val="003D7F9A"/>
    <w:rsid w:val="003E00A6"/>
    <w:rsid w:val="003E0FD8"/>
    <w:rsid w:val="003E1348"/>
    <w:rsid w:val="003E1682"/>
    <w:rsid w:val="003E1B33"/>
    <w:rsid w:val="003E29C4"/>
    <w:rsid w:val="003E2AF7"/>
    <w:rsid w:val="003E2AFE"/>
    <w:rsid w:val="003E2D37"/>
    <w:rsid w:val="003E400F"/>
    <w:rsid w:val="003E406C"/>
    <w:rsid w:val="003E4146"/>
    <w:rsid w:val="003E4577"/>
    <w:rsid w:val="003E47B8"/>
    <w:rsid w:val="003E4806"/>
    <w:rsid w:val="003E4A2B"/>
    <w:rsid w:val="003E4A87"/>
    <w:rsid w:val="003E51A4"/>
    <w:rsid w:val="003E56DA"/>
    <w:rsid w:val="003E5876"/>
    <w:rsid w:val="003E5FCF"/>
    <w:rsid w:val="003E6849"/>
    <w:rsid w:val="003E7721"/>
    <w:rsid w:val="003E77ED"/>
    <w:rsid w:val="003E7B7F"/>
    <w:rsid w:val="003E7F32"/>
    <w:rsid w:val="003E7F78"/>
    <w:rsid w:val="003F01E8"/>
    <w:rsid w:val="003F0D6A"/>
    <w:rsid w:val="003F183C"/>
    <w:rsid w:val="003F2149"/>
    <w:rsid w:val="003F2411"/>
    <w:rsid w:val="003F2946"/>
    <w:rsid w:val="003F2AD4"/>
    <w:rsid w:val="003F2DF8"/>
    <w:rsid w:val="003F2F0B"/>
    <w:rsid w:val="003F3002"/>
    <w:rsid w:val="003F38D7"/>
    <w:rsid w:val="003F3D3A"/>
    <w:rsid w:val="003F4459"/>
    <w:rsid w:val="003F4974"/>
    <w:rsid w:val="003F4B9F"/>
    <w:rsid w:val="003F4C45"/>
    <w:rsid w:val="003F4E1C"/>
    <w:rsid w:val="003F4E63"/>
    <w:rsid w:val="003F50D1"/>
    <w:rsid w:val="003F54B7"/>
    <w:rsid w:val="003F59BF"/>
    <w:rsid w:val="003F65AF"/>
    <w:rsid w:val="003F6DB7"/>
    <w:rsid w:val="003F6E7B"/>
    <w:rsid w:val="003F6FF8"/>
    <w:rsid w:val="003F738D"/>
    <w:rsid w:val="003F7A8F"/>
    <w:rsid w:val="003F7F64"/>
    <w:rsid w:val="00400144"/>
    <w:rsid w:val="00400478"/>
    <w:rsid w:val="004004EA"/>
    <w:rsid w:val="00400536"/>
    <w:rsid w:val="004008EF"/>
    <w:rsid w:val="00400E9F"/>
    <w:rsid w:val="00400F00"/>
    <w:rsid w:val="00401B97"/>
    <w:rsid w:val="00401EF7"/>
    <w:rsid w:val="004024D0"/>
    <w:rsid w:val="004028FF"/>
    <w:rsid w:val="00402DCF"/>
    <w:rsid w:val="0040431D"/>
    <w:rsid w:val="00404391"/>
    <w:rsid w:val="00405812"/>
    <w:rsid w:val="00405E9F"/>
    <w:rsid w:val="00405FBE"/>
    <w:rsid w:val="00405FDF"/>
    <w:rsid w:val="004060DA"/>
    <w:rsid w:val="00406262"/>
    <w:rsid w:val="004075E6"/>
    <w:rsid w:val="0040774D"/>
    <w:rsid w:val="00407848"/>
    <w:rsid w:val="00407C58"/>
    <w:rsid w:val="00407E1A"/>
    <w:rsid w:val="00410139"/>
    <w:rsid w:val="004103D9"/>
    <w:rsid w:val="00412175"/>
    <w:rsid w:val="00412206"/>
    <w:rsid w:val="0041243C"/>
    <w:rsid w:val="00412498"/>
    <w:rsid w:val="00412FB3"/>
    <w:rsid w:val="00412FEE"/>
    <w:rsid w:val="00413CB3"/>
    <w:rsid w:val="00413E07"/>
    <w:rsid w:val="00413FAF"/>
    <w:rsid w:val="004140D8"/>
    <w:rsid w:val="00414530"/>
    <w:rsid w:val="0041482F"/>
    <w:rsid w:val="004149F2"/>
    <w:rsid w:val="00414B66"/>
    <w:rsid w:val="004151AB"/>
    <w:rsid w:val="004153CC"/>
    <w:rsid w:val="0041546A"/>
    <w:rsid w:val="004158E8"/>
    <w:rsid w:val="00415C6A"/>
    <w:rsid w:val="00415EC2"/>
    <w:rsid w:val="00416C8B"/>
    <w:rsid w:val="00416CE2"/>
    <w:rsid w:val="00416DF7"/>
    <w:rsid w:val="004170B6"/>
    <w:rsid w:val="004172CC"/>
    <w:rsid w:val="004173A8"/>
    <w:rsid w:val="00417AC0"/>
    <w:rsid w:val="0042022D"/>
    <w:rsid w:val="00420546"/>
    <w:rsid w:val="00420558"/>
    <w:rsid w:val="004208B6"/>
    <w:rsid w:val="00420A31"/>
    <w:rsid w:val="00420BA1"/>
    <w:rsid w:val="00420DCE"/>
    <w:rsid w:val="00420F39"/>
    <w:rsid w:val="004215C4"/>
    <w:rsid w:val="00421AD0"/>
    <w:rsid w:val="00421E98"/>
    <w:rsid w:val="00421F1C"/>
    <w:rsid w:val="00421F7C"/>
    <w:rsid w:val="00421FAC"/>
    <w:rsid w:val="0042208E"/>
    <w:rsid w:val="004222B5"/>
    <w:rsid w:val="004222FD"/>
    <w:rsid w:val="0042282C"/>
    <w:rsid w:val="0042327C"/>
    <w:rsid w:val="004234ED"/>
    <w:rsid w:val="00423CAF"/>
    <w:rsid w:val="004244BC"/>
    <w:rsid w:val="004247E0"/>
    <w:rsid w:val="00424941"/>
    <w:rsid w:val="00424EBA"/>
    <w:rsid w:val="0042511E"/>
    <w:rsid w:val="0042531C"/>
    <w:rsid w:val="0042553D"/>
    <w:rsid w:val="00425FD6"/>
    <w:rsid w:val="00426220"/>
    <w:rsid w:val="00426271"/>
    <w:rsid w:val="004262A2"/>
    <w:rsid w:val="004262A4"/>
    <w:rsid w:val="004262E7"/>
    <w:rsid w:val="00426527"/>
    <w:rsid w:val="004268D6"/>
    <w:rsid w:val="004269F3"/>
    <w:rsid w:val="004270C0"/>
    <w:rsid w:val="0042791F"/>
    <w:rsid w:val="00427D8B"/>
    <w:rsid w:val="0043007F"/>
    <w:rsid w:val="00430104"/>
    <w:rsid w:val="00430403"/>
    <w:rsid w:val="00430948"/>
    <w:rsid w:val="00430FAD"/>
    <w:rsid w:val="004314C3"/>
    <w:rsid w:val="004317C8"/>
    <w:rsid w:val="0043182D"/>
    <w:rsid w:val="00431F65"/>
    <w:rsid w:val="00432AD7"/>
    <w:rsid w:val="00433236"/>
    <w:rsid w:val="004333F1"/>
    <w:rsid w:val="0043373D"/>
    <w:rsid w:val="00433910"/>
    <w:rsid w:val="00433E02"/>
    <w:rsid w:val="00433ED7"/>
    <w:rsid w:val="00434550"/>
    <w:rsid w:val="00434662"/>
    <w:rsid w:val="00434AB3"/>
    <w:rsid w:val="00434BBC"/>
    <w:rsid w:val="0043508A"/>
    <w:rsid w:val="00435182"/>
    <w:rsid w:val="004351FA"/>
    <w:rsid w:val="004355C6"/>
    <w:rsid w:val="004355EB"/>
    <w:rsid w:val="00435C4C"/>
    <w:rsid w:val="00436237"/>
    <w:rsid w:val="00436600"/>
    <w:rsid w:val="004370D2"/>
    <w:rsid w:val="00437459"/>
    <w:rsid w:val="0043779F"/>
    <w:rsid w:val="0044068C"/>
    <w:rsid w:val="00440957"/>
    <w:rsid w:val="004409A7"/>
    <w:rsid w:val="00440AAF"/>
    <w:rsid w:val="00440F1A"/>
    <w:rsid w:val="00442340"/>
    <w:rsid w:val="00442FC8"/>
    <w:rsid w:val="0044348F"/>
    <w:rsid w:val="004438B3"/>
    <w:rsid w:val="00443B73"/>
    <w:rsid w:val="00443D12"/>
    <w:rsid w:val="004440E8"/>
    <w:rsid w:val="004449A9"/>
    <w:rsid w:val="0044539F"/>
    <w:rsid w:val="00445627"/>
    <w:rsid w:val="00445AC9"/>
    <w:rsid w:val="00445E51"/>
    <w:rsid w:val="00445F59"/>
    <w:rsid w:val="00445F61"/>
    <w:rsid w:val="00446356"/>
    <w:rsid w:val="0044669B"/>
    <w:rsid w:val="00446E07"/>
    <w:rsid w:val="004470DB"/>
    <w:rsid w:val="00447430"/>
    <w:rsid w:val="00447661"/>
    <w:rsid w:val="00447777"/>
    <w:rsid w:val="004477FB"/>
    <w:rsid w:val="00447825"/>
    <w:rsid w:val="00447A18"/>
    <w:rsid w:val="00450106"/>
    <w:rsid w:val="004503E3"/>
    <w:rsid w:val="004503F2"/>
    <w:rsid w:val="00450754"/>
    <w:rsid w:val="0045076E"/>
    <w:rsid w:val="0045104A"/>
    <w:rsid w:val="00451259"/>
    <w:rsid w:val="004523D0"/>
    <w:rsid w:val="0045295D"/>
    <w:rsid w:val="0045306A"/>
    <w:rsid w:val="004534A1"/>
    <w:rsid w:val="0045420D"/>
    <w:rsid w:val="0045486D"/>
    <w:rsid w:val="00455017"/>
    <w:rsid w:val="0045510B"/>
    <w:rsid w:val="0045669C"/>
    <w:rsid w:val="00456A79"/>
    <w:rsid w:val="00456EC1"/>
    <w:rsid w:val="00457055"/>
    <w:rsid w:val="00457961"/>
    <w:rsid w:val="00457BEC"/>
    <w:rsid w:val="00457D7A"/>
    <w:rsid w:val="004601E7"/>
    <w:rsid w:val="004602B6"/>
    <w:rsid w:val="004606DB"/>
    <w:rsid w:val="004609D6"/>
    <w:rsid w:val="00460E84"/>
    <w:rsid w:val="0046108B"/>
    <w:rsid w:val="00461316"/>
    <w:rsid w:val="00461C03"/>
    <w:rsid w:val="00461DE9"/>
    <w:rsid w:val="00462029"/>
    <w:rsid w:val="00462A54"/>
    <w:rsid w:val="00462BF5"/>
    <w:rsid w:val="00462C66"/>
    <w:rsid w:val="00463EAC"/>
    <w:rsid w:val="0046406F"/>
    <w:rsid w:val="00464134"/>
    <w:rsid w:val="00464404"/>
    <w:rsid w:val="00464E88"/>
    <w:rsid w:val="004655D1"/>
    <w:rsid w:val="0046562C"/>
    <w:rsid w:val="004657BF"/>
    <w:rsid w:val="0046598D"/>
    <w:rsid w:val="004664F8"/>
    <w:rsid w:val="004665A8"/>
    <w:rsid w:val="004668AC"/>
    <w:rsid w:val="00466A63"/>
    <w:rsid w:val="00466FE9"/>
    <w:rsid w:val="004670C4"/>
    <w:rsid w:val="0046710A"/>
    <w:rsid w:val="00467211"/>
    <w:rsid w:val="00467236"/>
    <w:rsid w:val="00467397"/>
    <w:rsid w:val="00467A1A"/>
    <w:rsid w:val="00467BD8"/>
    <w:rsid w:val="0047029E"/>
    <w:rsid w:val="00471334"/>
    <w:rsid w:val="00471473"/>
    <w:rsid w:val="00471ECC"/>
    <w:rsid w:val="0047264E"/>
    <w:rsid w:val="004727E1"/>
    <w:rsid w:val="004732BA"/>
    <w:rsid w:val="00473639"/>
    <w:rsid w:val="00473A32"/>
    <w:rsid w:val="00473AF1"/>
    <w:rsid w:val="0047438F"/>
    <w:rsid w:val="00474454"/>
    <w:rsid w:val="00474954"/>
    <w:rsid w:val="00474A1C"/>
    <w:rsid w:val="004752DF"/>
    <w:rsid w:val="00475458"/>
    <w:rsid w:val="00475756"/>
    <w:rsid w:val="0047579B"/>
    <w:rsid w:val="004757E8"/>
    <w:rsid w:val="004763FB"/>
    <w:rsid w:val="004768D7"/>
    <w:rsid w:val="0047744D"/>
    <w:rsid w:val="004775D1"/>
    <w:rsid w:val="00477A1F"/>
    <w:rsid w:val="00480156"/>
    <w:rsid w:val="00480664"/>
    <w:rsid w:val="00480850"/>
    <w:rsid w:val="00480C92"/>
    <w:rsid w:val="0048125A"/>
    <w:rsid w:val="00481445"/>
    <w:rsid w:val="004816A2"/>
    <w:rsid w:val="004817A7"/>
    <w:rsid w:val="0048182B"/>
    <w:rsid w:val="004818E0"/>
    <w:rsid w:val="0048199A"/>
    <w:rsid w:val="004826B4"/>
    <w:rsid w:val="004828F5"/>
    <w:rsid w:val="004831AC"/>
    <w:rsid w:val="004831CD"/>
    <w:rsid w:val="0048336F"/>
    <w:rsid w:val="0048345A"/>
    <w:rsid w:val="004838C4"/>
    <w:rsid w:val="00483F3E"/>
    <w:rsid w:val="00483FE1"/>
    <w:rsid w:val="004844A2"/>
    <w:rsid w:val="004846BF"/>
    <w:rsid w:val="004857C7"/>
    <w:rsid w:val="00485C92"/>
    <w:rsid w:val="00485F7B"/>
    <w:rsid w:val="004869F9"/>
    <w:rsid w:val="00486AF6"/>
    <w:rsid w:val="00487124"/>
    <w:rsid w:val="00487129"/>
    <w:rsid w:val="00487914"/>
    <w:rsid w:val="00487EF6"/>
    <w:rsid w:val="00490036"/>
    <w:rsid w:val="004905B3"/>
    <w:rsid w:val="00490877"/>
    <w:rsid w:val="00490F47"/>
    <w:rsid w:val="00491616"/>
    <w:rsid w:val="00491C5A"/>
    <w:rsid w:val="00492438"/>
    <w:rsid w:val="00493884"/>
    <w:rsid w:val="00493A78"/>
    <w:rsid w:val="00493A80"/>
    <w:rsid w:val="00493C19"/>
    <w:rsid w:val="00494D23"/>
    <w:rsid w:val="00494F2F"/>
    <w:rsid w:val="00495231"/>
    <w:rsid w:val="0049590F"/>
    <w:rsid w:val="00495B1E"/>
    <w:rsid w:val="00495BED"/>
    <w:rsid w:val="00496513"/>
    <w:rsid w:val="00496697"/>
    <w:rsid w:val="0049673C"/>
    <w:rsid w:val="004972AC"/>
    <w:rsid w:val="004973B1"/>
    <w:rsid w:val="00497A75"/>
    <w:rsid w:val="00497AE7"/>
    <w:rsid w:val="004A043E"/>
    <w:rsid w:val="004A0712"/>
    <w:rsid w:val="004A07A3"/>
    <w:rsid w:val="004A0D4C"/>
    <w:rsid w:val="004A0D51"/>
    <w:rsid w:val="004A12B4"/>
    <w:rsid w:val="004A2277"/>
    <w:rsid w:val="004A22A9"/>
    <w:rsid w:val="004A24AF"/>
    <w:rsid w:val="004A2C68"/>
    <w:rsid w:val="004A3347"/>
    <w:rsid w:val="004A379B"/>
    <w:rsid w:val="004A3D7C"/>
    <w:rsid w:val="004A3EA1"/>
    <w:rsid w:val="004A433A"/>
    <w:rsid w:val="004A4B50"/>
    <w:rsid w:val="004A4B7E"/>
    <w:rsid w:val="004A4FA3"/>
    <w:rsid w:val="004A5455"/>
    <w:rsid w:val="004A5815"/>
    <w:rsid w:val="004A638C"/>
    <w:rsid w:val="004A699A"/>
    <w:rsid w:val="004A6AEF"/>
    <w:rsid w:val="004A70D4"/>
    <w:rsid w:val="004A71F5"/>
    <w:rsid w:val="004A7227"/>
    <w:rsid w:val="004A7B92"/>
    <w:rsid w:val="004A7BD6"/>
    <w:rsid w:val="004A7E24"/>
    <w:rsid w:val="004B0088"/>
    <w:rsid w:val="004B05F5"/>
    <w:rsid w:val="004B105D"/>
    <w:rsid w:val="004B17BE"/>
    <w:rsid w:val="004B1863"/>
    <w:rsid w:val="004B193F"/>
    <w:rsid w:val="004B292D"/>
    <w:rsid w:val="004B2EB1"/>
    <w:rsid w:val="004B3216"/>
    <w:rsid w:val="004B36E2"/>
    <w:rsid w:val="004B37AE"/>
    <w:rsid w:val="004B3B30"/>
    <w:rsid w:val="004B3E37"/>
    <w:rsid w:val="004B3FD8"/>
    <w:rsid w:val="004B43A3"/>
    <w:rsid w:val="004B48BB"/>
    <w:rsid w:val="004B4E07"/>
    <w:rsid w:val="004B4F2F"/>
    <w:rsid w:val="004B53A6"/>
    <w:rsid w:val="004B5512"/>
    <w:rsid w:val="004B5639"/>
    <w:rsid w:val="004B5A8C"/>
    <w:rsid w:val="004B61E4"/>
    <w:rsid w:val="004B63AF"/>
    <w:rsid w:val="004B66EF"/>
    <w:rsid w:val="004B6CD0"/>
    <w:rsid w:val="004B711E"/>
    <w:rsid w:val="004B7DA9"/>
    <w:rsid w:val="004C0812"/>
    <w:rsid w:val="004C08BE"/>
    <w:rsid w:val="004C0E0B"/>
    <w:rsid w:val="004C149E"/>
    <w:rsid w:val="004C1618"/>
    <w:rsid w:val="004C1C76"/>
    <w:rsid w:val="004C35FC"/>
    <w:rsid w:val="004C411E"/>
    <w:rsid w:val="004C4DA5"/>
    <w:rsid w:val="004C5D9E"/>
    <w:rsid w:val="004C5F45"/>
    <w:rsid w:val="004C62AC"/>
    <w:rsid w:val="004C6366"/>
    <w:rsid w:val="004C6466"/>
    <w:rsid w:val="004C6D32"/>
    <w:rsid w:val="004C725E"/>
    <w:rsid w:val="004C7390"/>
    <w:rsid w:val="004C74C6"/>
    <w:rsid w:val="004C7AE3"/>
    <w:rsid w:val="004D01FF"/>
    <w:rsid w:val="004D0427"/>
    <w:rsid w:val="004D0F4E"/>
    <w:rsid w:val="004D1184"/>
    <w:rsid w:val="004D11A5"/>
    <w:rsid w:val="004D1443"/>
    <w:rsid w:val="004D1483"/>
    <w:rsid w:val="004D1657"/>
    <w:rsid w:val="004D1B76"/>
    <w:rsid w:val="004D1BA3"/>
    <w:rsid w:val="004D2600"/>
    <w:rsid w:val="004D26E6"/>
    <w:rsid w:val="004D334B"/>
    <w:rsid w:val="004D36EF"/>
    <w:rsid w:val="004D38FA"/>
    <w:rsid w:val="004D3C14"/>
    <w:rsid w:val="004D3EA8"/>
    <w:rsid w:val="004D3FF3"/>
    <w:rsid w:val="004D4C61"/>
    <w:rsid w:val="004D4FD3"/>
    <w:rsid w:val="004D6073"/>
    <w:rsid w:val="004D61A5"/>
    <w:rsid w:val="004D6377"/>
    <w:rsid w:val="004D653B"/>
    <w:rsid w:val="004D6637"/>
    <w:rsid w:val="004D66AB"/>
    <w:rsid w:val="004D6BEB"/>
    <w:rsid w:val="004D6FB6"/>
    <w:rsid w:val="004D731F"/>
    <w:rsid w:val="004D7397"/>
    <w:rsid w:val="004D750F"/>
    <w:rsid w:val="004D75FC"/>
    <w:rsid w:val="004D7D64"/>
    <w:rsid w:val="004E0442"/>
    <w:rsid w:val="004E063D"/>
    <w:rsid w:val="004E0B9E"/>
    <w:rsid w:val="004E10F6"/>
    <w:rsid w:val="004E1BF1"/>
    <w:rsid w:val="004E1E05"/>
    <w:rsid w:val="004E1EF4"/>
    <w:rsid w:val="004E1F16"/>
    <w:rsid w:val="004E2F38"/>
    <w:rsid w:val="004E33CE"/>
    <w:rsid w:val="004E3E00"/>
    <w:rsid w:val="004E557B"/>
    <w:rsid w:val="004E5BCA"/>
    <w:rsid w:val="004E6218"/>
    <w:rsid w:val="004E6835"/>
    <w:rsid w:val="004E68C6"/>
    <w:rsid w:val="004E6B8A"/>
    <w:rsid w:val="004E74AC"/>
    <w:rsid w:val="004E7613"/>
    <w:rsid w:val="004E77EF"/>
    <w:rsid w:val="004E7B86"/>
    <w:rsid w:val="004E7BCC"/>
    <w:rsid w:val="004E7D69"/>
    <w:rsid w:val="004F0152"/>
    <w:rsid w:val="004F04B8"/>
    <w:rsid w:val="004F0EB1"/>
    <w:rsid w:val="004F106E"/>
    <w:rsid w:val="004F1170"/>
    <w:rsid w:val="004F18DB"/>
    <w:rsid w:val="004F19EF"/>
    <w:rsid w:val="004F1A47"/>
    <w:rsid w:val="004F1C26"/>
    <w:rsid w:val="004F22A1"/>
    <w:rsid w:val="004F2437"/>
    <w:rsid w:val="004F2AB6"/>
    <w:rsid w:val="004F2CBF"/>
    <w:rsid w:val="004F2E21"/>
    <w:rsid w:val="004F31A7"/>
    <w:rsid w:val="004F38B5"/>
    <w:rsid w:val="004F3BA1"/>
    <w:rsid w:val="004F46CD"/>
    <w:rsid w:val="004F4A75"/>
    <w:rsid w:val="004F5140"/>
    <w:rsid w:val="004F66FE"/>
    <w:rsid w:val="004F6E46"/>
    <w:rsid w:val="004F6F3F"/>
    <w:rsid w:val="004F6F91"/>
    <w:rsid w:val="004F7156"/>
    <w:rsid w:val="004F750C"/>
    <w:rsid w:val="004F7C10"/>
    <w:rsid w:val="004F7D79"/>
    <w:rsid w:val="004F7DCB"/>
    <w:rsid w:val="00500021"/>
    <w:rsid w:val="0050028C"/>
    <w:rsid w:val="00500E27"/>
    <w:rsid w:val="00500F46"/>
    <w:rsid w:val="00501D4F"/>
    <w:rsid w:val="00502107"/>
    <w:rsid w:val="005022CF"/>
    <w:rsid w:val="00502437"/>
    <w:rsid w:val="005024B1"/>
    <w:rsid w:val="0050279A"/>
    <w:rsid w:val="00502D80"/>
    <w:rsid w:val="00502EE3"/>
    <w:rsid w:val="00502F93"/>
    <w:rsid w:val="0050313D"/>
    <w:rsid w:val="005033EE"/>
    <w:rsid w:val="005038A1"/>
    <w:rsid w:val="00503B01"/>
    <w:rsid w:val="00503B36"/>
    <w:rsid w:val="0050427C"/>
    <w:rsid w:val="005044DB"/>
    <w:rsid w:val="005046D7"/>
    <w:rsid w:val="00504C3A"/>
    <w:rsid w:val="00504DD5"/>
    <w:rsid w:val="00504DF5"/>
    <w:rsid w:val="005051A3"/>
    <w:rsid w:val="00505341"/>
    <w:rsid w:val="005057DD"/>
    <w:rsid w:val="0050666B"/>
    <w:rsid w:val="00506A1A"/>
    <w:rsid w:val="00506E10"/>
    <w:rsid w:val="005073F5"/>
    <w:rsid w:val="00507969"/>
    <w:rsid w:val="00507FF2"/>
    <w:rsid w:val="0051056A"/>
    <w:rsid w:val="0051057C"/>
    <w:rsid w:val="00510BDD"/>
    <w:rsid w:val="00510D44"/>
    <w:rsid w:val="00511702"/>
    <w:rsid w:val="005125DC"/>
    <w:rsid w:val="00512797"/>
    <w:rsid w:val="005128DE"/>
    <w:rsid w:val="005132B6"/>
    <w:rsid w:val="00513B10"/>
    <w:rsid w:val="00513DFC"/>
    <w:rsid w:val="00514076"/>
    <w:rsid w:val="005142DF"/>
    <w:rsid w:val="00514434"/>
    <w:rsid w:val="00514B55"/>
    <w:rsid w:val="00514E9A"/>
    <w:rsid w:val="00515115"/>
    <w:rsid w:val="00515506"/>
    <w:rsid w:val="00515733"/>
    <w:rsid w:val="0051581C"/>
    <w:rsid w:val="00515EDF"/>
    <w:rsid w:val="00515FAF"/>
    <w:rsid w:val="00516398"/>
    <w:rsid w:val="00516B0B"/>
    <w:rsid w:val="00516B4B"/>
    <w:rsid w:val="0051755A"/>
    <w:rsid w:val="00517766"/>
    <w:rsid w:val="0052084D"/>
    <w:rsid w:val="00520DA6"/>
    <w:rsid w:val="00521488"/>
    <w:rsid w:val="00521BD0"/>
    <w:rsid w:val="00521BD3"/>
    <w:rsid w:val="00522137"/>
    <w:rsid w:val="005222D4"/>
    <w:rsid w:val="00523EFF"/>
    <w:rsid w:val="005246A6"/>
    <w:rsid w:val="00524BEE"/>
    <w:rsid w:val="00524CAC"/>
    <w:rsid w:val="00524E01"/>
    <w:rsid w:val="00525008"/>
    <w:rsid w:val="0052525D"/>
    <w:rsid w:val="005253A3"/>
    <w:rsid w:val="00525FCF"/>
    <w:rsid w:val="005274AF"/>
    <w:rsid w:val="0052762B"/>
    <w:rsid w:val="0052772C"/>
    <w:rsid w:val="00527832"/>
    <w:rsid w:val="00527F32"/>
    <w:rsid w:val="00530102"/>
    <w:rsid w:val="00530E36"/>
    <w:rsid w:val="005311A7"/>
    <w:rsid w:val="00531601"/>
    <w:rsid w:val="00531DB5"/>
    <w:rsid w:val="00531EA7"/>
    <w:rsid w:val="0053236F"/>
    <w:rsid w:val="005329D3"/>
    <w:rsid w:val="00532C87"/>
    <w:rsid w:val="00532E02"/>
    <w:rsid w:val="0053351D"/>
    <w:rsid w:val="00533A39"/>
    <w:rsid w:val="00533D45"/>
    <w:rsid w:val="00534015"/>
    <w:rsid w:val="00534218"/>
    <w:rsid w:val="00534553"/>
    <w:rsid w:val="005351E4"/>
    <w:rsid w:val="00535234"/>
    <w:rsid w:val="005356EA"/>
    <w:rsid w:val="0053596F"/>
    <w:rsid w:val="0053599C"/>
    <w:rsid w:val="00535A31"/>
    <w:rsid w:val="00535E79"/>
    <w:rsid w:val="005360B8"/>
    <w:rsid w:val="00536202"/>
    <w:rsid w:val="005366C6"/>
    <w:rsid w:val="0053670F"/>
    <w:rsid w:val="00536F18"/>
    <w:rsid w:val="00537234"/>
    <w:rsid w:val="00537404"/>
    <w:rsid w:val="00537AAD"/>
    <w:rsid w:val="00537AE4"/>
    <w:rsid w:val="00537CE3"/>
    <w:rsid w:val="00537D36"/>
    <w:rsid w:val="00540360"/>
    <w:rsid w:val="00540A34"/>
    <w:rsid w:val="00540C8B"/>
    <w:rsid w:val="005413E9"/>
    <w:rsid w:val="00541956"/>
    <w:rsid w:val="00541978"/>
    <w:rsid w:val="00541B4E"/>
    <w:rsid w:val="00541BA8"/>
    <w:rsid w:val="00541C22"/>
    <w:rsid w:val="00541C9D"/>
    <w:rsid w:val="00542035"/>
    <w:rsid w:val="00542CE0"/>
    <w:rsid w:val="005431B5"/>
    <w:rsid w:val="005434D9"/>
    <w:rsid w:val="0054385E"/>
    <w:rsid w:val="00543C64"/>
    <w:rsid w:val="00543D32"/>
    <w:rsid w:val="00544603"/>
    <w:rsid w:val="0054477F"/>
    <w:rsid w:val="00544C31"/>
    <w:rsid w:val="005450DB"/>
    <w:rsid w:val="00545138"/>
    <w:rsid w:val="0054528B"/>
    <w:rsid w:val="00545401"/>
    <w:rsid w:val="0054579A"/>
    <w:rsid w:val="005457E1"/>
    <w:rsid w:val="00545CED"/>
    <w:rsid w:val="0054628F"/>
    <w:rsid w:val="005463E0"/>
    <w:rsid w:val="005467C9"/>
    <w:rsid w:val="00546C07"/>
    <w:rsid w:val="00546C26"/>
    <w:rsid w:val="00547766"/>
    <w:rsid w:val="005478A9"/>
    <w:rsid w:val="005479B7"/>
    <w:rsid w:val="005501C5"/>
    <w:rsid w:val="0055045D"/>
    <w:rsid w:val="005513BA"/>
    <w:rsid w:val="00551646"/>
    <w:rsid w:val="00551679"/>
    <w:rsid w:val="005517DD"/>
    <w:rsid w:val="00551A9C"/>
    <w:rsid w:val="00551EEE"/>
    <w:rsid w:val="00551F63"/>
    <w:rsid w:val="005522DA"/>
    <w:rsid w:val="005524AF"/>
    <w:rsid w:val="00552A1E"/>
    <w:rsid w:val="00553B7B"/>
    <w:rsid w:val="00554464"/>
    <w:rsid w:val="00554513"/>
    <w:rsid w:val="00554997"/>
    <w:rsid w:val="005549F3"/>
    <w:rsid w:val="005552BD"/>
    <w:rsid w:val="00555A30"/>
    <w:rsid w:val="00555B07"/>
    <w:rsid w:val="00555D8E"/>
    <w:rsid w:val="00556098"/>
    <w:rsid w:val="005566B9"/>
    <w:rsid w:val="005569E5"/>
    <w:rsid w:val="00556C0F"/>
    <w:rsid w:val="00557461"/>
    <w:rsid w:val="00557756"/>
    <w:rsid w:val="00557B7F"/>
    <w:rsid w:val="00560006"/>
    <w:rsid w:val="00560781"/>
    <w:rsid w:val="00560A00"/>
    <w:rsid w:val="00560A7D"/>
    <w:rsid w:val="005612B5"/>
    <w:rsid w:val="00561AFB"/>
    <w:rsid w:val="00561DF1"/>
    <w:rsid w:val="00562023"/>
    <w:rsid w:val="005627BC"/>
    <w:rsid w:val="005629E3"/>
    <w:rsid w:val="0056377B"/>
    <w:rsid w:val="0056479E"/>
    <w:rsid w:val="00565037"/>
    <w:rsid w:val="005650B3"/>
    <w:rsid w:val="00565935"/>
    <w:rsid w:val="00565BC7"/>
    <w:rsid w:val="00566115"/>
    <w:rsid w:val="00566A74"/>
    <w:rsid w:val="00566D5A"/>
    <w:rsid w:val="00567089"/>
    <w:rsid w:val="0056757D"/>
    <w:rsid w:val="005676A1"/>
    <w:rsid w:val="00567F9C"/>
    <w:rsid w:val="00570115"/>
    <w:rsid w:val="00570375"/>
    <w:rsid w:val="0057068E"/>
    <w:rsid w:val="00570D1A"/>
    <w:rsid w:val="005713FB"/>
    <w:rsid w:val="00571C8B"/>
    <w:rsid w:val="00572679"/>
    <w:rsid w:val="00572A93"/>
    <w:rsid w:val="00572AAC"/>
    <w:rsid w:val="005734B1"/>
    <w:rsid w:val="00573556"/>
    <w:rsid w:val="00574345"/>
    <w:rsid w:val="00574453"/>
    <w:rsid w:val="00574586"/>
    <w:rsid w:val="0057474A"/>
    <w:rsid w:val="00575631"/>
    <w:rsid w:val="0057633C"/>
    <w:rsid w:val="005765C7"/>
    <w:rsid w:val="005765D9"/>
    <w:rsid w:val="005767EE"/>
    <w:rsid w:val="00576B42"/>
    <w:rsid w:val="005777D2"/>
    <w:rsid w:val="0057786B"/>
    <w:rsid w:val="00577C8E"/>
    <w:rsid w:val="0058032D"/>
    <w:rsid w:val="005807A1"/>
    <w:rsid w:val="005809C5"/>
    <w:rsid w:val="00580DC2"/>
    <w:rsid w:val="00581180"/>
    <w:rsid w:val="005813D3"/>
    <w:rsid w:val="00581551"/>
    <w:rsid w:val="00581E3B"/>
    <w:rsid w:val="00582258"/>
    <w:rsid w:val="005823CB"/>
    <w:rsid w:val="00582450"/>
    <w:rsid w:val="005833E1"/>
    <w:rsid w:val="0058361D"/>
    <w:rsid w:val="00583ADE"/>
    <w:rsid w:val="00583D80"/>
    <w:rsid w:val="00584030"/>
    <w:rsid w:val="005844FF"/>
    <w:rsid w:val="00584CF3"/>
    <w:rsid w:val="005854BB"/>
    <w:rsid w:val="00585E2B"/>
    <w:rsid w:val="0058608A"/>
    <w:rsid w:val="005864F1"/>
    <w:rsid w:val="00586B4C"/>
    <w:rsid w:val="00586F72"/>
    <w:rsid w:val="00587211"/>
    <w:rsid w:val="00587CA6"/>
    <w:rsid w:val="00587F0C"/>
    <w:rsid w:val="0059000B"/>
    <w:rsid w:val="00590317"/>
    <w:rsid w:val="00590910"/>
    <w:rsid w:val="00590A07"/>
    <w:rsid w:val="005916AD"/>
    <w:rsid w:val="00591E4F"/>
    <w:rsid w:val="00591F19"/>
    <w:rsid w:val="0059240F"/>
    <w:rsid w:val="0059288E"/>
    <w:rsid w:val="00592BE0"/>
    <w:rsid w:val="0059302F"/>
    <w:rsid w:val="0059308E"/>
    <w:rsid w:val="005936C3"/>
    <w:rsid w:val="0059399E"/>
    <w:rsid w:val="00593C62"/>
    <w:rsid w:val="00594078"/>
    <w:rsid w:val="005941AD"/>
    <w:rsid w:val="00594270"/>
    <w:rsid w:val="0059432B"/>
    <w:rsid w:val="00594A5D"/>
    <w:rsid w:val="00594E05"/>
    <w:rsid w:val="00594F87"/>
    <w:rsid w:val="0059537E"/>
    <w:rsid w:val="005953B1"/>
    <w:rsid w:val="005956EB"/>
    <w:rsid w:val="005959EE"/>
    <w:rsid w:val="00595CC1"/>
    <w:rsid w:val="005963BD"/>
    <w:rsid w:val="005964EE"/>
    <w:rsid w:val="00597921"/>
    <w:rsid w:val="00597ABC"/>
    <w:rsid w:val="005A01BA"/>
    <w:rsid w:val="005A0439"/>
    <w:rsid w:val="005A0663"/>
    <w:rsid w:val="005A0BCF"/>
    <w:rsid w:val="005A1119"/>
    <w:rsid w:val="005A1126"/>
    <w:rsid w:val="005A14FB"/>
    <w:rsid w:val="005A168C"/>
    <w:rsid w:val="005A182A"/>
    <w:rsid w:val="005A1857"/>
    <w:rsid w:val="005A1BB9"/>
    <w:rsid w:val="005A1C4C"/>
    <w:rsid w:val="005A1C6A"/>
    <w:rsid w:val="005A1E42"/>
    <w:rsid w:val="005A2E7B"/>
    <w:rsid w:val="005A3340"/>
    <w:rsid w:val="005A3566"/>
    <w:rsid w:val="005A3725"/>
    <w:rsid w:val="005A37F5"/>
    <w:rsid w:val="005A3818"/>
    <w:rsid w:val="005A3CD7"/>
    <w:rsid w:val="005A3D2A"/>
    <w:rsid w:val="005A3E15"/>
    <w:rsid w:val="005A3EC6"/>
    <w:rsid w:val="005A53AF"/>
    <w:rsid w:val="005A5A84"/>
    <w:rsid w:val="005A6639"/>
    <w:rsid w:val="005A6F71"/>
    <w:rsid w:val="005A706F"/>
    <w:rsid w:val="005A7843"/>
    <w:rsid w:val="005A7B39"/>
    <w:rsid w:val="005A7C01"/>
    <w:rsid w:val="005B0347"/>
    <w:rsid w:val="005B0947"/>
    <w:rsid w:val="005B0C02"/>
    <w:rsid w:val="005B13C5"/>
    <w:rsid w:val="005B164B"/>
    <w:rsid w:val="005B1DDF"/>
    <w:rsid w:val="005B2190"/>
    <w:rsid w:val="005B2BD0"/>
    <w:rsid w:val="005B300F"/>
    <w:rsid w:val="005B35B0"/>
    <w:rsid w:val="005B37AC"/>
    <w:rsid w:val="005B39BD"/>
    <w:rsid w:val="005B3B4F"/>
    <w:rsid w:val="005B4069"/>
    <w:rsid w:val="005B4907"/>
    <w:rsid w:val="005B491A"/>
    <w:rsid w:val="005B5402"/>
    <w:rsid w:val="005B560E"/>
    <w:rsid w:val="005B5A24"/>
    <w:rsid w:val="005B5FBB"/>
    <w:rsid w:val="005B6076"/>
    <w:rsid w:val="005B644E"/>
    <w:rsid w:val="005B69B6"/>
    <w:rsid w:val="005B6A46"/>
    <w:rsid w:val="005B6C68"/>
    <w:rsid w:val="005B731A"/>
    <w:rsid w:val="005B7DAE"/>
    <w:rsid w:val="005C01F3"/>
    <w:rsid w:val="005C0589"/>
    <w:rsid w:val="005C0684"/>
    <w:rsid w:val="005C0BF5"/>
    <w:rsid w:val="005C11FF"/>
    <w:rsid w:val="005C2491"/>
    <w:rsid w:val="005C2668"/>
    <w:rsid w:val="005C39D9"/>
    <w:rsid w:val="005C3B62"/>
    <w:rsid w:val="005C3BA2"/>
    <w:rsid w:val="005C4580"/>
    <w:rsid w:val="005C45C7"/>
    <w:rsid w:val="005C4F88"/>
    <w:rsid w:val="005C5431"/>
    <w:rsid w:val="005C57C9"/>
    <w:rsid w:val="005C5CCE"/>
    <w:rsid w:val="005C5CEE"/>
    <w:rsid w:val="005C5DF2"/>
    <w:rsid w:val="005C60C9"/>
    <w:rsid w:val="005C6958"/>
    <w:rsid w:val="005C713C"/>
    <w:rsid w:val="005C7731"/>
    <w:rsid w:val="005C7808"/>
    <w:rsid w:val="005C7941"/>
    <w:rsid w:val="005C7D6B"/>
    <w:rsid w:val="005D06B4"/>
    <w:rsid w:val="005D0910"/>
    <w:rsid w:val="005D09D6"/>
    <w:rsid w:val="005D0C26"/>
    <w:rsid w:val="005D0F9C"/>
    <w:rsid w:val="005D1166"/>
    <w:rsid w:val="005D1468"/>
    <w:rsid w:val="005D1483"/>
    <w:rsid w:val="005D2614"/>
    <w:rsid w:val="005D2C20"/>
    <w:rsid w:val="005D36DD"/>
    <w:rsid w:val="005D3C74"/>
    <w:rsid w:val="005D4804"/>
    <w:rsid w:val="005D5348"/>
    <w:rsid w:val="005D53B5"/>
    <w:rsid w:val="005D54A1"/>
    <w:rsid w:val="005D5948"/>
    <w:rsid w:val="005D5B24"/>
    <w:rsid w:val="005D5CF0"/>
    <w:rsid w:val="005D66BA"/>
    <w:rsid w:val="005D68F8"/>
    <w:rsid w:val="005D6A69"/>
    <w:rsid w:val="005D6AC7"/>
    <w:rsid w:val="005D6B72"/>
    <w:rsid w:val="005D74A1"/>
    <w:rsid w:val="005D7A3D"/>
    <w:rsid w:val="005D7A44"/>
    <w:rsid w:val="005D7DE8"/>
    <w:rsid w:val="005D7EBC"/>
    <w:rsid w:val="005E0190"/>
    <w:rsid w:val="005E020E"/>
    <w:rsid w:val="005E0671"/>
    <w:rsid w:val="005E078E"/>
    <w:rsid w:val="005E08D0"/>
    <w:rsid w:val="005E08E7"/>
    <w:rsid w:val="005E0BA1"/>
    <w:rsid w:val="005E0F76"/>
    <w:rsid w:val="005E1050"/>
    <w:rsid w:val="005E1443"/>
    <w:rsid w:val="005E1E32"/>
    <w:rsid w:val="005E22E0"/>
    <w:rsid w:val="005E247B"/>
    <w:rsid w:val="005E2AB4"/>
    <w:rsid w:val="005E3444"/>
    <w:rsid w:val="005E39B8"/>
    <w:rsid w:val="005E3C6F"/>
    <w:rsid w:val="005E3E58"/>
    <w:rsid w:val="005E4363"/>
    <w:rsid w:val="005E48BF"/>
    <w:rsid w:val="005E5393"/>
    <w:rsid w:val="005E55C4"/>
    <w:rsid w:val="005E6020"/>
    <w:rsid w:val="005E66E6"/>
    <w:rsid w:val="005E6B20"/>
    <w:rsid w:val="005E6C6E"/>
    <w:rsid w:val="005E6CBB"/>
    <w:rsid w:val="005E73AC"/>
    <w:rsid w:val="005E7E20"/>
    <w:rsid w:val="005F02B8"/>
    <w:rsid w:val="005F072A"/>
    <w:rsid w:val="005F09E2"/>
    <w:rsid w:val="005F0BB3"/>
    <w:rsid w:val="005F105F"/>
    <w:rsid w:val="005F13A4"/>
    <w:rsid w:val="005F1AB5"/>
    <w:rsid w:val="005F24AC"/>
    <w:rsid w:val="005F2DAD"/>
    <w:rsid w:val="005F2F3F"/>
    <w:rsid w:val="005F2FA9"/>
    <w:rsid w:val="005F31E4"/>
    <w:rsid w:val="005F3246"/>
    <w:rsid w:val="005F3600"/>
    <w:rsid w:val="005F3601"/>
    <w:rsid w:val="005F3977"/>
    <w:rsid w:val="005F42AF"/>
    <w:rsid w:val="005F43F6"/>
    <w:rsid w:val="005F4990"/>
    <w:rsid w:val="005F4A3F"/>
    <w:rsid w:val="005F5349"/>
    <w:rsid w:val="005F53A7"/>
    <w:rsid w:val="005F5606"/>
    <w:rsid w:val="005F588B"/>
    <w:rsid w:val="005F590B"/>
    <w:rsid w:val="005F60E3"/>
    <w:rsid w:val="005F63D3"/>
    <w:rsid w:val="005F64CC"/>
    <w:rsid w:val="005F6B9D"/>
    <w:rsid w:val="005F6C4C"/>
    <w:rsid w:val="005F6DCB"/>
    <w:rsid w:val="005F7882"/>
    <w:rsid w:val="00600097"/>
    <w:rsid w:val="0060018F"/>
    <w:rsid w:val="00600EDC"/>
    <w:rsid w:val="006018A5"/>
    <w:rsid w:val="006018C7"/>
    <w:rsid w:val="00602E12"/>
    <w:rsid w:val="00602F08"/>
    <w:rsid w:val="00603036"/>
    <w:rsid w:val="00603976"/>
    <w:rsid w:val="00604CBF"/>
    <w:rsid w:val="0060579C"/>
    <w:rsid w:val="00605A29"/>
    <w:rsid w:val="00605AEC"/>
    <w:rsid w:val="00605BB6"/>
    <w:rsid w:val="0060606A"/>
    <w:rsid w:val="00606F99"/>
    <w:rsid w:val="006075CC"/>
    <w:rsid w:val="006077E8"/>
    <w:rsid w:val="006077F2"/>
    <w:rsid w:val="00607AF3"/>
    <w:rsid w:val="00607D59"/>
    <w:rsid w:val="00607F2F"/>
    <w:rsid w:val="00610062"/>
    <w:rsid w:val="00610872"/>
    <w:rsid w:val="00610C0E"/>
    <w:rsid w:val="00611347"/>
    <w:rsid w:val="0061153F"/>
    <w:rsid w:val="00611684"/>
    <w:rsid w:val="00611DCA"/>
    <w:rsid w:val="006123FA"/>
    <w:rsid w:val="006127B8"/>
    <w:rsid w:val="00612C0E"/>
    <w:rsid w:val="00613506"/>
    <w:rsid w:val="00613A2E"/>
    <w:rsid w:val="006141D6"/>
    <w:rsid w:val="00614C87"/>
    <w:rsid w:val="0061515D"/>
    <w:rsid w:val="00615615"/>
    <w:rsid w:val="00615679"/>
    <w:rsid w:val="00615AE9"/>
    <w:rsid w:val="00615FF9"/>
    <w:rsid w:val="00616206"/>
    <w:rsid w:val="006164A5"/>
    <w:rsid w:val="00616751"/>
    <w:rsid w:val="00616835"/>
    <w:rsid w:val="00616C68"/>
    <w:rsid w:val="00616D9E"/>
    <w:rsid w:val="00617462"/>
    <w:rsid w:val="00617643"/>
    <w:rsid w:val="00617649"/>
    <w:rsid w:val="00617EB1"/>
    <w:rsid w:val="00617FDC"/>
    <w:rsid w:val="00617FF1"/>
    <w:rsid w:val="00620016"/>
    <w:rsid w:val="0062016B"/>
    <w:rsid w:val="00620C01"/>
    <w:rsid w:val="00620C0D"/>
    <w:rsid w:val="00620F87"/>
    <w:rsid w:val="0062116E"/>
    <w:rsid w:val="0062150A"/>
    <w:rsid w:val="006219C2"/>
    <w:rsid w:val="00622358"/>
    <w:rsid w:val="00622388"/>
    <w:rsid w:val="00622C6E"/>
    <w:rsid w:val="00622FFA"/>
    <w:rsid w:val="006231BD"/>
    <w:rsid w:val="006237E6"/>
    <w:rsid w:val="006240BE"/>
    <w:rsid w:val="0062432E"/>
    <w:rsid w:val="0062438B"/>
    <w:rsid w:val="00624502"/>
    <w:rsid w:val="00624C70"/>
    <w:rsid w:val="00624CE9"/>
    <w:rsid w:val="00625176"/>
    <w:rsid w:val="006251FA"/>
    <w:rsid w:val="00625527"/>
    <w:rsid w:val="0062626A"/>
    <w:rsid w:val="00626E56"/>
    <w:rsid w:val="00627788"/>
    <w:rsid w:val="00627A1F"/>
    <w:rsid w:val="00627C9F"/>
    <w:rsid w:val="00630159"/>
    <w:rsid w:val="00630295"/>
    <w:rsid w:val="00631313"/>
    <w:rsid w:val="00631435"/>
    <w:rsid w:val="006318BD"/>
    <w:rsid w:val="00631C07"/>
    <w:rsid w:val="00632132"/>
    <w:rsid w:val="00632AB7"/>
    <w:rsid w:val="00632AD3"/>
    <w:rsid w:val="00633765"/>
    <w:rsid w:val="0063396F"/>
    <w:rsid w:val="00633B3B"/>
    <w:rsid w:val="00634165"/>
    <w:rsid w:val="0063454B"/>
    <w:rsid w:val="006349A4"/>
    <w:rsid w:val="00634AB4"/>
    <w:rsid w:val="0063537D"/>
    <w:rsid w:val="00635466"/>
    <w:rsid w:val="00635B2C"/>
    <w:rsid w:val="00635B3D"/>
    <w:rsid w:val="00635EBF"/>
    <w:rsid w:val="00635FE3"/>
    <w:rsid w:val="006363D6"/>
    <w:rsid w:val="00636A1C"/>
    <w:rsid w:val="00636CD9"/>
    <w:rsid w:val="00637085"/>
    <w:rsid w:val="00637B21"/>
    <w:rsid w:val="00637E6C"/>
    <w:rsid w:val="00637F40"/>
    <w:rsid w:val="00640294"/>
    <w:rsid w:val="006403A0"/>
    <w:rsid w:val="006403E8"/>
    <w:rsid w:val="00640426"/>
    <w:rsid w:val="006405F6"/>
    <w:rsid w:val="00640B6A"/>
    <w:rsid w:val="00640C59"/>
    <w:rsid w:val="006410F7"/>
    <w:rsid w:val="00641571"/>
    <w:rsid w:val="00641C8D"/>
    <w:rsid w:val="00641F6F"/>
    <w:rsid w:val="0064246E"/>
    <w:rsid w:val="00642718"/>
    <w:rsid w:val="00642B4D"/>
    <w:rsid w:val="00643291"/>
    <w:rsid w:val="00643FBE"/>
    <w:rsid w:val="00644290"/>
    <w:rsid w:val="0064453D"/>
    <w:rsid w:val="00645B1D"/>
    <w:rsid w:val="006460CE"/>
    <w:rsid w:val="006462A1"/>
    <w:rsid w:val="00647770"/>
    <w:rsid w:val="00647810"/>
    <w:rsid w:val="00647AF3"/>
    <w:rsid w:val="00647B1F"/>
    <w:rsid w:val="00647F6F"/>
    <w:rsid w:val="006500BB"/>
    <w:rsid w:val="006501B2"/>
    <w:rsid w:val="006501C8"/>
    <w:rsid w:val="00650708"/>
    <w:rsid w:val="00650B56"/>
    <w:rsid w:val="006511F7"/>
    <w:rsid w:val="00651243"/>
    <w:rsid w:val="00651691"/>
    <w:rsid w:val="00651A73"/>
    <w:rsid w:val="00651C7E"/>
    <w:rsid w:val="00652051"/>
    <w:rsid w:val="00652116"/>
    <w:rsid w:val="00652207"/>
    <w:rsid w:val="00652395"/>
    <w:rsid w:val="00652975"/>
    <w:rsid w:val="006529A2"/>
    <w:rsid w:val="00652A67"/>
    <w:rsid w:val="00652ADD"/>
    <w:rsid w:val="00652BFA"/>
    <w:rsid w:val="00652D23"/>
    <w:rsid w:val="0065311C"/>
    <w:rsid w:val="0065334E"/>
    <w:rsid w:val="0065352E"/>
    <w:rsid w:val="00653BED"/>
    <w:rsid w:val="00653EE4"/>
    <w:rsid w:val="006541B5"/>
    <w:rsid w:val="006548F7"/>
    <w:rsid w:val="00654C21"/>
    <w:rsid w:val="00654DCB"/>
    <w:rsid w:val="0065571C"/>
    <w:rsid w:val="006557A1"/>
    <w:rsid w:val="00656635"/>
    <w:rsid w:val="00656688"/>
    <w:rsid w:val="00656DC1"/>
    <w:rsid w:val="00657037"/>
    <w:rsid w:val="00657206"/>
    <w:rsid w:val="00657E7F"/>
    <w:rsid w:val="00660515"/>
    <w:rsid w:val="00660ED8"/>
    <w:rsid w:val="0066106C"/>
    <w:rsid w:val="006610A7"/>
    <w:rsid w:val="00661AF5"/>
    <w:rsid w:val="00661C46"/>
    <w:rsid w:val="00662855"/>
    <w:rsid w:val="006628F8"/>
    <w:rsid w:val="00662DD7"/>
    <w:rsid w:val="00662E43"/>
    <w:rsid w:val="006630AA"/>
    <w:rsid w:val="0066310B"/>
    <w:rsid w:val="006636EC"/>
    <w:rsid w:val="00663B31"/>
    <w:rsid w:val="00663E71"/>
    <w:rsid w:val="0066407A"/>
    <w:rsid w:val="00664AF8"/>
    <w:rsid w:val="00664AFA"/>
    <w:rsid w:val="00664C55"/>
    <w:rsid w:val="00664C78"/>
    <w:rsid w:val="00664F7E"/>
    <w:rsid w:val="006650B5"/>
    <w:rsid w:val="006651C7"/>
    <w:rsid w:val="006654E1"/>
    <w:rsid w:val="00665830"/>
    <w:rsid w:val="006659D9"/>
    <w:rsid w:val="00665DAA"/>
    <w:rsid w:val="0066625E"/>
    <w:rsid w:val="00666C88"/>
    <w:rsid w:val="00666E9A"/>
    <w:rsid w:val="00666F8C"/>
    <w:rsid w:val="00667889"/>
    <w:rsid w:val="00667BA1"/>
    <w:rsid w:val="00670061"/>
    <w:rsid w:val="0067043F"/>
    <w:rsid w:val="00670A97"/>
    <w:rsid w:val="00670C68"/>
    <w:rsid w:val="00671A41"/>
    <w:rsid w:val="00671C28"/>
    <w:rsid w:val="00671C8C"/>
    <w:rsid w:val="00671E46"/>
    <w:rsid w:val="00671EBB"/>
    <w:rsid w:val="0067200B"/>
    <w:rsid w:val="006721A0"/>
    <w:rsid w:val="006730B4"/>
    <w:rsid w:val="00673641"/>
    <w:rsid w:val="00673A18"/>
    <w:rsid w:val="00673F34"/>
    <w:rsid w:val="006740CD"/>
    <w:rsid w:val="006743E6"/>
    <w:rsid w:val="006745E2"/>
    <w:rsid w:val="006747AA"/>
    <w:rsid w:val="0067497C"/>
    <w:rsid w:val="00674BD1"/>
    <w:rsid w:val="00674E8F"/>
    <w:rsid w:val="006752DF"/>
    <w:rsid w:val="0067656C"/>
    <w:rsid w:val="006769DE"/>
    <w:rsid w:val="00677229"/>
    <w:rsid w:val="00677961"/>
    <w:rsid w:val="00677DA2"/>
    <w:rsid w:val="006803FB"/>
    <w:rsid w:val="006807CE"/>
    <w:rsid w:val="006807ED"/>
    <w:rsid w:val="00680909"/>
    <w:rsid w:val="00680A47"/>
    <w:rsid w:val="00680C14"/>
    <w:rsid w:val="00680F26"/>
    <w:rsid w:val="00681232"/>
    <w:rsid w:val="00681612"/>
    <w:rsid w:val="00681E2E"/>
    <w:rsid w:val="006823A0"/>
    <w:rsid w:val="00682BB1"/>
    <w:rsid w:val="00683812"/>
    <w:rsid w:val="00683B59"/>
    <w:rsid w:val="00683F14"/>
    <w:rsid w:val="006842AE"/>
    <w:rsid w:val="0068455F"/>
    <w:rsid w:val="00684988"/>
    <w:rsid w:val="00684C8B"/>
    <w:rsid w:val="0068502A"/>
    <w:rsid w:val="0068539E"/>
    <w:rsid w:val="0068549A"/>
    <w:rsid w:val="00685C0C"/>
    <w:rsid w:val="00685DB9"/>
    <w:rsid w:val="0068646F"/>
    <w:rsid w:val="00686949"/>
    <w:rsid w:val="00686D0D"/>
    <w:rsid w:val="00687080"/>
    <w:rsid w:val="0068763D"/>
    <w:rsid w:val="00687A66"/>
    <w:rsid w:val="00687BA7"/>
    <w:rsid w:val="006901D5"/>
    <w:rsid w:val="0069044E"/>
    <w:rsid w:val="0069189B"/>
    <w:rsid w:val="00691B23"/>
    <w:rsid w:val="00691C7D"/>
    <w:rsid w:val="00691CDF"/>
    <w:rsid w:val="00691EDD"/>
    <w:rsid w:val="006920AB"/>
    <w:rsid w:val="006926AA"/>
    <w:rsid w:val="00692804"/>
    <w:rsid w:val="00693229"/>
    <w:rsid w:val="00693724"/>
    <w:rsid w:val="00693995"/>
    <w:rsid w:val="00693C9D"/>
    <w:rsid w:val="00693E17"/>
    <w:rsid w:val="00693EC2"/>
    <w:rsid w:val="00694132"/>
    <w:rsid w:val="00694138"/>
    <w:rsid w:val="006946DB"/>
    <w:rsid w:val="00694A94"/>
    <w:rsid w:val="00694B2C"/>
    <w:rsid w:val="00694CEB"/>
    <w:rsid w:val="00694F98"/>
    <w:rsid w:val="0069566C"/>
    <w:rsid w:val="00695D34"/>
    <w:rsid w:val="0069647D"/>
    <w:rsid w:val="0069655A"/>
    <w:rsid w:val="00696661"/>
    <w:rsid w:val="00696764"/>
    <w:rsid w:val="006967A1"/>
    <w:rsid w:val="00696842"/>
    <w:rsid w:val="00696A29"/>
    <w:rsid w:val="00696B6C"/>
    <w:rsid w:val="00696E53"/>
    <w:rsid w:val="00696EC9"/>
    <w:rsid w:val="00696F96"/>
    <w:rsid w:val="0069771C"/>
    <w:rsid w:val="006978C5"/>
    <w:rsid w:val="00697C7B"/>
    <w:rsid w:val="00697C8E"/>
    <w:rsid w:val="006A017B"/>
    <w:rsid w:val="006A0634"/>
    <w:rsid w:val="006A06E2"/>
    <w:rsid w:val="006A07E9"/>
    <w:rsid w:val="006A0901"/>
    <w:rsid w:val="006A18FA"/>
    <w:rsid w:val="006A1B04"/>
    <w:rsid w:val="006A20B3"/>
    <w:rsid w:val="006A2261"/>
    <w:rsid w:val="006A2520"/>
    <w:rsid w:val="006A2A65"/>
    <w:rsid w:val="006A2F60"/>
    <w:rsid w:val="006A3353"/>
    <w:rsid w:val="006A3C61"/>
    <w:rsid w:val="006A3FF3"/>
    <w:rsid w:val="006A47CA"/>
    <w:rsid w:val="006A5368"/>
    <w:rsid w:val="006A606C"/>
    <w:rsid w:val="006A613C"/>
    <w:rsid w:val="006A6621"/>
    <w:rsid w:val="006A73BB"/>
    <w:rsid w:val="006B0385"/>
    <w:rsid w:val="006B06D0"/>
    <w:rsid w:val="006B139D"/>
    <w:rsid w:val="006B14E4"/>
    <w:rsid w:val="006B18CD"/>
    <w:rsid w:val="006B1B84"/>
    <w:rsid w:val="006B1CEE"/>
    <w:rsid w:val="006B213B"/>
    <w:rsid w:val="006B32D1"/>
    <w:rsid w:val="006B3D19"/>
    <w:rsid w:val="006B4145"/>
    <w:rsid w:val="006B478B"/>
    <w:rsid w:val="006B5332"/>
    <w:rsid w:val="006B5556"/>
    <w:rsid w:val="006B577C"/>
    <w:rsid w:val="006B58F6"/>
    <w:rsid w:val="006B6140"/>
    <w:rsid w:val="006B6F2C"/>
    <w:rsid w:val="006B7199"/>
    <w:rsid w:val="006C0DD7"/>
    <w:rsid w:val="006C11C2"/>
    <w:rsid w:val="006C1585"/>
    <w:rsid w:val="006C1615"/>
    <w:rsid w:val="006C1A6E"/>
    <w:rsid w:val="006C25DF"/>
    <w:rsid w:val="006C2A07"/>
    <w:rsid w:val="006C3159"/>
    <w:rsid w:val="006C31A9"/>
    <w:rsid w:val="006C3965"/>
    <w:rsid w:val="006C3B82"/>
    <w:rsid w:val="006C438A"/>
    <w:rsid w:val="006C438C"/>
    <w:rsid w:val="006C43DF"/>
    <w:rsid w:val="006C4D68"/>
    <w:rsid w:val="006C55B2"/>
    <w:rsid w:val="006C5774"/>
    <w:rsid w:val="006C57CD"/>
    <w:rsid w:val="006C5AE1"/>
    <w:rsid w:val="006C5EDB"/>
    <w:rsid w:val="006C621D"/>
    <w:rsid w:val="006C66EC"/>
    <w:rsid w:val="006C7259"/>
    <w:rsid w:val="006D0356"/>
    <w:rsid w:val="006D044E"/>
    <w:rsid w:val="006D0802"/>
    <w:rsid w:val="006D098F"/>
    <w:rsid w:val="006D0B96"/>
    <w:rsid w:val="006D0EA6"/>
    <w:rsid w:val="006D13ED"/>
    <w:rsid w:val="006D15F8"/>
    <w:rsid w:val="006D2279"/>
    <w:rsid w:val="006D23B7"/>
    <w:rsid w:val="006D23E5"/>
    <w:rsid w:val="006D262E"/>
    <w:rsid w:val="006D26B7"/>
    <w:rsid w:val="006D26DF"/>
    <w:rsid w:val="006D2B90"/>
    <w:rsid w:val="006D2EDA"/>
    <w:rsid w:val="006D36FF"/>
    <w:rsid w:val="006D39DB"/>
    <w:rsid w:val="006D3CDF"/>
    <w:rsid w:val="006D3F80"/>
    <w:rsid w:val="006D4366"/>
    <w:rsid w:val="006D44C9"/>
    <w:rsid w:val="006D49E6"/>
    <w:rsid w:val="006D4F72"/>
    <w:rsid w:val="006D5B6B"/>
    <w:rsid w:val="006D5EA2"/>
    <w:rsid w:val="006D7482"/>
    <w:rsid w:val="006D79D8"/>
    <w:rsid w:val="006D7CF0"/>
    <w:rsid w:val="006D7FF3"/>
    <w:rsid w:val="006E0B6E"/>
    <w:rsid w:val="006E102C"/>
    <w:rsid w:val="006E15A5"/>
    <w:rsid w:val="006E18FC"/>
    <w:rsid w:val="006E274C"/>
    <w:rsid w:val="006E2B96"/>
    <w:rsid w:val="006E2CB2"/>
    <w:rsid w:val="006E2D7F"/>
    <w:rsid w:val="006E2F87"/>
    <w:rsid w:val="006E3160"/>
    <w:rsid w:val="006E316B"/>
    <w:rsid w:val="006E38B5"/>
    <w:rsid w:val="006E398E"/>
    <w:rsid w:val="006E4B20"/>
    <w:rsid w:val="006E4CE0"/>
    <w:rsid w:val="006E4EBE"/>
    <w:rsid w:val="006E5058"/>
    <w:rsid w:val="006E50FE"/>
    <w:rsid w:val="006E5333"/>
    <w:rsid w:val="006E54E4"/>
    <w:rsid w:val="006E5AA8"/>
    <w:rsid w:val="006E5B83"/>
    <w:rsid w:val="006E5CD7"/>
    <w:rsid w:val="006E607F"/>
    <w:rsid w:val="006E6CE0"/>
    <w:rsid w:val="006E6D96"/>
    <w:rsid w:val="006E7162"/>
    <w:rsid w:val="006E7184"/>
    <w:rsid w:val="006E731D"/>
    <w:rsid w:val="006E75C4"/>
    <w:rsid w:val="006E7E76"/>
    <w:rsid w:val="006F0204"/>
    <w:rsid w:val="006F0712"/>
    <w:rsid w:val="006F07BC"/>
    <w:rsid w:val="006F15A4"/>
    <w:rsid w:val="006F1A18"/>
    <w:rsid w:val="006F22CC"/>
    <w:rsid w:val="006F247C"/>
    <w:rsid w:val="006F26F1"/>
    <w:rsid w:val="006F2AD2"/>
    <w:rsid w:val="006F2B76"/>
    <w:rsid w:val="006F2DCD"/>
    <w:rsid w:val="006F3367"/>
    <w:rsid w:val="006F38D0"/>
    <w:rsid w:val="006F3D53"/>
    <w:rsid w:val="006F54F3"/>
    <w:rsid w:val="006F5677"/>
    <w:rsid w:val="006F5BF8"/>
    <w:rsid w:val="006F76A7"/>
    <w:rsid w:val="006F7A93"/>
    <w:rsid w:val="006F7ACD"/>
    <w:rsid w:val="007001E0"/>
    <w:rsid w:val="007009F7"/>
    <w:rsid w:val="00700CCC"/>
    <w:rsid w:val="007012F8"/>
    <w:rsid w:val="00701A62"/>
    <w:rsid w:val="00701AAD"/>
    <w:rsid w:val="007028FC"/>
    <w:rsid w:val="00702AE0"/>
    <w:rsid w:val="00702BD1"/>
    <w:rsid w:val="00702D26"/>
    <w:rsid w:val="00702FC4"/>
    <w:rsid w:val="00703A7C"/>
    <w:rsid w:val="00703A8A"/>
    <w:rsid w:val="007040D7"/>
    <w:rsid w:val="00704144"/>
    <w:rsid w:val="007041E2"/>
    <w:rsid w:val="00704556"/>
    <w:rsid w:val="007048FC"/>
    <w:rsid w:val="00704CAE"/>
    <w:rsid w:val="00705201"/>
    <w:rsid w:val="007057F8"/>
    <w:rsid w:val="00705A53"/>
    <w:rsid w:val="007061A9"/>
    <w:rsid w:val="00706240"/>
    <w:rsid w:val="007065B1"/>
    <w:rsid w:val="007065CA"/>
    <w:rsid w:val="00706750"/>
    <w:rsid w:val="007069D1"/>
    <w:rsid w:val="00706A34"/>
    <w:rsid w:val="00706DDA"/>
    <w:rsid w:val="00706DE8"/>
    <w:rsid w:val="007070CD"/>
    <w:rsid w:val="00707203"/>
    <w:rsid w:val="00707B14"/>
    <w:rsid w:val="007109D9"/>
    <w:rsid w:val="0071125B"/>
    <w:rsid w:val="00711647"/>
    <w:rsid w:val="007116C6"/>
    <w:rsid w:val="007120B3"/>
    <w:rsid w:val="00712A6C"/>
    <w:rsid w:val="00712A7C"/>
    <w:rsid w:val="00712D87"/>
    <w:rsid w:val="00712DD5"/>
    <w:rsid w:val="00713142"/>
    <w:rsid w:val="00713146"/>
    <w:rsid w:val="007136B9"/>
    <w:rsid w:val="00713BD2"/>
    <w:rsid w:val="00713FAC"/>
    <w:rsid w:val="007140D9"/>
    <w:rsid w:val="0071447E"/>
    <w:rsid w:val="007144A5"/>
    <w:rsid w:val="00714513"/>
    <w:rsid w:val="00714AFD"/>
    <w:rsid w:val="00714B2A"/>
    <w:rsid w:val="00716057"/>
    <w:rsid w:val="0071607D"/>
    <w:rsid w:val="00716100"/>
    <w:rsid w:val="0071697C"/>
    <w:rsid w:val="00717949"/>
    <w:rsid w:val="00717CED"/>
    <w:rsid w:val="00717DD1"/>
    <w:rsid w:val="007201EC"/>
    <w:rsid w:val="007206AF"/>
    <w:rsid w:val="00720916"/>
    <w:rsid w:val="0072099D"/>
    <w:rsid w:val="00720C55"/>
    <w:rsid w:val="00720EA5"/>
    <w:rsid w:val="0072177D"/>
    <w:rsid w:val="00721ABB"/>
    <w:rsid w:val="00721BCE"/>
    <w:rsid w:val="00721DF7"/>
    <w:rsid w:val="00722683"/>
    <w:rsid w:val="00722BB8"/>
    <w:rsid w:val="00722DA5"/>
    <w:rsid w:val="00722F1B"/>
    <w:rsid w:val="00723A3B"/>
    <w:rsid w:val="00723C31"/>
    <w:rsid w:val="007269AD"/>
    <w:rsid w:val="00726B7B"/>
    <w:rsid w:val="0072718C"/>
    <w:rsid w:val="007273B2"/>
    <w:rsid w:val="00727438"/>
    <w:rsid w:val="0072770C"/>
    <w:rsid w:val="00727EBC"/>
    <w:rsid w:val="00727EC3"/>
    <w:rsid w:val="007307E9"/>
    <w:rsid w:val="00730A49"/>
    <w:rsid w:val="00730D9B"/>
    <w:rsid w:val="00730F39"/>
    <w:rsid w:val="00731B09"/>
    <w:rsid w:val="00731BB0"/>
    <w:rsid w:val="007323C2"/>
    <w:rsid w:val="00732523"/>
    <w:rsid w:val="0073279B"/>
    <w:rsid w:val="007337AF"/>
    <w:rsid w:val="00733888"/>
    <w:rsid w:val="00733DD6"/>
    <w:rsid w:val="00734343"/>
    <w:rsid w:val="007343C0"/>
    <w:rsid w:val="007347B1"/>
    <w:rsid w:val="0073488A"/>
    <w:rsid w:val="007348A3"/>
    <w:rsid w:val="00734B77"/>
    <w:rsid w:val="00735307"/>
    <w:rsid w:val="007355BB"/>
    <w:rsid w:val="00735C79"/>
    <w:rsid w:val="00735F0B"/>
    <w:rsid w:val="007361D1"/>
    <w:rsid w:val="007366EB"/>
    <w:rsid w:val="00736798"/>
    <w:rsid w:val="0073698A"/>
    <w:rsid w:val="00737824"/>
    <w:rsid w:val="00737E19"/>
    <w:rsid w:val="00737F48"/>
    <w:rsid w:val="007404B9"/>
    <w:rsid w:val="007407B2"/>
    <w:rsid w:val="007408A7"/>
    <w:rsid w:val="007409D2"/>
    <w:rsid w:val="007409F3"/>
    <w:rsid w:val="00740D33"/>
    <w:rsid w:val="007416BE"/>
    <w:rsid w:val="00741ECD"/>
    <w:rsid w:val="00741F40"/>
    <w:rsid w:val="007425EE"/>
    <w:rsid w:val="007439AD"/>
    <w:rsid w:val="00743EFE"/>
    <w:rsid w:val="0074448D"/>
    <w:rsid w:val="0074455A"/>
    <w:rsid w:val="00744C1D"/>
    <w:rsid w:val="00744DBB"/>
    <w:rsid w:val="00745CA3"/>
    <w:rsid w:val="007461ED"/>
    <w:rsid w:val="007463A3"/>
    <w:rsid w:val="007464E2"/>
    <w:rsid w:val="00746BEE"/>
    <w:rsid w:val="00746D41"/>
    <w:rsid w:val="00746DBF"/>
    <w:rsid w:val="00746EF3"/>
    <w:rsid w:val="00747481"/>
    <w:rsid w:val="00747ABB"/>
    <w:rsid w:val="00747B95"/>
    <w:rsid w:val="00747BAF"/>
    <w:rsid w:val="0075002D"/>
    <w:rsid w:val="0075083A"/>
    <w:rsid w:val="00750861"/>
    <w:rsid w:val="007508C8"/>
    <w:rsid w:val="00750FB5"/>
    <w:rsid w:val="0075121F"/>
    <w:rsid w:val="00751699"/>
    <w:rsid w:val="007519F7"/>
    <w:rsid w:val="007523E3"/>
    <w:rsid w:val="0075274A"/>
    <w:rsid w:val="0075289D"/>
    <w:rsid w:val="007529C5"/>
    <w:rsid w:val="00752A4B"/>
    <w:rsid w:val="00752F5D"/>
    <w:rsid w:val="00753D2C"/>
    <w:rsid w:val="0075483F"/>
    <w:rsid w:val="00755078"/>
    <w:rsid w:val="007556E1"/>
    <w:rsid w:val="007558A9"/>
    <w:rsid w:val="00755FFE"/>
    <w:rsid w:val="00756391"/>
    <w:rsid w:val="007564F3"/>
    <w:rsid w:val="00756AD2"/>
    <w:rsid w:val="00756B94"/>
    <w:rsid w:val="00756BA4"/>
    <w:rsid w:val="00756BD2"/>
    <w:rsid w:val="007573EE"/>
    <w:rsid w:val="007574DF"/>
    <w:rsid w:val="0075792B"/>
    <w:rsid w:val="00757A81"/>
    <w:rsid w:val="00757CBF"/>
    <w:rsid w:val="00757DA3"/>
    <w:rsid w:val="007601BD"/>
    <w:rsid w:val="007604B1"/>
    <w:rsid w:val="00760611"/>
    <w:rsid w:val="00760E18"/>
    <w:rsid w:val="0076110A"/>
    <w:rsid w:val="00761376"/>
    <w:rsid w:val="00761E8F"/>
    <w:rsid w:val="00762143"/>
    <w:rsid w:val="00762CFF"/>
    <w:rsid w:val="00762F61"/>
    <w:rsid w:val="00763595"/>
    <w:rsid w:val="00763974"/>
    <w:rsid w:val="007639A3"/>
    <w:rsid w:val="00763A49"/>
    <w:rsid w:val="00763F82"/>
    <w:rsid w:val="0076491E"/>
    <w:rsid w:val="00764AF6"/>
    <w:rsid w:val="00764C79"/>
    <w:rsid w:val="00764FEC"/>
    <w:rsid w:val="0076507E"/>
    <w:rsid w:val="0076564D"/>
    <w:rsid w:val="00765CE5"/>
    <w:rsid w:val="0076619E"/>
    <w:rsid w:val="00766351"/>
    <w:rsid w:val="007665E5"/>
    <w:rsid w:val="007666C3"/>
    <w:rsid w:val="00767AFF"/>
    <w:rsid w:val="007703FC"/>
    <w:rsid w:val="007704A8"/>
    <w:rsid w:val="007708D6"/>
    <w:rsid w:val="00770AD1"/>
    <w:rsid w:val="00771423"/>
    <w:rsid w:val="00771DAB"/>
    <w:rsid w:val="00771E02"/>
    <w:rsid w:val="00771EED"/>
    <w:rsid w:val="0077206B"/>
    <w:rsid w:val="00772513"/>
    <w:rsid w:val="0077255C"/>
    <w:rsid w:val="0077279F"/>
    <w:rsid w:val="00772FA8"/>
    <w:rsid w:val="007732EE"/>
    <w:rsid w:val="00773E42"/>
    <w:rsid w:val="00773EDC"/>
    <w:rsid w:val="00773EEC"/>
    <w:rsid w:val="007742E7"/>
    <w:rsid w:val="007744D3"/>
    <w:rsid w:val="00774834"/>
    <w:rsid w:val="00774C63"/>
    <w:rsid w:val="007752DB"/>
    <w:rsid w:val="00775390"/>
    <w:rsid w:val="00775688"/>
    <w:rsid w:val="00775A7B"/>
    <w:rsid w:val="007760A5"/>
    <w:rsid w:val="007760F5"/>
    <w:rsid w:val="00776759"/>
    <w:rsid w:val="00776BC4"/>
    <w:rsid w:val="007770F8"/>
    <w:rsid w:val="007779BD"/>
    <w:rsid w:val="007779F2"/>
    <w:rsid w:val="0078005D"/>
    <w:rsid w:val="007803C6"/>
    <w:rsid w:val="007806BB"/>
    <w:rsid w:val="00780C99"/>
    <w:rsid w:val="00780DC7"/>
    <w:rsid w:val="00781140"/>
    <w:rsid w:val="00781601"/>
    <w:rsid w:val="007819D0"/>
    <w:rsid w:val="00782242"/>
    <w:rsid w:val="007825EA"/>
    <w:rsid w:val="00782C6C"/>
    <w:rsid w:val="0078312C"/>
    <w:rsid w:val="0078318B"/>
    <w:rsid w:val="00783E37"/>
    <w:rsid w:val="00783FD4"/>
    <w:rsid w:val="00784066"/>
    <w:rsid w:val="00784543"/>
    <w:rsid w:val="007849D9"/>
    <w:rsid w:val="00784AB2"/>
    <w:rsid w:val="00785B1B"/>
    <w:rsid w:val="00785F12"/>
    <w:rsid w:val="007860AF"/>
    <w:rsid w:val="00786105"/>
    <w:rsid w:val="00786ADC"/>
    <w:rsid w:val="00786CBE"/>
    <w:rsid w:val="00786CDB"/>
    <w:rsid w:val="00787166"/>
    <w:rsid w:val="00787450"/>
    <w:rsid w:val="00787819"/>
    <w:rsid w:val="00787C68"/>
    <w:rsid w:val="00787FCC"/>
    <w:rsid w:val="0079015D"/>
    <w:rsid w:val="007904A2"/>
    <w:rsid w:val="00790AB4"/>
    <w:rsid w:val="0079171F"/>
    <w:rsid w:val="00791B7D"/>
    <w:rsid w:val="00792D34"/>
    <w:rsid w:val="00794A53"/>
    <w:rsid w:val="00794E31"/>
    <w:rsid w:val="00795065"/>
    <w:rsid w:val="0079513E"/>
    <w:rsid w:val="00795568"/>
    <w:rsid w:val="00795A21"/>
    <w:rsid w:val="00795ACD"/>
    <w:rsid w:val="00797075"/>
    <w:rsid w:val="0079719C"/>
    <w:rsid w:val="00797D23"/>
    <w:rsid w:val="007A00C6"/>
    <w:rsid w:val="007A08DB"/>
    <w:rsid w:val="007A123A"/>
    <w:rsid w:val="007A1329"/>
    <w:rsid w:val="007A1436"/>
    <w:rsid w:val="007A1538"/>
    <w:rsid w:val="007A15C1"/>
    <w:rsid w:val="007A1E01"/>
    <w:rsid w:val="007A1FFB"/>
    <w:rsid w:val="007A271A"/>
    <w:rsid w:val="007A2871"/>
    <w:rsid w:val="007A2B41"/>
    <w:rsid w:val="007A2C00"/>
    <w:rsid w:val="007A353B"/>
    <w:rsid w:val="007A380D"/>
    <w:rsid w:val="007A3828"/>
    <w:rsid w:val="007A38D1"/>
    <w:rsid w:val="007A38FB"/>
    <w:rsid w:val="007A3936"/>
    <w:rsid w:val="007A3AA6"/>
    <w:rsid w:val="007A4755"/>
    <w:rsid w:val="007A4CAA"/>
    <w:rsid w:val="007A4F70"/>
    <w:rsid w:val="007A4FBE"/>
    <w:rsid w:val="007A500B"/>
    <w:rsid w:val="007A5020"/>
    <w:rsid w:val="007A50C8"/>
    <w:rsid w:val="007A55F3"/>
    <w:rsid w:val="007A5632"/>
    <w:rsid w:val="007A5913"/>
    <w:rsid w:val="007A59E6"/>
    <w:rsid w:val="007A5A73"/>
    <w:rsid w:val="007A626A"/>
    <w:rsid w:val="007A63C6"/>
    <w:rsid w:val="007A6946"/>
    <w:rsid w:val="007A6957"/>
    <w:rsid w:val="007A712C"/>
    <w:rsid w:val="007A75D0"/>
    <w:rsid w:val="007A7E0E"/>
    <w:rsid w:val="007B016E"/>
    <w:rsid w:val="007B0243"/>
    <w:rsid w:val="007B116C"/>
    <w:rsid w:val="007B13AB"/>
    <w:rsid w:val="007B146D"/>
    <w:rsid w:val="007B1BC7"/>
    <w:rsid w:val="007B1C02"/>
    <w:rsid w:val="007B1DA1"/>
    <w:rsid w:val="007B2174"/>
    <w:rsid w:val="007B23C8"/>
    <w:rsid w:val="007B272A"/>
    <w:rsid w:val="007B2810"/>
    <w:rsid w:val="007B29A9"/>
    <w:rsid w:val="007B3209"/>
    <w:rsid w:val="007B3F4F"/>
    <w:rsid w:val="007B417D"/>
    <w:rsid w:val="007B4329"/>
    <w:rsid w:val="007B4FE6"/>
    <w:rsid w:val="007B54BB"/>
    <w:rsid w:val="007B5620"/>
    <w:rsid w:val="007B58CD"/>
    <w:rsid w:val="007B61AA"/>
    <w:rsid w:val="007B69F4"/>
    <w:rsid w:val="007B6A4F"/>
    <w:rsid w:val="007B6BD5"/>
    <w:rsid w:val="007B6C4F"/>
    <w:rsid w:val="007B6F1A"/>
    <w:rsid w:val="007B70B4"/>
    <w:rsid w:val="007B712C"/>
    <w:rsid w:val="007B715C"/>
    <w:rsid w:val="007B74E5"/>
    <w:rsid w:val="007B764B"/>
    <w:rsid w:val="007B76B1"/>
    <w:rsid w:val="007B7E61"/>
    <w:rsid w:val="007C002E"/>
    <w:rsid w:val="007C01F0"/>
    <w:rsid w:val="007C0242"/>
    <w:rsid w:val="007C0414"/>
    <w:rsid w:val="007C0562"/>
    <w:rsid w:val="007C1072"/>
    <w:rsid w:val="007C1BB6"/>
    <w:rsid w:val="007C1D53"/>
    <w:rsid w:val="007C1ED2"/>
    <w:rsid w:val="007C2621"/>
    <w:rsid w:val="007C2704"/>
    <w:rsid w:val="007C29FF"/>
    <w:rsid w:val="007C2C49"/>
    <w:rsid w:val="007C2F95"/>
    <w:rsid w:val="007C3458"/>
    <w:rsid w:val="007C3759"/>
    <w:rsid w:val="007C3B31"/>
    <w:rsid w:val="007C406C"/>
    <w:rsid w:val="007C40A0"/>
    <w:rsid w:val="007C4487"/>
    <w:rsid w:val="007C4B61"/>
    <w:rsid w:val="007C4D69"/>
    <w:rsid w:val="007C4D91"/>
    <w:rsid w:val="007C50E8"/>
    <w:rsid w:val="007C525C"/>
    <w:rsid w:val="007C52D1"/>
    <w:rsid w:val="007C568A"/>
    <w:rsid w:val="007C5B6D"/>
    <w:rsid w:val="007C6951"/>
    <w:rsid w:val="007C69C2"/>
    <w:rsid w:val="007C741B"/>
    <w:rsid w:val="007C74E8"/>
    <w:rsid w:val="007C7821"/>
    <w:rsid w:val="007C7EA2"/>
    <w:rsid w:val="007D0334"/>
    <w:rsid w:val="007D0384"/>
    <w:rsid w:val="007D03DD"/>
    <w:rsid w:val="007D09E1"/>
    <w:rsid w:val="007D16E1"/>
    <w:rsid w:val="007D17C4"/>
    <w:rsid w:val="007D1AA6"/>
    <w:rsid w:val="007D1E77"/>
    <w:rsid w:val="007D21F5"/>
    <w:rsid w:val="007D22A1"/>
    <w:rsid w:val="007D2472"/>
    <w:rsid w:val="007D2800"/>
    <w:rsid w:val="007D2878"/>
    <w:rsid w:val="007D2D1F"/>
    <w:rsid w:val="007D2ED9"/>
    <w:rsid w:val="007D31A0"/>
    <w:rsid w:val="007D35B4"/>
    <w:rsid w:val="007D3C2A"/>
    <w:rsid w:val="007D3DE7"/>
    <w:rsid w:val="007D465E"/>
    <w:rsid w:val="007D4A82"/>
    <w:rsid w:val="007D4C0F"/>
    <w:rsid w:val="007D4CAD"/>
    <w:rsid w:val="007D5018"/>
    <w:rsid w:val="007D53EA"/>
    <w:rsid w:val="007D5EEB"/>
    <w:rsid w:val="007D6577"/>
    <w:rsid w:val="007D66FC"/>
    <w:rsid w:val="007D6802"/>
    <w:rsid w:val="007D6D7C"/>
    <w:rsid w:val="007D7120"/>
    <w:rsid w:val="007D72E0"/>
    <w:rsid w:val="007D7542"/>
    <w:rsid w:val="007D77A9"/>
    <w:rsid w:val="007E09DD"/>
    <w:rsid w:val="007E0A9F"/>
    <w:rsid w:val="007E0C99"/>
    <w:rsid w:val="007E0D99"/>
    <w:rsid w:val="007E0F15"/>
    <w:rsid w:val="007E104C"/>
    <w:rsid w:val="007E1425"/>
    <w:rsid w:val="007E165C"/>
    <w:rsid w:val="007E1783"/>
    <w:rsid w:val="007E1E73"/>
    <w:rsid w:val="007E270D"/>
    <w:rsid w:val="007E2749"/>
    <w:rsid w:val="007E285E"/>
    <w:rsid w:val="007E2E50"/>
    <w:rsid w:val="007E344A"/>
    <w:rsid w:val="007E3B0E"/>
    <w:rsid w:val="007E3EA3"/>
    <w:rsid w:val="007E3F1F"/>
    <w:rsid w:val="007E431A"/>
    <w:rsid w:val="007E43B7"/>
    <w:rsid w:val="007E448E"/>
    <w:rsid w:val="007E45EB"/>
    <w:rsid w:val="007E4760"/>
    <w:rsid w:val="007E480A"/>
    <w:rsid w:val="007E5230"/>
    <w:rsid w:val="007E5E41"/>
    <w:rsid w:val="007E61C2"/>
    <w:rsid w:val="007E62A9"/>
    <w:rsid w:val="007E6383"/>
    <w:rsid w:val="007E644B"/>
    <w:rsid w:val="007E6B06"/>
    <w:rsid w:val="007E6B6E"/>
    <w:rsid w:val="007E74ED"/>
    <w:rsid w:val="007E76BA"/>
    <w:rsid w:val="007E7DE8"/>
    <w:rsid w:val="007F016A"/>
    <w:rsid w:val="007F0392"/>
    <w:rsid w:val="007F06AB"/>
    <w:rsid w:val="007F10BC"/>
    <w:rsid w:val="007F1271"/>
    <w:rsid w:val="007F12DB"/>
    <w:rsid w:val="007F1502"/>
    <w:rsid w:val="007F1524"/>
    <w:rsid w:val="007F1604"/>
    <w:rsid w:val="007F1C63"/>
    <w:rsid w:val="007F1F93"/>
    <w:rsid w:val="007F2348"/>
    <w:rsid w:val="007F24DA"/>
    <w:rsid w:val="007F26B7"/>
    <w:rsid w:val="007F2759"/>
    <w:rsid w:val="007F2D62"/>
    <w:rsid w:val="007F3177"/>
    <w:rsid w:val="007F3CB7"/>
    <w:rsid w:val="007F3D47"/>
    <w:rsid w:val="007F3DA3"/>
    <w:rsid w:val="007F4068"/>
    <w:rsid w:val="007F422C"/>
    <w:rsid w:val="007F4579"/>
    <w:rsid w:val="007F48BB"/>
    <w:rsid w:val="007F5358"/>
    <w:rsid w:val="007F53CD"/>
    <w:rsid w:val="007F57D0"/>
    <w:rsid w:val="007F57EF"/>
    <w:rsid w:val="007F5D1D"/>
    <w:rsid w:val="007F62AA"/>
    <w:rsid w:val="007F6367"/>
    <w:rsid w:val="007F648F"/>
    <w:rsid w:val="007F6B11"/>
    <w:rsid w:val="007F7333"/>
    <w:rsid w:val="007F7D20"/>
    <w:rsid w:val="00800342"/>
    <w:rsid w:val="008007EE"/>
    <w:rsid w:val="00800F73"/>
    <w:rsid w:val="008013A7"/>
    <w:rsid w:val="00801485"/>
    <w:rsid w:val="0080180E"/>
    <w:rsid w:val="00801A7F"/>
    <w:rsid w:val="00801DF4"/>
    <w:rsid w:val="00802258"/>
    <w:rsid w:val="008024A8"/>
    <w:rsid w:val="00802CA3"/>
    <w:rsid w:val="00802D20"/>
    <w:rsid w:val="008033E3"/>
    <w:rsid w:val="008035E1"/>
    <w:rsid w:val="00803699"/>
    <w:rsid w:val="00803CD1"/>
    <w:rsid w:val="008049AD"/>
    <w:rsid w:val="00804C67"/>
    <w:rsid w:val="00805222"/>
    <w:rsid w:val="008062E1"/>
    <w:rsid w:val="00806586"/>
    <w:rsid w:val="00806AB3"/>
    <w:rsid w:val="0080759D"/>
    <w:rsid w:val="00807C6F"/>
    <w:rsid w:val="00810470"/>
    <w:rsid w:val="00810996"/>
    <w:rsid w:val="0081117F"/>
    <w:rsid w:val="00811197"/>
    <w:rsid w:val="008115A3"/>
    <w:rsid w:val="00811877"/>
    <w:rsid w:val="00811BEC"/>
    <w:rsid w:val="00811F34"/>
    <w:rsid w:val="00812CEE"/>
    <w:rsid w:val="00812E24"/>
    <w:rsid w:val="0081308E"/>
    <w:rsid w:val="008130D5"/>
    <w:rsid w:val="008132A8"/>
    <w:rsid w:val="008136F4"/>
    <w:rsid w:val="00814356"/>
    <w:rsid w:val="00814905"/>
    <w:rsid w:val="00814D6F"/>
    <w:rsid w:val="00814E67"/>
    <w:rsid w:val="00814E8D"/>
    <w:rsid w:val="00814F14"/>
    <w:rsid w:val="00815133"/>
    <w:rsid w:val="008159EA"/>
    <w:rsid w:val="00815A0C"/>
    <w:rsid w:val="00816682"/>
    <w:rsid w:val="008168AF"/>
    <w:rsid w:val="00816EBC"/>
    <w:rsid w:val="008173E0"/>
    <w:rsid w:val="0082039C"/>
    <w:rsid w:val="008205EA"/>
    <w:rsid w:val="00820DED"/>
    <w:rsid w:val="008212C7"/>
    <w:rsid w:val="008218AD"/>
    <w:rsid w:val="00821BF1"/>
    <w:rsid w:val="00821F9B"/>
    <w:rsid w:val="00822B75"/>
    <w:rsid w:val="00822D9D"/>
    <w:rsid w:val="008231EF"/>
    <w:rsid w:val="00823B62"/>
    <w:rsid w:val="0082478E"/>
    <w:rsid w:val="00825130"/>
    <w:rsid w:val="0082577B"/>
    <w:rsid w:val="00825C40"/>
    <w:rsid w:val="00825C5E"/>
    <w:rsid w:val="00825FDE"/>
    <w:rsid w:val="008265A5"/>
    <w:rsid w:val="008269E8"/>
    <w:rsid w:val="00826A92"/>
    <w:rsid w:val="008272A3"/>
    <w:rsid w:val="00827A92"/>
    <w:rsid w:val="00827C8C"/>
    <w:rsid w:val="00827FC5"/>
    <w:rsid w:val="00830290"/>
    <w:rsid w:val="00830571"/>
    <w:rsid w:val="00830B88"/>
    <w:rsid w:val="00830E64"/>
    <w:rsid w:val="008312D6"/>
    <w:rsid w:val="00831B36"/>
    <w:rsid w:val="00831DEB"/>
    <w:rsid w:val="0083225A"/>
    <w:rsid w:val="00833BEF"/>
    <w:rsid w:val="00834532"/>
    <w:rsid w:val="00834701"/>
    <w:rsid w:val="0083470E"/>
    <w:rsid w:val="00834FAF"/>
    <w:rsid w:val="008351A5"/>
    <w:rsid w:val="0083526C"/>
    <w:rsid w:val="00835685"/>
    <w:rsid w:val="008356C8"/>
    <w:rsid w:val="00835980"/>
    <w:rsid w:val="00835AE7"/>
    <w:rsid w:val="00835B66"/>
    <w:rsid w:val="00836817"/>
    <w:rsid w:val="00837293"/>
    <w:rsid w:val="0083789F"/>
    <w:rsid w:val="00837B0E"/>
    <w:rsid w:val="0084053C"/>
    <w:rsid w:val="008406AF"/>
    <w:rsid w:val="0084192D"/>
    <w:rsid w:val="00841BF8"/>
    <w:rsid w:val="00841E23"/>
    <w:rsid w:val="0084223C"/>
    <w:rsid w:val="008426FD"/>
    <w:rsid w:val="00842796"/>
    <w:rsid w:val="00842C09"/>
    <w:rsid w:val="0084326D"/>
    <w:rsid w:val="00843D29"/>
    <w:rsid w:val="00843D59"/>
    <w:rsid w:val="008444B3"/>
    <w:rsid w:val="00844751"/>
    <w:rsid w:val="008448D3"/>
    <w:rsid w:val="00844BE0"/>
    <w:rsid w:val="00844F72"/>
    <w:rsid w:val="00845044"/>
    <w:rsid w:val="00845BCF"/>
    <w:rsid w:val="00845EE5"/>
    <w:rsid w:val="00846023"/>
    <w:rsid w:val="00846572"/>
    <w:rsid w:val="008468BA"/>
    <w:rsid w:val="00846914"/>
    <w:rsid w:val="00846D5F"/>
    <w:rsid w:val="00846DA1"/>
    <w:rsid w:val="00846F18"/>
    <w:rsid w:val="00847A8C"/>
    <w:rsid w:val="00847F09"/>
    <w:rsid w:val="00850771"/>
    <w:rsid w:val="008507EE"/>
    <w:rsid w:val="00850C6B"/>
    <w:rsid w:val="00850CDD"/>
    <w:rsid w:val="00850F8B"/>
    <w:rsid w:val="00851A10"/>
    <w:rsid w:val="00852120"/>
    <w:rsid w:val="00852915"/>
    <w:rsid w:val="00853237"/>
    <w:rsid w:val="00853694"/>
    <w:rsid w:val="008537E5"/>
    <w:rsid w:val="00854375"/>
    <w:rsid w:val="008543E7"/>
    <w:rsid w:val="0085493E"/>
    <w:rsid w:val="00854E1A"/>
    <w:rsid w:val="00854FAA"/>
    <w:rsid w:val="0085524E"/>
    <w:rsid w:val="00855F8D"/>
    <w:rsid w:val="0085612D"/>
    <w:rsid w:val="00856FB8"/>
    <w:rsid w:val="0085718D"/>
    <w:rsid w:val="00857882"/>
    <w:rsid w:val="008600DC"/>
    <w:rsid w:val="00860173"/>
    <w:rsid w:val="00860A08"/>
    <w:rsid w:val="00860EBE"/>
    <w:rsid w:val="008610B9"/>
    <w:rsid w:val="008610F4"/>
    <w:rsid w:val="00861A39"/>
    <w:rsid w:val="00861EE9"/>
    <w:rsid w:val="00862252"/>
    <w:rsid w:val="0086322A"/>
    <w:rsid w:val="00863864"/>
    <w:rsid w:val="00863C80"/>
    <w:rsid w:val="0086466D"/>
    <w:rsid w:val="008661DD"/>
    <w:rsid w:val="00866737"/>
    <w:rsid w:val="00866904"/>
    <w:rsid w:val="00867281"/>
    <w:rsid w:val="008673A3"/>
    <w:rsid w:val="00867858"/>
    <w:rsid w:val="0086785A"/>
    <w:rsid w:val="00867911"/>
    <w:rsid w:val="008703EA"/>
    <w:rsid w:val="0087061C"/>
    <w:rsid w:val="00870809"/>
    <w:rsid w:val="00870973"/>
    <w:rsid w:val="008709B8"/>
    <w:rsid w:val="008712CE"/>
    <w:rsid w:val="008714A6"/>
    <w:rsid w:val="00871A68"/>
    <w:rsid w:val="00871B86"/>
    <w:rsid w:val="00871BB5"/>
    <w:rsid w:val="00871C77"/>
    <w:rsid w:val="00872192"/>
    <w:rsid w:val="00872F4F"/>
    <w:rsid w:val="008733E5"/>
    <w:rsid w:val="0087340B"/>
    <w:rsid w:val="0087355E"/>
    <w:rsid w:val="00873627"/>
    <w:rsid w:val="008736BB"/>
    <w:rsid w:val="00873785"/>
    <w:rsid w:val="00873B1E"/>
    <w:rsid w:val="00873B95"/>
    <w:rsid w:val="00873E2B"/>
    <w:rsid w:val="008741C5"/>
    <w:rsid w:val="0087449A"/>
    <w:rsid w:val="00874DFB"/>
    <w:rsid w:val="00875353"/>
    <w:rsid w:val="008754C1"/>
    <w:rsid w:val="00875523"/>
    <w:rsid w:val="008755C1"/>
    <w:rsid w:val="008758A1"/>
    <w:rsid w:val="00875F60"/>
    <w:rsid w:val="008762A2"/>
    <w:rsid w:val="00876553"/>
    <w:rsid w:val="008767D4"/>
    <w:rsid w:val="00877959"/>
    <w:rsid w:val="00877BD8"/>
    <w:rsid w:val="00880023"/>
    <w:rsid w:val="00880DFE"/>
    <w:rsid w:val="00881272"/>
    <w:rsid w:val="00881711"/>
    <w:rsid w:val="00881E21"/>
    <w:rsid w:val="00882A9A"/>
    <w:rsid w:val="00883396"/>
    <w:rsid w:val="00883741"/>
    <w:rsid w:val="00883F5D"/>
    <w:rsid w:val="00883FE0"/>
    <w:rsid w:val="00884918"/>
    <w:rsid w:val="00884967"/>
    <w:rsid w:val="00885036"/>
    <w:rsid w:val="008856CA"/>
    <w:rsid w:val="00885F54"/>
    <w:rsid w:val="0088600A"/>
    <w:rsid w:val="00886471"/>
    <w:rsid w:val="008864D0"/>
    <w:rsid w:val="0088719F"/>
    <w:rsid w:val="0088732E"/>
    <w:rsid w:val="008874B2"/>
    <w:rsid w:val="0088755F"/>
    <w:rsid w:val="008875D1"/>
    <w:rsid w:val="00887715"/>
    <w:rsid w:val="008878D3"/>
    <w:rsid w:val="00887F88"/>
    <w:rsid w:val="008901E0"/>
    <w:rsid w:val="00890209"/>
    <w:rsid w:val="00890312"/>
    <w:rsid w:val="00890A9C"/>
    <w:rsid w:val="00890D9F"/>
    <w:rsid w:val="008912C0"/>
    <w:rsid w:val="008918CF"/>
    <w:rsid w:val="00891C8F"/>
    <w:rsid w:val="00891E8D"/>
    <w:rsid w:val="008924A1"/>
    <w:rsid w:val="008925D1"/>
    <w:rsid w:val="00892993"/>
    <w:rsid w:val="00892D34"/>
    <w:rsid w:val="00893111"/>
    <w:rsid w:val="0089323B"/>
    <w:rsid w:val="00893315"/>
    <w:rsid w:val="00893367"/>
    <w:rsid w:val="00893D64"/>
    <w:rsid w:val="00894125"/>
    <w:rsid w:val="00894150"/>
    <w:rsid w:val="00894241"/>
    <w:rsid w:val="008948A4"/>
    <w:rsid w:val="00894B56"/>
    <w:rsid w:val="008950D1"/>
    <w:rsid w:val="00895149"/>
    <w:rsid w:val="0089590E"/>
    <w:rsid w:val="00895A7C"/>
    <w:rsid w:val="00895ED9"/>
    <w:rsid w:val="008960FA"/>
    <w:rsid w:val="008963DF"/>
    <w:rsid w:val="00897009"/>
    <w:rsid w:val="0089792A"/>
    <w:rsid w:val="00897D1B"/>
    <w:rsid w:val="008A0C91"/>
    <w:rsid w:val="008A0E19"/>
    <w:rsid w:val="008A152E"/>
    <w:rsid w:val="008A1F72"/>
    <w:rsid w:val="008A2A72"/>
    <w:rsid w:val="008A2AB1"/>
    <w:rsid w:val="008A2EAB"/>
    <w:rsid w:val="008A30AC"/>
    <w:rsid w:val="008A3137"/>
    <w:rsid w:val="008A35B0"/>
    <w:rsid w:val="008A360D"/>
    <w:rsid w:val="008A3958"/>
    <w:rsid w:val="008A3EB6"/>
    <w:rsid w:val="008A431F"/>
    <w:rsid w:val="008A4981"/>
    <w:rsid w:val="008A4B34"/>
    <w:rsid w:val="008A5288"/>
    <w:rsid w:val="008A53A0"/>
    <w:rsid w:val="008A5496"/>
    <w:rsid w:val="008A6495"/>
    <w:rsid w:val="008A682A"/>
    <w:rsid w:val="008A68CC"/>
    <w:rsid w:val="008A6AED"/>
    <w:rsid w:val="008A6CBF"/>
    <w:rsid w:val="008A786C"/>
    <w:rsid w:val="008A7E81"/>
    <w:rsid w:val="008B07CD"/>
    <w:rsid w:val="008B0806"/>
    <w:rsid w:val="008B082B"/>
    <w:rsid w:val="008B13C6"/>
    <w:rsid w:val="008B151A"/>
    <w:rsid w:val="008B193F"/>
    <w:rsid w:val="008B1D86"/>
    <w:rsid w:val="008B1EE3"/>
    <w:rsid w:val="008B25B5"/>
    <w:rsid w:val="008B2762"/>
    <w:rsid w:val="008B2952"/>
    <w:rsid w:val="008B2B7E"/>
    <w:rsid w:val="008B30B2"/>
    <w:rsid w:val="008B336B"/>
    <w:rsid w:val="008B3665"/>
    <w:rsid w:val="008B3DC1"/>
    <w:rsid w:val="008B4015"/>
    <w:rsid w:val="008B43AD"/>
    <w:rsid w:val="008B450C"/>
    <w:rsid w:val="008B4861"/>
    <w:rsid w:val="008B4F13"/>
    <w:rsid w:val="008B5077"/>
    <w:rsid w:val="008B516A"/>
    <w:rsid w:val="008B53C0"/>
    <w:rsid w:val="008B5700"/>
    <w:rsid w:val="008B5B61"/>
    <w:rsid w:val="008B5D91"/>
    <w:rsid w:val="008B5E6D"/>
    <w:rsid w:val="008B619A"/>
    <w:rsid w:val="008B61F2"/>
    <w:rsid w:val="008B64D3"/>
    <w:rsid w:val="008B672A"/>
    <w:rsid w:val="008B688B"/>
    <w:rsid w:val="008B6996"/>
    <w:rsid w:val="008B7A21"/>
    <w:rsid w:val="008C007E"/>
    <w:rsid w:val="008C05D5"/>
    <w:rsid w:val="008C0791"/>
    <w:rsid w:val="008C0813"/>
    <w:rsid w:val="008C1AF8"/>
    <w:rsid w:val="008C1DE3"/>
    <w:rsid w:val="008C2035"/>
    <w:rsid w:val="008C21C1"/>
    <w:rsid w:val="008C2B16"/>
    <w:rsid w:val="008C35FA"/>
    <w:rsid w:val="008C36D1"/>
    <w:rsid w:val="008C39C5"/>
    <w:rsid w:val="008C3D7E"/>
    <w:rsid w:val="008C41B2"/>
    <w:rsid w:val="008C49E8"/>
    <w:rsid w:val="008C5224"/>
    <w:rsid w:val="008C557F"/>
    <w:rsid w:val="008C561E"/>
    <w:rsid w:val="008C60B8"/>
    <w:rsid w:val="008C6117"/>
    <w:rsid w:val="008C62E2"/>
    <w:rsid w:val="008C663B"/>
    <w:rsid w:val="008C69B4"/>
    <w:rsid w:val="008C6BEB"/>
    <w:rsid w:val="008C6F75"/>
    <w:rsid w:val="008C713C"/>
    <w:rsid w:val="008C72BD"/>
    <w:rsid w:val="008C72F5"/>
    <w:rsid w:val="008C79DD"/>
    <w:rsid w:val="008C7F64"/>
    <w:rsid w:val="008C7FC9"/>
    <w:rsid w:val="008D03C3"/>
    <w:rsid w:val="008D0A03"/>
    <w:rsid w:val="008D0A76"/>
    <w:rsid w:val="008D10E5"/>
    <w:rsid w:val="008D1D19"/>
    <w:rsid w:val="008D1E5C"/>
    <w:rsid w:val="008D2CEC"/>
    <w:rsid w:val="008D3B1F"/>
    <w:rsid w:val="008D3F08"/>
    <w:rsid w:val="008D4338"/>
    <w:rsid w:val="008D44B6"/>
    <w:rsid w:val="008D4635"/>
    <w:rsid w:val="008D4B62"/>
    <w:rsid w:val="008D4BF9"/>
    <w:rsid w:val="008D4DE0"/>
    <w:rsid w:val="008D4FA9"/>
    <w:rsid w:val="008D52FF"/>
    <w:rsid w:val="008D5C65"/>
    <w:rsid w:val="008D5E76"/>
    <w:rsid w:val="008D6342"/>
    <w:rsid w:val="008D71ED"/>
    <w:rsid w:val="008D71F1"/>
    <w:rsid w:val="008D7307"/>
    <w:rsid w:val="008D7587"/>
    <w:rsid w:val="008D7637"/>
    <w:rsid w:val="008D7A7B"/>
    <w:rsid w:val="008D7A9B"/>
    <w:rsid w:val="008D7D47"/>
    <w:rsid w:val="008E03B4"/>
    <w:rsid w:val="008E05A4"/>
    <w:rsid w:val="008E0E63"/>
    <w:rsid w:val="008E0FCE"/>
    <w:rsid w:val="008E1B20"/>
    <w:rsid w:val="008E1C1C"/>
    <w:rsid w:val="008E1CC9"/>
    <w:rsid w:val="008E1DA9"/>
    <w:rsid w:val="008E2434"/>
    <w:rsid w:val="008E29B1"/>
    <w:rsid w:val="008E3738"/>
    <w:rsid w:val="008E3926"/>
    <w:rsid w:val="008E45BA"/>
    <w:rsid w:val="008E46F7"/>
    <w:rsid w:val="008E4BB9"/>
    <w:rsid w:val="008E4E82"/>
    <w:rsid w:val="008E52E1"/>
    <w:rsid w:val="008E582A"/>
    <w:rsid w:val="008E6288"/>
    <w:rsid w:val="008E6C6E"/>
    <w:rsid w:val="008E6FF5"/>
    <w:rsid w:val="008E754E"/>
    <w:rsid w:val="008E7BCA"/>
    <w:rsid w:val="008E7BF5"/>
    <w:rsid w:val="008F0AF5"/>
    <w:rsid w:val="008F0B79"/>
    <w:rsid w:val="008F0F99"/>
    <w:rsid w:val="008F18F3"/>
    <w:rsid w:val="008F1B38"/>
    <w:rsid w:val="008F1C2A"/>
    <w:rsid w:val="008F1C8B"/>
    <w:rsid w:val="008F1E24"/>
    <w:rsid w:val="008F1EAA"/>
    <w:rsid w:val="008F1FBD"/>
    <w:rsid w:val="008F204F"/>
    <w:rsid w:val="008F208E"/>
    <w:rsid w:val="008F2512"/>
    <w:rsid w:val="008F2A42"/>
    <w:rsid w:val="008F2BB5"/>
    <w:rsid w:val="008F3913"/>
    <w:rsid w:val="008F4C77"/>
    <w:rsid w:val="008F4CB1"/>
    <w:rsid w:val="008F544C"/>
    <w:rsid w:val="008F5CC9"/>
    <w:rsid w:val="008F66C1"/>
    <w:rsid w:val="008F6B7C"/>
    <w:rsid w:val="008F7376"/>
    <w:rsid w:val="008F7BB4"/>
    <w:rsid w:val="009003C7"/>
    <w:rsid w:val="0090066F"/>
    <w:rsid w:val="00900C33"/>
    <w:rsid w:val="0090114E"/>
    <w:rsid w:val="009016D2"/>
    <w:rsid w:val="00901775"/>
    <w:rsid w:val="00901EB2"/>
    <w:rsid w:val="00902240"/>
    <w:rsid w:val="009029F8"/>
    <w:rsid w:val="00902CB7"/>
    <w:rsid w:val="00903048"/>
    <w:rsid w:val="00903AB0"/>
    <w:rsid w:val="00903C25"/>
    <w:rsid w:val="00904137"/>
    <w:rsid w:val="009043B5"/>
    <w:rsid w:val="009049C4"/>
    <w:rsid w:val="00904B0F"/>
    <w:rsid w:val="00904E56"/>
    <w:rsid w:val="00904EA4"/>
    <w:rsid w:val="00904EF7"/>
    <w:rsid w:val="00904F3B"/>
    <w:rsid w:val="009052A8"/>
    <w:rsid w:val="00905626"/>
    <w:rsid w:val="00905671"/>
    <w:rsid w:val="00907F08"/>
    <w:rsid w:val="00910B46"/>
    <w:rsid w:val="00910F1F"/>
    <w:rsid w:val="0091262F"/>
    <w:rsid w:val="0091275C"/>
    <w:rsid w:val="00912867"/>
    <w:rsid w:val="00912890"/>
    <w:rsid w:val="00912EA0"/>
    <w:rsid w:val="00912F4A"/>
    <w:rsid w:val="00913238"/>
    <w:rsid w:val="00913258"/>
    <w:rsid w:val="00913F5D"/>
    <w:rsid w:val="00914147"/>
    <w:rsid w:val="009144D8"/>
    <w:rsid w:val="00914831"/>
    <w:rsid w:val="00914D45"/>
    <w:rsid w:val="00916025"/>
    <w:rsid w:val="00916666"/>
    <w:rsid w:val="0091680D"/>
    <w:rsid w:val="009168A6"/>
    <w:rsid w:val="00916E6C"/>
    <w:rsid w:val="00916FB5"/>
    <w:rsid w:val="00917817"/>
    <w:rsid w:val="00917D69"/>
    <w:rsid w:val="0092032E"/>
    <w:rsid w:val="0092043C"/>
    <w:rsid w:val="00920769"/>
    <w:rsid w:val="00920CEF"/>
    <w:rsid w:val="00920EF9"/>
    <w:rsid w:val="00920F72"/>
    <w:rsid w:val="00920FCC"/>
    <w:rsid w:val="00921149"/>
    <w:rsid w:val="00921D26"/>
    <w:rsid w:val="00921DD4"/>
    <w:rsid w:val="00922391"/>
    <w:rsid w:val="009224B1"/>
    <w:rsid w:val="00922E88"/>
    <w:rsid w:val="00923EBB"/>
    <w:rsid w:val="009248D8"/>
    <w:rsid w:val="00924A39"/>
    <w:rsid w:val="009253F1"/>
    <w:rsid w:val="00925A69"/>
    <w:rsid w:val="0092621E"/>
    <w:rsid w:val="0092662C"/>
    <w:rsid w:val="0092692E"/>
    <w:rsid w:val="00926A4C"/>
    <w:rsid w:val="00926BC7"/>
    <w:rsid w:val="00926C2D"/>
    <w:rsid w:val="0093012C"/>
    <w:rsid w:val="0093034B"/>
    <w:rsid w:val="009305B3"/>
    <w:rsid w:val="00930988"/>
    <w:rsid w:val="009319B8"/>
    <w:rsid w:val="00932A55"/>
    <w:rsid w:val="00932B1B"/>
    <w:rsid w:val="00932C35"/>
    <w:rsid w:val="0093322F"/>
    <w:rsid w:val="00933729"/>
    <w:rsid w:val="009338F7"/>
    <w:rsid w:val="00933ED1"/>
    <w:rsid w:val="00933FEF"/>
    <w:rsid w:val="00934499"/>
    <w:rsid w:val="00934833"/>
    <w:rsid w:val="00935091"/>
    <w:rsid w:val="009350FD"/>
    <w:rsid w:val="00935243"/>
    <w:rsid w:val="00935615"/>
    <w:rsid w:val="00935889"/>
    <w:rsid w:val="00935AC3"/>
    <w:rsid w:val="00935EA3"/>
    <w:rsid w:val="00936041"/>
    <w:rsid w:val="009361BD"/>
    <w:rsid w:val="00936798"/>
    <w:rsid w:val="00936AEC"/>
    <w:rsid w:val="00936BED"/>
    <w:rsid w:val="00936D88"/>
    <w:rsid w:val="00936EB8"/>
    <w:rsid w:val="009376D4"/>
    <w:rsid w:val="009379B7"/>
    <w:rsid w:val="00937B24"/>
    <w:rsid w:val="00937C4C"/>
    <w:rsid w:val="00937F21"/>
    <w:rsid w:val="009401BD"/>
    <w:rsid w:val="0094167C"/>
    <w:rsid w:val="009418A5"/>
    <w:rsid w:val="00941BB8"/>
    <w:rsid w:val="00941DD8"/>
    <w:rsid w:val="00941EBB"/>
    <w:rsid w:val="00941FB0"/>
    <w:rsid w:val="00942069"/>
    <w:rsid w:val="0094244F"/>
    <w:rsid w:val="0094401E"/>
    <w:rsid w:val="00944190"/>
    <w:rsid w:val="00944ADA"/>
    <w:rsid w:val="0094507A"/>
    <w:rsid w:val="0094568E"/>
    <w:rsid w:val="00945E28"/>
    <w:rsid w:val="0094618E"/>
    <w:rsid w:val="009462B4"/>
    <w:rsid w:val="009463BF"/>
    <w:rsid w:val="009463C1"/>
    <w:rsid w:val="009475B6"/>
    <w:rsid w:val="00947BDC"/>
    <w:rsid w:val="00947D3B"/>
    <w:rsid w:val="0095010C"/>
    <w:rsid w:val="00950EE7"/>
    <w:rsid w:val="0095157A"/>
    <w:rsid w:val="009518F9"/>
    <w:rsid w:val="00951E15"/>
    <w:rsid w:val="00952188"/>
    <w:rsid w:val="0095226C"/>
    <w:rsid w:val="00952AC3"/>
    <w:rsid w:val="00953262"/>
    <w:rsid w:val="0095339C"/>
    <w:rsid w:val="00953C2C"/>
    <w:rsid w:val="00954ED9"/>
    <w:rsid w:val="0095528C"/>
    <w:rsid w:val="00955B4A"/>
    <w:rsid w:val="00955DC5"/>
    <w:rsid w:val="00955F21"/>
    <w:rsid w:val="00955F2A"/>
    <w:rsid w:val="00956DBE"/>
    <w:rsid w:val="00957022"/>
    <w:rsid w:val="00957454"/>
    <w:rsid w:val="00957E3D"/>
    <w:rsid w:val="00960192"/>
    <w:rsid w:val="009613EC"/>
    <w:rsid w:val="009615E7"/>
    <w:rsid w:val="00961869"/>
    <w:rsid w:val="00961BAF"/>
    <w:rsid w:val="00961D9D"/>
    <w:rsid w:val="00961F25"/>
    <w:rsid w:val="009626E1"/>
    <w:rsid w:val="00962B88"/>
    <w:rsid w:val="00962E7A"/>
    <w:rsid w:val="009643FD"/>
    <w:rsid w:val="009645A4"/>
    <w:rsid w:val="00964659"/>
    <w:rsid w:val="0096539B"/>
    <w:rsid w:val="0096555C"/>
    <w:rsid w:val="00965CB5"/>
    <w:rsid w:val="00965CBE"/>
    <w:rsid w:val="00965F42"/>
    <w:rsid w:val="00966D80"/>
    <w:rsid w:val="00967443"/>
    <w:rsid w:val="0096746C"/>
    <w:rsid w:val="0096761F"/>
    <w:rsid w:val="009678E9"/>
    <w:rsid w:val="00967A1E"/>
    <w:rsid w:val="00967B6C"/>
    <w:rsid w:val="00970579"/>
    <w:rsid w:val="009705DB"/>
    <w:rsid w:val="00970840"/>
    <w:rsid w:val="00970DB5"/>
    <w:rsid w:val="00971187"/>
    <w:rsid w:val="00971318"/>
    <w:rsid w:val="00971726"/>
    <w:rsid w:val="00971740"/>
    <w:rsid w:val="009719FC"/>
    <w:rsid w:val="00971CAE"/>
    <w:rsid w:val="00971D7B"/>
    <w:rsid w:val="00972D6F"/>
    <w:rsid w:val="009730C8"/>
    <w:rsid w:val="00973B4C"/>
    <w:rsid w:val="00973F1C"/>
    <w:rsid w:val="00974946"/>
    <w:rsid w:val="009750D8"/>
    <w:rsid w:val="00975660"/>
    <w:rsid w:val="009758A1"/>
    <w:rsid w:val="00976437"/>
    <w:rsid w:val="009766BD"/>
    <w:rsid w:val="0097677F"/>
    <w:rsid w:val="009778C8"/>
    <w:rsid w:val="00980051"/>
    <w:rsid w:val="00980782"/>
    <w:rsid w:val="00980904"/>
    <w:rsid w:val="00980B04"/>
    <w:rsid w:val="00980DF5"/>
    <w:rsid w:val="00981064"/>
    <w:rsid w:val="00981564"/>
    <w:rsid w:val="009817FD"/>
    <w:rsid w:val="00981B9C"/>
    <w:rsid w:val="00981EBE"/>
    <w:rsid w:val="00982673"/>
    <w:rsid w:val="009829CB"/>
    <w:rsid w:val="00982C39"/>
    <w:rsid w:val="00982D2A"/>
    <w:rsid w:val="009835B4"/>
    <w:rsid w:val="00983771"/>
    <w:rsid w:val="00983B9E"/>
    <w:rsid w:val="00983FAF"/>
    <w:rsid w:val="009841A4"/>
    <w:rsid w:val="009848FB"/>
    <w:rsid w:val="00984B27"/>
    <w:rsid w:val="00984D5F"/>
    <w:rsid w:val="00985525"/>
    <w:rsid w:val="009859A1"/>
    <w:rsid w:val="00985B68"/>
    <w:rsid w:val="009861AC"/>
    <w:rsid w:val="00986462"/>
    <w:rsid w:val="009865BB"/>
    <w:rsid w:val="009865C9"/>
    <w:rsid w:val="009867B1"/>
    <w:rsid w:val="0098723F"/>
    <w:rsid w:val="009879FA"/>
    <w:rsid w:val="00990209"/>
    <w:rsid w:val="009905F7"/>
    <w:rsid w:val="00990AF2"/>
    <w:rsid w:val="009911B5"/>
    <w:rsid w:val="00991234"/>
    <w:rsid w:val="009914E3"/>
    <w:rsid w:val="00992244"/>
    <w:rsid w:val="00993394"/>
    <w:rsid w:val="00993506"/>
    <w:rsid w:val="00993A22"/>
    <w:rsid w:val="00993C39"/>
    <w:rsid w:val="0099420F"/>
    <w:rsid w:val="009946E5"/>
    <w:rsid w:val="009949A5"/>
    <w:rsid w:val="009955DD"/>
    <w:rsid w:val="00995A2D"/>
    <w:rsid w:val="00995F40"/>
    <w:rsid w:val="00996581"/>
    <w:rsid w:val="0099670A"/>
    <w:rsid w:val="00996D27"/>
    <w:rsid w:val="00996E72"/>
    <w:rsid w:val="00997AF1"/>
    <w:rsid w:val="00997D47"/>
    <w:rsid w:val="00999F71"/>
    <w:rsid w:val="009A00AF"/>
    <w:rsid w:val="009A0488"/>
    <w:rsid w:val="009A0934"/>
    <w:rsid w:val="009A0AE5"/>
    <w:rsid w:val="009A0B4F"/>
    <w:rsid w:val="009A0E25"/>
    <w:rsid w:val="009A191F"/>
    <w:rsid w:val="009A1C55"/>
    <w:rsid w:val="009A22DF"/>
    <w:rsid w:val="009A23FC"/>
    <w:rsid w:val="009A2857"/>
    <w:rsid w:val="009A2B14"/>
    <w:rsid w:val="009A343A"/>
    <w:rsid w:val="009A351E"/>
    <w:rsid w:val="009A3C3B"/>
    <w:rsid w:val="009A41E5"/>
    <w:rsid w:val="009A50AA"/>
    <w:rsid w:val="009A53FE"/>
    <w:rsid w:val="009A54F8"/>
    <w:rsid w:val="009A55E3"/>
    <w:rsid w:val="009A5A0D"/>
    <w:rsid w:val="009A5B2D"/>
    <w:rsid w:val="009A5DAE"/>
    <w:rsid w:val="009A654D"/>
    <w:rsid w:val="009A6BBC"/>
    <w:rsid w:val="009A6E3D"/>
    <w:rsid w:val="009A6E8C"/>
    <w:rsid w:val="009A70F1"/>
    <w:rsid w:val="009A73AD"/>
    <w:rsid w:val="009B0EDE"/>
    <w:rsid w:val="009B0FA3"/>
    <w:rsid w:val="009B102A"/>
    <w:rsid w:val="009B10B6"/>
    <w:rsid w:val="009B1558"/>
    <w:rsid w:val="009B1971"/>
    <w:rsid w:val="009B1B48"/>
    <w:rsid w:val="009B1BE9"/>
    <w:rsid w:val="009B20F9"/>
    <w:rsid w:val="009B2246"/>
    <w:rsid w:val="009B2D8D"/>
    <w:rsid w:val="009B2E6B"/>
    <w:rsid w:val="009B320C"/>
    <w:rsid w:val="009B3E02"/>
    <w:rsid w:val="009B41B4"/>
    <w:rsid w:val="009B41CE"/>
    <w:rsid w:val="009B4302"/>
    <w:rsid w:val="009B4657"/>
    <w:rsid w:val="009B49F0"/>
    <w:rsid w:val="009B4D40"/>
    <w:rsid w:val="009B55B9"/>
    <w:rsid w:val="009B5772"/>
    <w:rsid w:val="009B57D4"/>
    <w:rsid w:val="009B5AE9"/>
    <w:rsid w:val="009B5D19"/>
    <w:rsid w:val="009B5E1A"/>
    <w:rsid w:val="009B60C3"/>
    <w:rsid w:val="009B6215"/>
    <w:rsid w:val="009B65E5"/>
    <w:rsid w:val="009B6CAC"/>
    <w:rsid w:val="009B7A33"/>
    <w:rsid w:val="009B7C4D"/>
    <w:rsid w:val="009B7E8F"/>
    <w:rsid w:val="009B7EC4"/>
    <w:rsid w:val="009C02E2"/>
    <w:rsid w:val="009C03B4"/>
    <w:rsid w:val="009C090C"/>
    <w:rsid w:val="009C1478"/>
    <w:rsid w:val="009C18C1"/>
    <w:rsid w:val="009C1F21"/>
    <w:rsid w:val="009C20EA"/>
    <w:rsid w:val="009C27EC"/>
    <w:rsid w:val="009C296F"/>
    <w:rsid w:val="009C3B95"/>
    <w:rsid w:val="009C418A"/>
    <w:rsid w:val="009C47E4"/>
    <w:rsid w:val="009C4E15"/>
    <w:rsid w:val="009C4EB1"/>
    <w:rsid w:val="009C4FAD"/>
    <w:rsid w:val="009C5161"/>
    <w:rsid w:val="009C5466"/>
    <w:rsid w:val="009C6485"/>
    <w:rsid w:val="009C6766"/>
    <w:rsid w:val="009C6799"/>
    <w:rsid w:val="009C72E7"/>
    <w:rsid w:val="009C7385"/>
    <w:rsid w:val="009C7A91"/>
    <w:rsid w:val="009C7E54"/>
    <w:rsid w:val="009D053A"/>
    <w:rsid w:val="009D06B4"/>
    <w:rsid w:val="009D0B0F"/>
    <w:rsid w:val="009D0DB8"/>
    <w:rsid w:val="009D14B2"/>
    <w:rsid w:val="009D150D"/>
    <w:rsid w:val="009D1C96"/>
    <w:rsid w:val="009D20A8"/>
    <w:rsid w:val="009D22CF"/>
    <w:rsid w:val="009D4075"/>
    <w:rsid w:val="009D4486"/>
    <w:rsid w:val="009D46EF"/>
    <w:rsid w:val="009D4B02"/>
    <w:rsid w:val="009D4E68"/>
    <w:rsid w:val="009D5096"/>
    <w:rsid w:val="009D53DB"/>
    <w:rsid w:val="009D5690"/>
    <w:rsid w:val="009D5A73"/>
    <w:rsid w:val="009D5DBF"/>
    <w:rsid w:val="009D60BC"/>
    <w:rsid w:val="009D640F"/>
    <w:rsid w:val="009D6F1E"/>
    <w:rsid w:val="009D7645"/>
    <w:rsid w:val="009D78B2"/>
    <w:rsid w:val="009D79D0"/>
    <w:rsid w:val="009E0CDD"/>
    <w:rsid w:val="009E18B7"/>
    <w:rsid w:val="009E1B56"/>
    <w:rsid w:val="009E2578"/>
    <w:rsid w:val="009E26E5"/>
    <w:rsid w:val="009E2DAD"/>
    <w:rsid w:val="009E2FF5"/>
    <w:rsid w:val="009E3969"/>
    <w:rsid w:val="009E4317"/>
    <w:rsid w:val="009E4864"/>
    <w:rsid w:val="009E4BBF"/>
    <w:rsid w:val="009E51B5"/>
    <w:rsid w:val="009E5708"/>
    <w:rsid w:val="009E5CA9"/>
    <w:rsid w:val="009E6021"/>
    <w:rsid w:val="009E6066"/>
    <w:rsid w:val="009E6315"/>
    <w:rsid w:val="009E68E6"/>
    <w:rsid w:val="009E69A0"/>
    <w:rsid w:val="009E6B5A"/>
    <w:rsid w:val="009E787F"/>
    <w:rsid w:val="009E7A17"/>
    <w:rsid w:val="009E7A7E"/>
    <w:rsid w:val="009E7BD3"/>
    <w:rsid w:val="009E7BF8"/>
    <w:rsid w:val="009E7C0F"/>
    <w:rsid w:val="009E7CF9"/>
    <w:rsid w:val="009E7E59"/>
    <w:rsid w:val="009F0215"/>
    <w:rsid w:val="009F06CF"/>
    <w:rsid w:val="009F0CB7"/>
    <w:rsid w:val="009F0DC2"/>
    <w:rsid w:val="009F11F4"/>
    <w:rsid w:val="009F1456"/>
    <w:rsid w:val="009F149C"/>
    <w:rsid w:val="009F1583"/>
    <w:rsid w:val="009F176B"/>
    <w:rsid w:val="009F17E4"/>
    <w:rsid w:val="009F1DBF"/>
    <w:rsid w:val="009F20AA"/>
    <w:rsid w:val="009F2AD0"/>
    <w:rsid w:val="009F3130"/>
    <w:rsid w:val="009F318D"/>
    <w:rsid w:val="009F3737"/>
    <w:rsid w:val="009F38D7"/>
    <w:rsid w:val="009F3C39"/>
    <w:rsid w:val="009F42F0"/>
    <w:rsid w:val="009F4952"/>
    <w:rsid w:val="009F4ED9"/>
    <w:rsid w:val="009F5331"/>
    <w:rsid w:val="009F5449"/>
    <w:rsid w:val="009F5513"/>
    <w:rsid w:val="009F56BD"/>
    <w:rsid w:val="009F56F0"/>
    <w:rsid w:val="009F59F4"/>
    <w:rsid w:val="009F607D"/>
    <w:rsid w:val="009F60A2"/>
    <w:rsid w:val="009F631E"/>
    <w:rsid w:val="009F69AD"/>
    <w:rsid w:val="009F6CDF"/>
    <w:rsid w:val="009F6FBD"/>
    <w:rsid w:val="009F6FE7"/>
    <w:rsid w:val="009F713B"/>
    <w:rsid w:val="009F747F"/>
    <w:rsid w:val="009F7ABC"/>
    <w:rsid w:val="009F7B9F"/>
    <w:rsid w:val="009F7E9F"/>
    <w:rsid w:val="00A00121"/>
    <w:rsid w:val="00A00180"/>
    <w:rsid w:val="00A005E3"/>
    <w:rsid w:val="00A00CB6"/>
    <w:rsid w:val="00A011EC"/>
    <w:rsid w:val="00A0175E"/>
    <w:rsid w:val="00A01B10"/>
    <w:rsid w:val="00A02477"/>
    <w:rsid w:val="00A025A7"/>
    <w:rsid w:val="00A02E61"/>
    <w:rsid w:val="00A02EE4"/>
    <w:rsid w:val="00A0300D"/>
    <w:rsid w:val="00A03587"/>
    <w:rsid w:val="00A03A1E"/>
    <w:rsid w:val="00A03DEB"/>
    <w:rsid w:val="00A0418F"/>
    <w:rsid w:val="00A04A50"/>
    <w:rsid w:val="00A04A8C"/>
    <w:rsid w:val="00A04BF3"/>
    <w:rsid w:val="00A04C44"/>
    <w:rsid w:val="00A05A7F"/>
    <w:rsid w:val="00A068F1"/>
    <w:rsid w:val="00A07086"/>
    <w:rsid w:val="00A076DC"/>
    <w:rsid w:val="00A077F6"/>
    <w:rsid w:val="00A07881"/>
    <w:rsid w:val="00A07AD1"/>
    <w:rsid w:val="00A10028"/>
    <w:rsid w:val="00A1011E"/>
    <w:rsid w:val="00A10876"/>
    <w:rsid w:val="00A112C4"/>
    <w:rsid w:val="00A11B9C"/>
    <w:rsid w:val="00A12842"/>
    <w:rsid w:val="00A129E5"/>
    <w:rsid w:val="00A12C1B"/>
    <w:rsid w:val="00A12F0C"/>
    <w:rsid w:val="00A12FB7"/>
    <w:rsid w:val="00A131EE"/>
    <w:rsid w:val="00A13319"/>
    <w:rsid w:val="00A133CD"/>
    <w:rsid w:val="00A13584"/>
    <w:rsid w:val="00A13937"/>
    <w:rsid w:val="00A13939"/>
    <w:rsid w:val="00A13B95"/>
    <w:rsid w:val="00A13C8F"/>
    <w:rsid w:val="00A153DA"/>
    <w:rsid w:val="00A1541A"/>
    <w:rsid w:val="00A15A7F"/>
    <w:rsid w:val="00A15BDA"/>
    <w:rsid w:val="00A15C44"/>
    <w:rsid w:val="00A169E9"/>
    <w:rsid w:val="00A17856"/>
    <w:rsid w:val="00A1793D"/>
    <w:rsid w:val="00A17D95"/>
    <w:rsid w:val="00A17F31"/>
    <w:rsid w:val="00A213CB"/>
    <w:rsid w:val="00A213D6"/>
    <w:rsid w:val="00A21C0F"/>
    <w:rsid w:val="00A22074"/>
    <w:rsid w:val="00A2234A"/>
    <w:rsid w:val="00A2243B"/>
    <w:rsid w:val="00A22659"/>
    <w:rsid w:val="00A22705"/>
    <w:rsid w:val="00A22870"/>
    <w:rsid w:val="00A229A0"/>
    <w:rsid w:val="00A23881"/>
    <w:rsid w:val="00A23D03"/>
    <w:rsid w:val="00A23E44"/>
    <w:rsid w:val="00A241F2"/>
    <w:rsid w:val="00A249AA"/>
    <w:rsid w:val="00A24DAD"/>
    <w:rsid w:val="00A24F05"/>
    <w:rsid w:val="00A25204"/>
    <w:rsid w:val="00A252F8"/>
    <w:rsid w:val="00A25468"/>
    <w:rsid w:val="00A2591B"/>
    <w:rsid w:val="00A25C74"/>
    <w:rsid w:val="00A25CEC"/>
    <w:rsid w:val="00A26207"/>
    <w:rsid w:val="00A26252"/>
    <w:rsid w:val="00A26753"/>
    <w:rsid w:val="00A26F1E"/>
    <w:rsid w:val="00A27438"/>
    <w:rsid w:val="00A2765A"/>
    <w:rsid w:val="00A2777A"/>
    <w:rsid w:val="00A27884"/>
    <w:rsid w:val="00A30509"/>
    <w:rsid w:val="00A30711"/>
    <w:rsid w:val="00A308B6"/>
    <w:rsid w:val="00A30D2B"/>
    <w:rsid w:val="00A30D45"/>
    <w:rsid w:val="00A31386"/>
    <w:rsid w:val="00A31AE0"/>
    <w:rsid w:val="00A32C58"/>
    <w:rsid w:val="00A33063"/>
    <w:rsid w:val="00A3391F"/>
    <w:rsid w:val="00A339D2"/>
    <w:rsid w:val="00A33AB5"/>
    <w:rsid w:val="00A33B98"/>
    <w:rsid w:val="00A34361"/>
    <w:rsid w:val="00A34EE2"/>
    <w:rsid w:val="00A34F24"/>
    <w:rsid w:val="00A34F25"/>
    <w:rsid w:val="00A3550F"/>
    <w:rsid w:val="00A3559A"/>
    <w:rsid w:val="00A3647D"/>
    <w:rsid w:val="00A364A2"/>
    <w:rsid w:val="00A366CA"/>
    <w:rsid w:val="00A371A1"/>
    <w:rsid w:val="00A374C8"/>
    <w:rsid w:val="00A3751D"/>
    <w:rsid w:val="00A37725"/>
    <w:rsid w:val="00A378CB"/>
    <w:rsid w:val="00A37D37"/>
    <w:rsid w:val="00A37F00"/>
    <w:rsid w:val="00A37F63"/>
    <w:rsid w:val="00A401E0"/>
    <w:rsid w:val="00A40E2A"/>
    <w:rsid w:val="00A41727"/>
    <w:rsid w:val="00A419D6"/>
    <w:rsid w:val="00A423D3"/>
    <w:rsid w:val="00A4297C"/>
    <w:rsid w:val="00A43310"/>
    <w:rsid w:val="00A438B9"/>
    <w:rsid w:val="00A438E5"/>
    <w:rsid w:val="00A44214"/>
    <w:rsid w:val="00A443A2"/>
    <w:rsid w:val="00A443D0"/>
    <w:rsid w:val="00A44739"/>
    <w:rsid w:val="00A4481A"/>
    <w:rsid w:val="00A44DCE"/>
    <w:rsid w:val="00A44FD3"/>
    <w:rsid w:val="00A45227"/>
    <w:rsid w:val="00A45840"/>
    <w:rsid w:val="00A458AF"/>
    <w:rsid w:val="00A45C30"/>
    <w:rsid w:val="00A45C53"/>
    <w:rsid w:val="00A45E92"/>
    <w:rsid w:val="00A461FE"/>
    <w:rsid w:val="00A46B2C"/>
    <w:rsid w:val="00A46CE6"/>
    <w:rsid w:val="00A46E0C"/>
    <w:rsid w:val="00A4748E"/>
    <w:rsid w:val="00A47707"/>
    <w:rsid w:val="00A50A09"/>
    <w:rsid w:val="00A50F91"/>
    <w:rsid w:val="00A51388"/>
    <w:rsid w:val="00A51CE1"/>
    <w:rsid w:val="00A5225F"/>
    <w:rsid w:val="00A526FB"/>
    <w:rsid w:val="00A532E1"/>
    <w:rsid w:val="00A53C90"/>
    <w:rsid w:val="00A54110"/>
    <w:rsid w:val="00A546F9"/>
    <w:rsid w:val="00A55A73"/>
    <w:rsid w:val="00A55B0B"/>
    <w:rsid w:val="00A569D8"/>
    <w:rsid w:val="00A5780B"/>
    <w:rsid w:val="00A57E3C"/>
    <w:rsid w:val="00A57F46"/>
    <w:rsid w:val="00A61372"/>
    <w:rsid w:val="00A6145B"/>
    <w:rsid w:val="00A61C50"/>
    <w:rsid w:val="00A61C65"/>
    <w:rsid w:val="00A61D40"/>
    <w:rsid w:val="00A62840"/>
    <w:rsid w:val="00A6336E"/>
    <w:rsid w:val="00A64194"/>
    <w:rsid w:val="00A641A1"/>
    <w:rsid w:val="00A64264"/>
    <w:rsid w:val="00A642D9"/>
    <w:rsid w:val="00A645B2"/>
    <w:rsid w:val="00A648BE"/>
    <w:rsid w:val="00A649ED"/>
    <w:rsid w:val="00A64AB8"/>
    <w:rsid w:val="00A656A8"/>
    <w:rsid w:val="00A65899"/>
    <w:rsid w:val="00A65C26"/>
    <w:rsid w:val="00A65C87"/>
    <w:rsid w:val="00A65DA4"/>
    <w:rsid w:val="00A65DE5"/>
    <w:rsid w:val="00A667C6"/>
    <w:rsid w:val="00A66FD3"/>
    <w:rsid w:val="00A670C8"/>
    <w:rsid w:val="00A67186"/>
    <w:rsid w:val="00A671B4"/>
    <w:rsid w:val="00A675F3"/>
    <w:rsid w:val="00A67ABE"/>
    <w:rsid w:val="00A67E0D"/>
    <w:rsid w:val="00A67E74"/>
    <w:rsid w:val="00A67F63"/>
    <w:rsid w:val="00A70302"/>
    <w:rsid w:val="00A706E9"/>
    <w:rsid w:val="00A7070A"/>
    <w:rsid w:val="00A70EAC"/>
    <w:rsid w:val="00A7114C"/>
    <w:rsid w:val="00A7174C"/>
    <w:rsid w:val="00A71C76"/>
    <w:rsid w:val="00A71D98"/>
    <w:rsid w:val="00A72BBD"/>
    <w:rsid w:val="00A72DB9"/>
    <w:rsid w:val="00A7301C"/>
    <w:rsid w:val="00A733D8"/>
    <w:rsid w:val="00A733E9"/>
    <w:rsid w:val="00A73B22"/>
    <w:rsid w:val="00A73D76"/>
    <w:rsid w:val="00A740E6"/>
    <w:rsid w:val="00A74542"/>
    <w:rsid w:val="00A74840"/>
    <w:rsid w:val="00A74878"/>
    <w:rsid w:val="00A749EB"/>
    <w:rsid w:val="00A75100"/>
    <w:rsid w:val="00A7565A"/>
    <w:rsid w:val="00A75B29"/>
    <w:rsid w:val="00A766D4"/>
    <w:rsid w:val="00A76E5C"/>
    <w:rsid w:val="00A7713D"/>
    <w:rsid w:val="00A774FC"/>
    <w:rsid w:val="00A775BD"/>
    <w:rsid w:val="00A80230"/>
    <w:rsid w:val="00A80511"/>
    <w:rsid w:val="00A80979"/>
    <w:rsid w:val="00A80A4F"/>
    <w:rsid w:val="00A80E0F"/>
    <w:rsid w:val="00A812E8"/>
    <w:rsid w:val="00A817DE"/>
    <w:rsid w:val="00A81DE5"/>
    <w:rsid w:val="00A82334"/>
    <w:rsid w:val="00A824EA"/>
    <w:rsid w:val="00A8293C"/>
    <w:rsid w:val="00A82B39"/>
    <w:rsid w:val="00A82C02"/>
    <w:rsid w:val="00A83089"/>
    <w:rsid w:val="00A83322"/>
    <w:rsid w:val="00A83400"/>
    <w:rsid w:val="00A83417"/>
    <w:rsid w:val="00A8431F"/>
    <w:rsid w:val="00A84E08"/>
    <w:rsid w:val="00A85658"/>
    <w:rsid w:val="00A85F94"/>
    <w:rsid w:val="00A86032"/>
    <w:rsid w:val="00A8630E"/>
    <w:rsid w:val="00A8663C"/>
    <w:rsid w:val="00A86877"/>
    <w:rsid w:val="00A86AD4"/>
    <w:rsid w:val="00A86D70"/>
    <w:rsid w:val="00A8725B"/>
    <w:rsid w:val="00A87326"/>
    <w:rsid w:val="00A87722"/>
    <w:rsid w:val="00A9016A"/>
    <w:rsid w:val="00A90AC5"/>
    <w:rsid w:val="00A90C2B"/>
    <w:rsid w:val="00A90DEB"/>
    <w:rsid w:val="00A9132C"/>
    <w:rsid w:val="00A91632"/>
    <w:rsid w:val="00A91A59"/>
    <w:rsid w:val="00A91EDE"/>
    <w:rsid w:val="00A9257F"/>
    <w:rsid w:val="00A92BF4"/>
    <w:rsid w:val="00A92D3F"/>
    <w:rsid w:val="00A93569"/>
    <w:rsid w:val="00A93EF7"/>
    <w:rsid w:val="00A9424A"/>
    <w:rsid w:val="00A9474C"/>
    <w:rsid w:val="00A9495B"/>
    <w:rsid w:val="00A949B7"/>
    <w:rsid w:val="00A94BF4"/>
    <w:rsid w:val="00A95016"/>
    <w:rsid w:val="00A9549C"/>
    <w:rsid w:val="00A95A2F"/>
    <w:rsid w:val="00A95ACE"/>
    <w:rsid w:val="00A95EBF"/>
    <w:rsid w:val="00A96681"/>
    <w:rsid w:val="00A9673F"/>
    <w:rsid w:val="00A968B4"/>
    <w:rsid w:val="00A96E2B"/>
    <w:rsid w:val="00A96E8B"/>
    <w:rsid w:val="00A96EBB"/>
    <w:rsid w:val="00A971FC"/>
    <w:rsid w:val="00A972E4"/>
    <w:rsid w:val="00A97754"/>
    <w:rsid w:val="00A978E2"/>
    <w:rsid w:val="00A97EDE"/>
    <w:rsid w:val="00AA05F4"/>
    <w:rsid w:val="00AA0826"/>
    <w:rsid w:val="00AA0C25"/>
    <w:rsid w:val="00AA0D61"/>
    <w:rsid w:val="00AA0D63"/>
    <w:rsid w:val="00AA0E50"/>
    <w:rsid w:val="00AA0EDE"/>
    <w:rsid w:val="00AA10D6"/>
    <w:rsid w:val="00AA10EB"/>
    <w:rsid w:val="00AA1385"/>
    <w:rsid w:val="00AA13B2"/>
    <w:rsid w:val="00AA1AA6"/>
    <w:rsid w:val="00AA1DCD"/>
    <w:rsid w:val="00AA1F65"/>
    <w:rsid w:val="00AA215E"/>
    <w:rsid w:val="00AA289B"/>
    <w:rsid w:val="00AA2CFA"/>
    <w:rsid w:val="00AA2DD0"/>
    <w:rsid w:val="00AA3043"/>
    <w:rsid w:val="00AA3E7D"/>
    <w:rsid w:val="00AA468F"/>
    <w:rsid w:val="00AA4FE3"/>
    <w:rsid w:val="00AA5170"/>
    <w:rsid w:val="00AA5203"/>
    <w:rsid w:val="00AA533F"/>
    <w:rsid w:val="00AA53AF"/>
    <w:rsid w:val="00AA53CF"/>
    <w:rsid w:val="00AA5C39"/>
    <w:rsid w:val="00AA5DFC"/>
    <w:rsid w:val="00AA6617"/>
    <w:rsid w:val="00AA6BFD"/>
    <w:rsid w:val="00AA735D"/>
    <w:rsid w:val="00AA74BB"/>
    <w:rsid w:val="00AA7944"/>
    <w:rsid w:val="00AA7BB8"/>
    <w:rsid w:val="00AA7CB5"/>
    <w:rsid w:val="00AB070B"/>
    <w:rsid w:val="00AB0CE2"/>
    <w:rsid w:val="00AB1269"/>
    <w:rsid w:val="00AB1534"/>
    <w:rsid w:val="00AB19F0"/>
    <w:rsid w:val="00AB1D6A"/>
    <w:rsid w:val="00AB1DD2"/>
    <w:rsid w:val="00AB1E25"/>
    <w:rsid w:val="00AB2019"/>
    <w:rsid w:val="00AB255A"/>
    <w:rsid w:val="00AB2BE6"/>
    <w:rsid w:val="00AB2CB3"/>
    <w:rsid w:val="00AB35CA"/>
    <w:rsid w:val="00AB37BC"/>
    <w:rsid w:val="00AB38C8"/>
    <w:rsid w:val="00AB3C1A"/>
    <w:rsid w:val="00AB4ABD"/>
    <w:rsid w:val="00AB5722"/>
    <w:rsid w:val="00AB5807"/>
    <w:rsid w:val="00AB5EF1"/>
    <w:rsid w:val="00AB5F4E"/>
    <w:rsid w:val="00AB615C"/>
    <w:rsid w:val="00AB66AD"/>
    <w:rsid w:val="00AB7830"/>
    <w:rsid w:val="00AB7A02"/>
    <w:rsid w:val="00AB7E1B"/>
    <w:rsid w:val="00AC06F7"/>
    <w:rsid w:val="00AC0C19"/>
    <w:rsid w:val="00AC1865"/>
    <w:rsid w:val="00AC2299"/>
    <w:rsid w:val="00AC2528"/>
    <w:rsid w:val="00AC280C"/>
    <w:rsid w:val="00AC2C42"/>
    <w:rsid w:val="00AC2C69"/>
    <w:rsid w:val="00AC2F4B"/>
    <w:rsid w:val="00AC3755"/>
    <w:rsid w:val="00AC3FE1"/>
    <w:rsid w:val="00AC4898"/>
    <w:rsid w:val="00AC5181"/>
    <w:rsid w:val="00AC525C"/>
    <w:rsid w:val="00AC690E"/>
    <w:rsid w:val="00AC71C3"/>
    <w:rsid w:val="00AC73A0"/>
    <w:rsid w:val="00AC73BA"/>
    <w:rsid w:val="00AC73F3"/>
    <w:rsid w:val="00AC7A2D"/>
    <w:rsid w:val="00AC7C06"/>
    <w:rsid w:val="00AC7EFC"/>
    <w:rsid w:val="00AD06B2"/>
    <w:rsid w:val="00AD1456"/>
    <w:rsid w:val="00AD1527"/>
    <w:rsid w:val="00AD17A9"/>
    <w:rsid w:val="00AD1A6C"/>
    <w:rsid w:val="00AD2039"/>
    <w:rsid w:val="00AD244E"/>
    <w:rsid w:val="00AD24B5"/>
    <w:rsid w:val="00AD29A3"/>
    <w:rsid w:val="00AD2DC2"/>
    <w:rsid w:val="00AD3028"/>
    <w:rsid w:val="00AD3053"/>
    <w:rsid w:val="00AD32F0"/>
    <w:rsid w:val="00AD3541"/>
    <w:rsid w:val="00AD37BA"/>
    <w:rsid w:val="00AD388E"/>
    <w:rsid w:val="00AD3D51"/>
    <w:rsid w:val="00AD3E84"/>
    <w:rsid w:val="00AD3FF6"/>
    <w:rsid w:val="00AD4583"/>
    <w:rsid w:val="00AD4724"/>
    <w:rsid w:val="00AD486F"/>
    <w:rsid w:val="00AD4D71"/>
    <w:rsid w:val="00AD4E09"/>
    <w:rsid w:val="00AD5437"/>
    <w:rsid w:val="00AD54C2"/>
    <w:rsid w:val="00AD5708"/>
    <w:rsid w:val="00AD6382"/>
    <w:rsid w:val="00AD69ED"/>
    <w:rsid w:val="00AD6C0F"/>
    <w:rsid w:val="00AD7006"/>
    <w:rsid w:val="00AD77EA"/>
    <w:rsid w:val="00AD7BC9"/>
    <w:rsid w:val="00AD7C0E"/>
    <w:rsid w:val="00AD7EE5"/>
    <w:rsid w:val="00AD7F07"/>
    <w:rsid w:val="00AE01E3"/>
    <w:rsid w:val="00AE033B"/>
    <w:rsid w:val="00AE09B7"/>
    <w:rsid w:val="00AE1071"/>
    <w:rsid w:val="00AE11BE"/>
    <w:rsid w:val="00AE1260"/>
    <w:rsid w:val="00AE15DC"/>
    <w:rsid w:val="00AE1C75"/>
    <w:rsid w:val="00AE1D8B"/>
    <w:rsid w:val="00AE1E25"/>
    <w:rsid w:val="00AE2046"/>
    <w:rsid w:val="00AE2B30"/>
    <w:rsid w:val="00AE2BA4"/>
    <w:rsid w:val="00AE2BC6"/>
    <w:rsid w:val="00AE2BDC"/>
    <w:rsid w:val="00AE2E00"/>
    <w:rsid w:val="00AE3043"/>
    <w:rsid w:val="00AE3262"/>
    <w:rsid w:val="00AE3882"/>
    <w:rsid w:val="00AE38B9"/>
    <w:rsid w:val="00AE39BC"/>
    <w:rsid w:val="00AE3C57"/>
    <w:rsid w:val="00AE40D2"/>
    <w:rsid w:val="00AE4316"/>
    <w:rsid w:val="00AE4CC0"/>
    <w:rsid w:val="00AE5A9C"/>
    <w:rsid w:val="00AE5B74"/>
    <w:rsid w:val="00AE63DB"/>
    <w:rsid w:val="00AE6400"/>
    <w:rsid w:val="00AE69E5"/>
    <w:rsid w:val="00AE6C8E"/>
    <w:rsid w:val="00AE70D8"/>
    <w:rsid w:val="00AE79D1"/>
    <w:rsid w:val="00AE7C31"/>
    <w:rsid w:val="00AE7D6C"/>
    <w:rsid w:val="00AF0107"/>
    <w:rsid w:val="00AF07E9"/>
    <w:rsid w:val="00AF0A9B"/>
    <w:rsid w:val="00AF0EFA"/>
    <w:rsid w:val="00AF19C1"/>
    <w:rsid w:val="00AF272D"/>
    <w:rsid w:val="00AF2A15"/>
    <w:rsid w:val="00AF2A50"/>
    <w:rsid w:val="00AF2C00"/>
    <w:rsid w:val="00AF2C70"/>
    <w:rsid w:val="00AF2D0E"/>
    <w:rsid w:val="00AF3098"/>
    <w:rsid w:val="00AF3613"/>
    <w:rsid w:val="00AF3BBA"/>
    <w:rsid w:val="00AF3D40"/>
    <w:rsid w:val="00AF414E"/>
    <w:rsid w:val="00AF4A49"/>
    <w:rsid w:val="00AF4EBC"/>
    <w:rsid w:val="00AF4F1D"/>
    <w:rsid w:val="00AF5D3F"/>
    <w:rsid w:val="00AF6002"/>
    <w:rsid w:val="00AF6267"/>
    <w:rsid w:val="00AF6289"/>
    <w:rsid w:val="00AF644F"/>
    <w:rsid w:val="00AF64C5"/>
    <w:rsid w:val="00AF6EEF"/>
    <w:rsid w:val="00AF72CD"/>
    <w:rsid w:val="00AF73D1"/>
    <w:rsid w:val="00B009EA"/>
    <w:rsid w:val="00B00F83"/>
    <w:rsid w:val="00B02940"/>
    <w:rsid w:val="00B031EB"/>
    <w:rsid w:val="00B03BE8"/>
    <w:rsid w:val="00B03C1C"/>
    <w:rsid w:val="00B03F28"/>
    <w:rsid w:val="00B04107"/>
    <w:rsid w:val="00B0418F"/>
    <w:rsid w:val="00B04CD4"/>
    <w:rsid w:val="00B05099"/>
    <w:rsid w:val="00B054C8"/>
    <w:rsid w:val="00B054FB"/>
    <w:rsid w:val="00B05B40"/>
    <w:rsid w:val="00B05F89"/>
    <w:rsid w:val="00B05FE1"/>
    <w:rsid w:val="00B06155"/>
    <w:rsid w:val="00B064E6"/>
    <w:rsid w:val="00B06711"/>
    <w:rsid w:val="00B06C3B"/>
    <w:rsid w:val="00B06F4E"/>
    <w:rsid w:val="00B0719C"/>
    <w:rsid w:val="00B07DCD"/>
    <w:rsid w:val="00B103ED"/>
    <w:rsid w:val="00B10466"/>
    <w:rsid w:val="00B106C8"/>
    <w:rsid w:val="00B11532"/>
    <w:rsid w:val="00B116CC"/>
    <w:rsid w:val="00B11776"/>
    <w:rsid w:val="00B11BB6"/>
    <w:rsid w:val="00B12302"/>
    <w:rsid w:val="00B1337A"/>
    <w:rsid w:val="00B1369D"/>
    <w:rsid w:val="00B1399F"/>
    <w:rsid w:val="00B13E51"/>
    <w:rsid w:val="00B142D2"/>
    <w:rsid w:val="00B14472"/>
    <w:rsid w:val="00B152EA"/>
    <w:rsid w:val="00B157B4"/>
    <w:rsid w:val="00B1587C"/>
    <w:rsid w:val="00B15ACD"/>
    <w:rsid w:val="00B169EC"/>
    <w:rsid w:val="00B169ED"/>
    <w:rsid w:val="00B17176"/>
    <w:rsid w:val="00B17471"/>
    <w:rsid w:val="00B1759F"/>
    <w:rsid w:val="00B17685"/>
    <w:rsid w:val="00B17832"/>
    <w:rsid w:val="00B17A39"/>
    <w:rsid w:val="00B17BD8"/>
    <w:rsid w:val="00B17EBD"/>
    <w:rsid w:val="00B201E4"/>
    <w:rsid w:val="00B205A1"/>
    <w:rsid w:val="00B208D9"/>
    <w:rsid w:val="00B209CB"/>
    <w:rsid w:val="00B20A3F"/>
    <w:rsid w:val="00B20BB8"/>
    <w:rsid w:val="00B2142B"/>
    <w:rsid w:val="00B22381"/>
    <w:rsid w:val="00B22574"/>
    <w:rsid w:val="00B22A41"/>
    <w:rsid w:val="00B22F1D"/>
    <w:rsid w:val="00B237F2"/>
    <w:rsid w:val="00B24067"/>
    <w:rsid w:val="00B248E5"/>
    <w:rsid w:val="00B24AC2"/>
    <w:rsid w:val="00B24FCF"/>
    <w:rsid w:val="00B255F9"/>
    <w:rsid w:val="00B2595E"/>
    <w:rsid w:val="00B260F9"/>
    <w:rsid w:val="00B264DB"/>
    <w:rsid w:val="00B26A4E"/>
    <w:rsid w:val="00B27609"/>
    <w:rsid w:val="00B27C9D"/>
    <w:rsid w:val="00B27FD2"/>
    <w:rsid w:val="00B3076E"/>
    <w:rsid w:val="00B307B5"/>
    <w:rsid w:val="00B30F88"/>
    <w:rsid w:val="00B312DB"/>
    <w:rsid w:val="00B313FA"/>
    <w:rsid w:val="00B31458"/>
    <w:rsid w:val="00B314F7"/>
    <w:rsid w:val="00B31C63"/>
    <w:rsid w:val="00B330FF"/>
    <w:rsid w:val="00B331E7"/>
    <w:rsid w:val="00B33324"/>
    <w:rsid w:val="00B339D1"/>
    <w:rsid w:val="00B3495E"/>
    <w:rsid w:val="00B350C5"/>
    <w:rsid w:val="00B35147"/>
    <w:rsid w:val="00B351A3"/>
    <w:rsid w:val="00B359FE"/>
    <w:rsid w:val="00B3678B"/>
    <w:rsid w:val="00B36834"/>
    <w:rsid w:val="00B37187"/>
    <w:rsid w:val="00B37D3A"/>
    <w:rsid w:val="00B40FAE"/>
    <w:rsid w:val="00B417A4"/>
    <w:rsid w:val="00B41890"/>
    <w:rsid w:val="00B41A22"/>
    <w:rsid w:val="00B41E2A"/>
    <w:rsid w:val="00B42983"/>
    <w:rsid w:val="00B4298E"/>
    <w:rsid w:val="00B42C6D"/>
    <w:rsid w:val="00B42D3C"/>
    <w:rsid w:val="00B433DB"/>
    <w:rsid w:val="00B43C54"/>
    <w:rsid w:val="00B43C7B"/>
    <w:rsid w:val="00B4413E"/>
    <w:rsid w:val="00B4474D"/>
    <w:rsid w:val="00B44EA8"/>
    <w:rsid w:val="00B452E6"/>
    <w:rsid w:val="00B4565D"/>
    <w:rsid w:val="00B45CA1"/>
    <w:rsid w:val="00B45FEC"/>
    <w:rsid w:val="00B4662C"/>
    <w:rsid w:val="00B467CA"/>
    <w:rsid w:val="00B46C98"/>
    <w:rsid w:val="00B46D73"/>
    <w:rsid w:val="00B476FD"/>
    <w:rsid w:val="00B47AE8"/>
    <w:rsid w:val="00B47C8A"/>
    <w:rsid w:val="00B500F1"/>
    <w:rsid w:val="00B502D8"/>
    <w:rsid w:val="00B50345"/>
    <w:rsid w:val="00B5047D"/>
    <w:rsid w:val="00B50F7B"/>
    <w:rsid w:val="00B51654"/>
    <w:rsid w:val="00B5169A"/>
    <w:rsid w:val="00B51719"/>
    <w:rsid w:val="00B5195D"/>
    <w:rsid w:val="00B52214"/>
    <w:rsid w:val="00B525B3"/>
    <w:rsid w:val="00B52645"/>
    <w:rsid w:val="00B528DF"/>
    <w:rsid w:val="00B52A94"/>
    <w:rsid w:val="00B52B7E"/>
    <w:rsid w:val="00B53340"/>
    <w:rsid w:val="00B53D19"/>
    <w:rsid w:val="00B54048"/>
    <w:rsid w:val="00B548D5"/>
    <w:rsid w:val="00B549EB"/>
    <w:rsid w:val="00B54E00"/>
    <w:rsid w:val="00B5538E"/>
    <w:rsid w:val="00B5569D"/>
    <w:rsid w:val="00B55CE6"/>
    <w:rsid w:val="00B55E57"/>
    <w:rsid w:val="00B56118"/>
    <w:rsid w:val="00B563D3"/>
    <w:rsid w:val="00B5654C"/>
    <w:rsid w:val="00B56781"/>
    <w:rsid w:val="00B56C32"/>
    <w:rsid w:val="00B56E97"/>
    <w:rsid w:val="00B5784D"/>
    <w:rsid w:val="00B57FF6"/>
    <w:rsid w:val="00B606FE"/>
    <w:rsid w:val="00B6098D"/>
    <w:rsid w:val="00B60B7B"/>
    <w:rsid w:val="00B60CB0"/>
    <w:rsid w:val="00B61168"/>
    <w:rsid w:val="00B61513"/>
    <w:rsid w:val="00B61A38"/>
    <w:rsid w:val="00B61AFB"/>
    <w:rsid w:val="00B623FF"/>
    <w:rsid w:val="00B62B06"/>
    <w:rsid w:val="00B638C6"/>
    <w:rsid w:val="00B641B6"/>
    <w:rsid w:val="00B6452A"/>
    <w:rsid w:val="00B64F8F"/>
    <w:rsid w:val="00B64FC6"/>
    <w:rsid w:val="00B6523A"/>
    <w:rsid w:val="00B66289"/>
    <w:rsid w:val="00B66443"/>
    <w:rsid w:val="00B6678D"/>
    <w:rsid w:val="00B66A97"/>
    <w:rsid w:val="00B66CB3"/>
    <w:rsid w:val="00B66FAE"/>
    <w:rsid w:val="00B67820"/>
    <w:rsid w:val="00B67BBF"/>
    <w:rsid w:val="00B7081A"/>
    <w:rsid w:val="00B71B6C"/>
    <w:rsid w:val="00B72E1A"/>
    <w:rsid w:val="00B72F82"/>
    <w:rsid w:val="00B73071"/>
    <w:rsid w:val="00B731DF"/>
    <w:rsid w:val="00B7321B"/>
    <w:rsid w:val="00B7343B"/>
    <w:rsid w:val="00B73B0C"/>
    <w:rsid w:val="00B74077"/>
    <w:rsid w:val="00B744C3"/>
    <w:rsid w:val="00B7507D"/>
    <w:rsid w:val="00B75D2E"/>
    <w:rsid w:val="00B7603E"/>
    <w:rsid w:val="00B765A6"/>
    <w:rsid w:val="00B76688"/>
    <w:rsid w:val="00B76D79"/>
    <w:rsid w:val="00B76E3C"/>
    <w:rsid w:val="00B77470"/>
    <w:rsid w:val="00B77ED3"/>
    <w:rsid w:val="00B803CA"/>
    <w:rsid w:val="00B808B5"/>
    <w:rsid w:val="00B8103A"/>
    <w:rsid w:val="00B815D7"/>
    <w:rsid w:val="00B82109"/>
    <w:rsid w:val="00B82213"/>
    <w:rsid w:val="00B8230D"/>
    <w:rsid w:val="00B82913"/>
    <w:rsid w:val="00B82AE9"/>
    <w:rsid w:val="00B830AE"/>
    <w:rsid w:val="00B830CF"/>
    <w:rsid w:val="00B83900"/>
    <w:rsid w:val="00B839E2"/>
    <w:rsid w:val="00B84387"/>
    <w:rsid w:val="00B845AC"/>
    <w:rsid w:val="00B84F2D"/>
    <w:rsid w:val="00B8589A"/>
    <w:rsid w:val="00B8589D"/>
    <w:rsid w:val="00B85CD8"/>
    <w:rsid w:val="00B85CDC"/>
    <w:rsid w:val="00B86708"/>
    <w:rsid w:val="00B87EB6"/>
    <w:rsid w:val="00B9003F"/>
    <w:rsid w:val="00B90090"/>
    <w:rsid w:val="00B90C32"/>
    <w:rsid w:val="00B90C4E"/>
    <w:rsid w:val="00B90D22"/>
    <w:rsid w:val="00B90DDA"/>
    <w:rsid w:val="00B915E0"/>
    <w:rsid w:val="00B91828"/>
    <w:rsid w:val="00B9197B"/>
    <w:rsid w:val="00B9230E"/>
    <w:rsid w:val="00B923B6"/>
    <w:rsid w:val="00B924E9"/>
    <w:rsid w:val="00B92652"/>
    <w:rsid w:val="00B92751"/>
    <w:rsid w:val="00B92D02"/>
    <w:rsid w:val="00B92D11"/>
    <w:rsid w:val="00B92D32"/>
    <w:rsid w:val="00B92E6E"/>
    <w:rsid w:val="00B93872"/>
    <w:rsid w:val="00B941FC"/>
    <w:rsid w:val="00B9420D"/>
    <w:rsid w:val="00B94B1E"/>
    <w:rsid w:val="00B9538D"/>
    <w:rsid w:val="00B9542C"/>
    <w:rsid w:val="00B959D7"/>
    <w:rsid w:val="00B959ED"/>
    <w:rsid w:val="00B95C2B"/>
    <w:rsid w:val="00B95D47"/>
    <w:rsid w:val="00B95F07"/>
    <w:rsid w:val="00B96106"/>
    <w:rsid w:val="00B965E2"/>
    <w:rsid w:val="00B96A65"/>
    <w:rsid w:val="00B96A6A"/>
    <w:rsid w:val="00B96BDD"/>
    <w:rsid w:val="00B96E3A"/>
    <w:rsid w:val="00B97276"/>
    <w:rsid w:val="00B974FE"/>
    <w:rsid w:val="00B97569"/>
    <w:rsid w:val="00B97C68"/>
    <w:rsid w:val="00B97E32"/>
    <w:rsid w:val="00B97EE9"/>
    <w:rsid w:val="00BA060F"/>
    <w:rsid w:val="00BA07CC"/>
    <w:rsid w:val="00BA159C"/>
    <w:rsid w:val="00BA184A"/>
    <w:rsid w:val="00BA214B"/>
    <w:rsid w:val="00BA3367"/>
    <w:rsid w:val="00BA34F1"/>
    <w:rsid w:val="00BA413C"/>
    <w:rsid w:val="00BA432E"/>
    <w:rsid w:val="00BA4391"/>
    <w:rsid w:val="00BA4968"/>
    <w:rsid w:val="00BA4B6D"/>
    <w:rsid w:val="00BA5686"/>
    <w:rsid w:val="00BA58E8"/>
    <w:rsid w:val="00BA5A46"/>
    <w:rsid w:val="00BA5B97"/>
    <w:rsid w:val="00BA5EE4"/>
    <w:rsid w:val="00BA5EE6"/>
    <w:rsid w:val="00BA6666"/>
    <w:rsid w:val="00BA67B5"/>
    <w:rsid w:val="00BA6A01"/>
    <w:rsid w:val="00BA6AB5"/>
    <w:rsid w:val="00BA6C1A"/>
    <w:rsid w:val="00BA6DC7"/>
    <w:rsid w:val="00BA76DB"/>
    <w:rsid w:val="00BA78F0"/>
    <w:rsid w:val="00BA7995"/>
    <w:rsid w:val="00BA79B0"/>
    <w:rsid w:val="00BA7CF1"/>
    <w:rsid w:val="00BB056A"/>
    <w:rsid w:val="00BB06E9"/>
    <w:rsid w:val="00BB0F5C"/>
    <w:rsid w:val="00BB1B25"/>
    <w:rsid w:val="00BB2F6C"/>
    <w:rsid w:val="00BB38FA"/>
    <w:rsid w:val="00BB4130"/>
    <w:rsid w:val="00BB4919"/>
    <w:rsid w:val="00BB4CF3"/>
    <w:rsid w:val="00BB4DCE"/>
    <w:rsid w:val="00BB4FE8"/>
    <w:rsid w:val="00BB50F5"/>
    <w:rsid w:val="00BB5248"/>
    <w:rsid w:val="00BB5802"/>
    <w:rsid w:val="00BB5FFE"/>
    <w:rsid w:val="00BB6612"/>
    <w:rsid w:val="00BB6BAA"/>
    <w:rsid w:val="00BB6C2D"/>
    <w:rsid w:val="00BB7420"/>
    <w:rsid w:val="00BB7D6F"/>
    <w:rsid w:val="00BC025E"/>
    <w:rsid w:val="00BC099A"/>
    <w:rsid w:val="00BC0D48"/>
    <w:rsid w:val="00BC1D7A"/>
    <w:rsid w:val="00BC25DE"/>
    <w:rsid w:val="00BC25E8"/>
    <w:rsid w:val="00BC2C59"/>
    <w:rsid w:val="00BC32F6"/>
    <w:rsid w:val="00BC3353"/>
    <w:rsid w:val="00BC3AAD"/>
    <w:rsid w:val="00BC408D"/>
    <w:rsid w:val="00BC41F5"/>
    <w:rsid w:val="00BC5126"/>
    <w:rsid w:val="00BC5975"/>
    <w:rsid w:val="00BC5C43"/>
    <w:rsid w:val="00BC65BB"/>
    <w:rsid w:val="00BC694C"/>
    <w:rsid w:val="00BC6A4A"/>
    <w:rsid w:val="00BC7450"/>
    <w:rsid w:val="00BC7E3A"/>
    <w:rsid w:val="00BD03B4"/>
    <w:rsid w:val="00BD0971"/>
    <w:rsid w:val="00BD0A20"/>
    <w:rsid w:val="00BD141C"/>
    <w:rsid w:val="00BD150E"/>
    <w:rsid w:val="00BD216D"/>
    <w:rsid w:val="00BD237A"/>
    <w:rsid w:val="00BD2645"/>
    <w:rsid w:val="00BD2A90"/>
    <w:rsid w:val="00BD3059"/>
    <w:rsid w:val="00BD3417"/>
    <w:rsid w:val="00BD363D"/>
    <w:rsid w:val="00BD3A23"/>
    <w:rsid w:val="00BD3A6D"/>
    <w:rsid w:val="00BD4187"/>
    <w:rsid w:val="00BD41A4"/>
    <w:rsid w:val="00BD4BAA"/>
    <w:rsid w:val="00BD4BC7"/>
    <w:rsid w:val="00BD4C6D"/>
    <w:rsid w:val="00BD54AF"/>
    <w:rsid w:val="00BD554A"/>
    <w:rsid w:val="00BD5566"/>
    <w:rsid w:val="00BD5E19"/>
    <w:rsid w:val="00BD6378"/>
    <w:rsid w:val="00BD65B0"/>
    <w:rsid w:val="00BD6615"/>
    <w:rsid w:val="00BD6664"/>
    <w:rsid w:val="00BD6CF3"/>
    <w:rsid w:val="00BD7490"/>
    <w:rsid w:val="00BD779E"/>
    <w:rsid w:val="00BD7900"/>
    <w:rsid w:val="00BD7B29"/>
    <w:rsid w:val="00BD7C38"/>
    <w:rsid w:val="00BE0053"/>
    <w:rsid w:val="00BE02AC"/>
    <w:rsid w:val="00BE0A74"/>
    <w:rsid w:val="00BE0B40"/>
    <w:rsid w:val="00BE0FC0"/>
    <w:rsid w:val="00BE147F"/>
    <w:rsid w:val="00BE1957"/>
    <w:rsid w:val="00BE1CA0"/>
    <w:rsid w:val="00BE223D"/>
    <w:rsid w:val="00BE243D"/>
    <w:rsid w:val="00BE2D0D"/>
    <w:rsid w:val="00BE3977"/>
    <w:rsid w:val="00BE3BC3"/>
    <w:rsid w:val="00BE3CA5"/>
    <w:rsid w:val="00BE3EC2"/>
    <w:rsid w:val="00BE40CA"/>
    <w:rsid w:val="00BE4572"/>
    <w:rsid w:val="00BE45E1"/>
    <w:rsid w:val="00BE46BD"/>
    <w:rsid w:val="00BE46E8"/>
    <w:rsid w:val="00BE49FF"/>
    <w:rsid w:val="00BE5146"/>
    <w:rsid w:val="00BE51C3"/>
    <w:rsid w:val="00BE51CD"/>
    <w:rsid w:val="00BE56A7"/>
    <w:rsid w:val="00BE56DA"/>
    <w:rsid w:val="00BE5B3C"/>
    <w:rsid w:val="00BE6018"/>
    <w:rsid w:val="00BE65B1"/>
    <w:rsid w:val="00BE6666"/>
    <w:rsid w:val="00BE6FE9"/>
    <w:rsid w:val="00BE7306"/>
    <w:rsid w:val="00BE7468"/>
    <w:rsid w:val="00BE768E"/>
    <w:rsid w:val="00BE79AC"/>
    <w:rsid w:val="00BF019F"/>
    <w:rsid w:val="00BF05FB"/>
    <w:rsid w:val="00BF1131"/>
    <w:rsid w:val="00BF16B2"/>
    <w:rsid w:val="00BF170E"/>
    <w:rsid w:val="00BF17A3"/>
    <w:rsid w:val="00BF1896"/>
    <w:rsid w:val="00BF1DAA"/>
    <w:rsid w:val="00BF27C6"/>
    <w:rsid w:val="00BF288E"/>
    <w:rsid w:val="00BF2CA3"/>
    <w:rsid w:val="00BF3105"/>
    <w:rsid w:val="00BF3217"/>
    <w:rsid w:val="00BF3560"/>
    <w:rsid w:val="00BF397D"/>
    <w:rsid w:val="00BF3A10"/>
    <w:rsid w:val="00BF3C7C"/>
    <w:rsid w:val="00BF3EB4"/>
    <w:rsid w:val="00BF41EB"/>
    <w:rsid w:val="00BF4720"/>
    <w:rsid w:val="00BF4857"/>
    <w:rsid w:val="00BF4D7C"/>
    <w:rsid w:val="00BF4F0F"/>
    <w:rsid w:val="00BF553F"/>
    <w:rsid w:val="00BF5557"/>
    <w:rsid w:val="00BF5B93"/>
    <w:rsid w:val="00BF5C4B"/>
    <w:rsid w:val="00BF6A1E"/>
    <w:rsid w:val="00BF7110"/>
    <w:rsid w:val="00BF74CD"/>
    <w:rsid w:val="00BF7631"/>
    <w:rsid w:val="00BF79E7"/>
    <w:rsid w:val="00C00A71"/>
    <w:rsid w:val="00C00CAC"/>
    <w:rsid w:val="00C00E65"/>
    <w:rsid w:val="00C01028"/>
    <w:rsid w:val="00C01455"/>
    <w:rsid w:val="00C01DC4"/>
    <w:rsid w:val="00C01FDB"/>
    <w:rsid w:val="00C02321"/>
    <w:rsid w:val="00C033B7"/>
    <w:rsid w:val="00C035AF"/>
    <w:rsid w:val="00C037CC"/>
    <w:rsid w:val="00C03E72"/>
    <w:rsid w:val="00C041FA"/>
    <w:rsid w:val="00C043B5"/>
    <w:rsid w:val="00C05860"/>
    <w:rsid w:val="00C05904"/>
    <w:rsid w:val="00C05D78"/>
    <w:rsid w:val="00C05E23"/>
    <w:rsid w:val="00C06430"/>
    <w:rsid w:val="00C065B8"/>
    <w:rsid w:val="00C068AC"/>
    <w:rsid w:val="00C06A40"/>
    <w:rsid w:val="00C06A6B"/>
    <w:rsid w:val="00C06C04"/>
    <w:rsid w:val="00C07143"/>
    <w:rsid w:val="00C0729A"/>
    <w:rsid w:val="00C073C7"/>
    <w:rsid w:val="00C07633"/>
    <w:rsid w:val="00C07854"/>
    <w:rsid w:val="00C07FF4"/>
    <w:rsid w:val="00C10191"/>
    <w:rsid w:val="00C10DBE"/>
    <w:rsid w:val="00C1112D"/>
    <w:rsid w:val="00C1175F"/>
    <w:rsid w:val="00C11920"/>
    <w:rsid w:val="00C11A7F"/>
    <w:rsid w:val="00C1203A"/>
    <w:rsid w:val="00C1208A"/>
    <w:rsid w:val="00C1295E"/>
    <w:rsid w:val="00C12B5F"/>
    <w:rsid w:val="00C12BE1"/>
    <w:rsid w:val="00C12C98"/>
    <w:rsid w:val="00C13398"/>
    <w:rsid w:val="00C14FB6"/>
    <w:rsid w:val="00C15027"/>
    <w:rsid w:val="00C15095"/>
    <w:rsid w:val="00C150E9"/>
    <w:rsid w:val="00C15209"/>
    <w:rsid w:val="00C155CA"/>
    <w:rsid w:val="00C15650"/>
    <w:rsid w:val="00C15C7A"/>
    <w:rsid w:val="00C15EFB"/>
    <w:rsid w:val="00C165BC"/>
    <w:rsid w:val="00C168CE"/>
    <w:rsid w:val="00C16AA9"/>
    <w:rsid w:val="00C17113"/>
    <w:rsid w:val="00C173B0"/>
    <w:rsid w:val="00C1764E"/>
    <w:rsid w:val="00C17745"/>
    <w:rsid w:val="00C17D2C"/>
    <w:rsid w:val="00C20453"/>
    <w:rsid w:val="00C20B87"/>
    <w:rsid w:val="00C20E56"/>
    <w:rsid w:val="00C20F4E"/>
    <w:rsid w:val="00C2154C"/>
    <w:rsid w:val="00C21754"/>
    <w:rsid w:val="00C2179E"/>
    <w:rsid w:val="00C21BA9"/>
    <w:rsid w:val="00C21DF1"/>
    <w:rsid w:val="00C21E82"/>
    <w:rsid w:val="00C22063"/>
    <w:rsid w:val="00C2231D"/>
    <w:rsid w:val="00C22720"/>
    <w:rsid w:val="00C2272D"/>
    <w:rsid w:val="00C228E2"/>
    <w:rsid w:val="00C22B9E"/>
    <w:rsid w:val="00C22FF6"/>
    <w:rsid w:val="00C23231"/>
    <w:rsid w:val="00C23CFD"/>
    <w:rsid w:val="00C245F3"/>
    <w:rsid w:val="00C24DBF"/>
    <w:rsid w:val="00C25267"/>
    <w:rsid w:val="00C253EE"/>
    <w:rsid w:val="00C25704"/>
    <w:rsid w:val="00C25CEC"/>
    <w:rsid w:val="00C26289"/>
    <w:rsid w:val="00C26862"/>
    <w:rsid w:val="00C26B19"/>
    <w:rsid w:val="00C26BA7"/>
    <w:rsid w:val="00C276E0"/>
    <w:rsid w:val="00C27A55"/>
    <w:rsid w:val="00C300AA"/>
    <w:rsid w:val="00C300BC"/>
    <w:rsid w:val="00C30503"/>
    <w:rsid w:val="00C305F5"/>
    <w:rsid w:val="00C3067F"/>
    <w:rsid w:val="00C30D9B"/>
    <w:rsid w:val="00C30F10"/>
    <w:rsid w:val="00C31018"/>
    <w:rsid w:val="00C314BD"/>
    <w:rsid w:val="00C31AD8"/>
    <w:rsid w:val="00C31B08"/>
    <w:rsid w:val="00C32228"/>
    <w:rsid w:val="00C32425"/>
    <w:rsid w:val="00C32495"/>
    <w:rsid w:val="00C325AB"/>
    <w:rsid w:val="00C32ACE"/>
    <w:rsid w:val="00C32D2C"/>
    <w:rsid w:val="00C32E96"/>
    <w:rsid w:val="00C330BF"/>
    <w:rsid w:val="00C33494"/>
    <w:rsid w:val="00C3357B"/>
    <w:rsid w:val="00C34585"/>
    <w:rsid w:val="00C3492B"/>
    <w:rsid w:val="00C34AC5"/>
    <w:rsid w:val="00C34B01"/>
    <w:rsid w:val="00C3549F"/>
    <w:rsid w:val="00C35E1E"/>
    <w:rsid w:val="00C362D1"/>
    <w:rsid w:val="00C364A9"/>
    <w:rsid w:val="00C365A9"/>
    <w:rsid w:val="00C3677F"/>
    <w:rsid w:val="00C36A36"/>
    <w:rsid w:val="00C374F5"/>
    <w:rsid w:val="00C376FB"/>
    <w:rsid w:val="00C377C6"/>
    <w:rsid w:val="00C37B69"/>
    <w:rsid w:val="00C37B77"/>
    <w:rsid w:val="00C40205"/>
    <w:rsid w:val="00C4028E"/>
    <w:rsid w:val="00C40757"/>
    <w:rsid w:val="00C41B03"/>
    <w:rsid w:val="00C41B2C"/>
    <w:rsid w:val="00C41DB0"/>
    <w:rsid w:val="00C425C4"/>
    <w:rsid w:val="00C42995"/>
    <w:rsid w:val="00C42C21"/>
    <w:rsid w:val="00C42D30"/>
    <w:rsid w:val="00C42E34"/>
    <w:rsid w:val="00C4319E"/>
    <w:rsid w:val="00C4327B"/>
    <w:rsid w:val="00C433D3"/>
    <w:rsid w:val="00C43E08"/>
    <w:rsid w:val="00C442AA"/>
    <w:rsid w:val="00C4494C"/>
    <w:rsid w:val="00C44B92"/>
    <w:rsid w:val="00C44D9E"/>
    <w:rsid w:val="00C45107"/>
    <w:rsid w:val="00C45575"/>
    <w:rsid w:val="00C45585"/>
    <w:rsid w:val="00C45789"/>
    <w:rsid w:val="00C45BE5"/>
    <w:rsid w:val="00C45D54"/>
    <w:rsid w:val="00C45E24"/>
    <w:rsid w:val="00C464BD"/>
    <w:rsid w:val="00C46A4D"/>
    <w:rsid w:val="00C47171"/>
    <w:rsid w:val="00C4735F"/>
    <w:rsid w:val="00C47C1C"/>
    <w:rsid w:val="00C47D73"/>
    <w:rsid w:val="00C50427"/>
    <w:rsid w:val="00C5091B"/>
    <w:rsid w:val="00C50B60"/>
    <w:rsid w:val="00C50DC8"/>
    <w:rsid w:val="00C5127D"/>
    <w:rsid w:val="00C51628"/>
    <w:rsid w:val="00C51665"/>
    <w:rsid w:val="00C51755"/>
    <w:rsid w:val="00C51932"/>
    <w:rsid w:val="00C51A43"/>
    <w:rsid w:val="00C51B4C"/>
    <w:rsid w:val="00C534B7"/>
    <w:rsid w:val="00C5350D"/>
    <w:rsid w:val="00C53F2D"/>
    <w:rsid w:val="00C54351"/>
    <w:rsid w:val="00C543FC"/>
    <w:rsid w:val="00C547D8"/>
    <w:rsid w:val="00C54CED"/>
    <w:rsid w:val="00C54DC4"/>
    <w:rsid w:val="00C54F2E"/>
    <w:rsid w:val="00C551BC"/>
    <w:rsid w:val="00C556B2"/>
    <w:rsid w:val="00C557F9"/>
    <w:rsid w:val="00C558EB"/>
    <w:rsid w:val="00C55C51"/>
    <w:rsid w:val="00C56044"/>
    <w:rsid w:val="00C56D75"/>
    <w:rsid w:val="00C57078"/>
    <w:rsid w:val="00C576BE"/>
    <w:rsid w:val="00C576C5"/>
    <w:rsid w:val="00C579A2"/>
    <w:rsid w:val="00C601EC"/>
    <w:rsid w:val="00C6039A"/>
    <w:rsid w:val="00C60442"/>
    <w:rsid w:val="00C608C4"/>
    <w:rsid w:val="00C60E0B"/>
    <w:rsid w:val="00C60F1F"/>
    <w:rsid w:val="00C60F38"/>
    <w:rsid w:val="00C61577"/>
    <w:rsid w:val="00C61825"/>
    <w:rsid w:val="00C61D6A"/>
    <w:rsid w:val="00C61E7D"/>
    <w:rsid w:val="00C61ECE"/>
    <w:rsid w:val="00C62434"/>
    <w:rsid w:val="00C62463"/>
    <w:rsid w:val="00C62CF0"/>
    <w:rsid w:val="00C63368"/>
    <w:rsid w:val="00C64894"/>
    <w:rsid w:val="00C6491F"/>
    <w:rsid w:val="00C649B5"/>
    <w:rsid w:val="00C64B1C"/>
    <w:rsid w:val="00C64B46"/>
    <w:rsid w:val="00C65222"/>
    <w:rsid w:val="00C658FD"/>
    <w:rsid w:val="00C65C6A"/>
    <w:rsid w:val="00C65EEB"/>
    <w:rsid w:val="00C660B1"/>
    <w:rsid w:val="00C6619A"/>
    <w:rsid w:val="00C66560"/>
    <w:rsid w:val="00C66B3D"/>
    <w:rsid w:val="00C66D6D"/>
    <w:rsid w:val="00C66DA0"/>
    <w:rsid w:val="00C66FCA"/>
    <w:rsid w:val="00C67145"/>
    <w:rsid w:val="00C67267"/>
    <w:rsid w:val="00C67CBA"/>
    <w:rsid w:val="00C70037"/>
    <w:rsid w:val="00C7008F"/>
    <w:rsid w:val="00C7099E"/>
    <w:rsid w:val="00C70BF8"/>
    <w:rsid w:val="00C70EAE"/>
    <w:rsid w:val="00C71735"/>
    <w:rsid w:val="00C71FD6"/>
    <w:rsid w:val="00C7244B"/>
    <w:rsid w:val="00C728D8"/>
    <w:rsid w:val="00C73149"/>
    <w:rsid w:val="00C732BD"/>
    <w:rsid w:val="00C73528"/>
    <w:rsid w:val="00C7364D"/>
    <w:rsid w:val="00C737A4"/>
    <w:rsid w:val="00C73976"/>
    <w:rsid w:val="00C74381"/>
    <w:rsid w:val="00C74C60"/>
    <w:rsid w:val="00C74D48"/>
    <w:rsid w:val="00C757FD"/>
    <w:rsid w:val="00C75B8B"/>
    <w:rsid w:val="00C76057"/>
    <w:rsid w:val="00C760CA"/>
    <w:rsid w:val="00C7664A"/>
    <w:rsid w:val="00C766F0"/>
    <w:rsid w:val="00C76D92"/>
    <w:rsid w:val="00C76D95"/>
    <w:rsid w:val="00C76ECB"/>
    <w:rsid w:val="00C76EF0"/>
    <w:rsid w:val="00C76F3D"/>
    <w:rsid w:val="00C7780D"/>
    <w:rsid w:val="00C77AE0"/>
    <w:rsid w:val="00C80562"/>
    <w:rsid w:val="00C80BB9"/>
    <w:rsid w:val="00C80E94"/>
    <w:rsid w:val="00C811AE"/>
    <w:rsid w:val="00C819F1"/>
    <w:rsid w:val="00C81B27"/>
    <w:rsid w:val="00C81C75"/>
    <w:rsid w:val="00C81E61"/>
    <w:rsid w:val="00C82002"/>
    <w:rsid w:val="00C8214F"/>
    <w:rsid w:val="00C82618"/>
    <w:rsid w:val="00C82BDC"/>
    <w:rsid w:val="00C82C0D"/>
    <w:rsid w:val="00C82D0C"/>
    <w:rsid w:val="00C82D6C"/>
    <w:rsid w:val="00C82EFC"/>
    <w:rsid w:val="00C84C52"/>
    <w:rsid w:val="00C850D1"/>
    <w:rsid w:val="00C8521D"/>
    <w:rsid w:val="00C85338"/>
    <w:rsid w:val="00C85AFD"/>
    <w:rsid w:val="00C85B93"/>
    <w:rsid w:val="00C85F40"/>
    <w:rsid w:val="00C87350"/>
    <w:rsid w:val="00C87AEC"/>
    <w:rsid w:val="00C87B51"/>
    <w:rsid w:val="00C90A47"/>
    <w:rsid w:val="00C910C3"/>
    <w:rsid w:val="00C91890"/>
    <w:rsid w:val="00C9193B"/>
    <w:rsid w:val="00C91A22"/>
    <w:rsid w:val="00C91F4A"/>
    <w:rsid w:val="00C9210B"/>
    <w:rsid w:val="00C92DC2"/>
    <w:rsid w:val="00C93770"/>
    <w:rsid w:val="00C93F9D"/>
    <w:rsid w:val="00C93FF5"/>
    <w:rsid w:val="00C948AA"/>
    <w:rsid w:val="00C948E9"/>
    <w:rsid w:val="00C94D03"/>
    <w:rsid w:val="00C94FBE"/>
    <w:rsid w:val="00C95025"/>
    <w:rsid w:val="00C953D8"/>
    <w:rsid w:val="00C953E0"/>
    <w:rsid w:val="00C95C8D"/>
    <w:rsid w:val="00C96A9C"/>
    <w:rsid w:val="00C96DA1"/>
    <w:rsid w:val="00C96EC1"/>
    <w:rsid w:val="00C979EC"/>
    <w:rsid w:val="00CA0046"/>
    <w:rsid w:val="00CA0053"/>
    <w:rsid w:val="00CA0394"/>
    <w:rsid w:val="00CA0425"/>
    <w:rsid w:val="00CA04FA"/>
    <w:rsid w:val="00CA07BF"/>
    <w:rsid w:val="00CA083B"/>
    <w:rsid w:val="00CA0A1A"/>
    <w:rsid w:val="00CA0AEB"/>
    <w:rsid w:val="00CA0B9F"/>
    <w:rsid w:val="00CA0DA3"/>
    <w:rsid w:val="00CA1695"/>
    <w:rsid w:val="00CA1B12"/>
    <w:rsid w:val="00CA24DA"/>
    <w:rsid w:val="00CA2C2B"/>
    <w:rsid w:val="00CA32A0"/>
    <w:rsid w:val="00CA3440"/>
    <w:rsid w:val="00CA42E5"/>
    <w:rsid w:val="00CA4464"/>
    <w:rsid w:val="00CA46A3"/>
    <w:rsid w:val="00CA4B52"/>
    <w:rsid w:val="00CA4DE0"/>
    <w:rsid w:val="00CA4F0B"/>
    <w:rsid w:val="00CA5216"/>
    <w:rsid w:val="00CA58C6"/>
    <w:rsid w:val="00CA5ED8"/>
    <w:rsid w:val="00CA5F5E"/>
    <w:rsid w:val="00CA6E53"/>
    <w:rsid w:val="00CA7096"/>
    <w:rsid w:val="00CA712B"/>
    <w:rsid w:val="00CA7154"/>
    <w:rsid w:val="00CA72A6"/>
    <w:rsid w:val="00CA7493"/>
    <w:rsid w:val="00CA784E"/>
    <w:rsid w:val="00CA7A22"/>
    <w:rsid w:val="00CB00E3"/>
    <w:rsid w:val="00CB0290"/>
    <w:rsid w:val="00CB069F"/>
    <w:rsid w:val="00CB0A4B"/>
    <w:rsid w:val="00CB1672"/>
    <w:rsid w:val="00CB1A9C"/>
    <w:rsid w:val="00CB2A87"/>
    <w:rsid w:val="00CB2D1E"/>
    <w:rsid w:val="00CB306D"/>
    <w:rsid w:val="00CB3504"/>
    <w:rsid w:val="00CB3967"/>
    <w:rsid w:val="00CB3BFF"/>
    <w:rsid w:val="00CB3D9C"/>
    <w:rsid w:val="00CB420D"/>
    <w:rsid w:val="00CB433E"/>
    <w:rsid w:val="00CB43E1"/>
    <w:rsid w:val="00CB45E7"/>
    <w:rsid w:val="00CB479E"/>
    <w:rsid w:val="00CB5907"/>
    <w:rsid w:val="00CB5E7F"/>
    <w:rsid w:val="00CB60D6"/>
    <w:rsid w:val="00CB62F2"/>
    <w:rsid w:val="00CB661E"/>
    <w:rsid w:val="00CB667E"/>
    <w:rsid w:val="00CB68EA"/>
    <w:rsid w:val="00CB6A95"/>
    <w:rsid w:val="00CB6D03"/>
    <w:rsid w:val="00CB6DBE"/>
    <w:rsid w:val="00CB7219"/>
    <w:rsid w:val="00CB7455"/>
    <w:rsid w:val="00CB749A"/>
    <w:rsid w:val="00CB7729"/>
    <w:rsid w:val="00CB7767"/>
    <w:rsid w:val="00CB7785"/>
    <w:rsid w:val="00CB7BA8"/>
    <w:rsid w:val="00CB7E33"/>
    <w:rsid w:val="00CB7ED7"/>
    <w:rsid w:val="00CC0307"/>
    <w:rsid w:val="00CC0535"/>
    <w:rsid w:val="00CC0A25"/>
    <w:rsid w:val="00CC0C86"/>
    <w:rsid w:val="00CC1323"/>
    <w:rsid w:val="00CC18E7"/>
    <w:rsid w:val="00CC1955"/>
    <w:rsid w:val="00CC21AF"/>
    <w:rsid w:val="00CC21D2"/>
    <w:rsid w:val="00CC3ADE"/>
    <w:rsid w:val="00CC3C6A"/>
    <w:rsid w:val="00CC3CCC"/>
    <w:rsid w:val="00CC3F75"/>
    <w:rsid w:val="00CC548F"/>
    <w:rsid w:val="00CC56BF"/>
    <w:rsid w:val="00CC5E87"/>
    <w:rsid w:val="00CC60C1"/>
    <w:rsid w:val="00CC6488"/>
    <w:rsid w:val="00CC67F9"/>
    <w:rsid w:val="00CC690C"/>
    <w:rsid w:val="00CC6CC3"/>
    <w:rsid w:val="00CC6D22"/>
    <w:rsid w:val="00CC71A0"/>
    <w:rsid w:val="00CC76AD"/>
    <w:rsid w:val="00CC7857"/>
    <w:rsid w:val="00CD000A"/>
    <w:rsid w:val="00CD04AF"/>
    <w:rsid w:val="00CD07FC"/>
    <w:rsid w:val="00CD0998"/>
    <w:rsid w:val="00CD0CB4"/>
    <w:rsid w:val="00CD0F37"/>
    <w:rsid w:val="00CD107E"/>
    <w:rsid w:val="00CD1785"/>
    <w:rsid w:val="00CD19B3"/>
    <w:rsid w:val="00CD20D8"/>
    <w:rsid w:val="00CD307D"/>
    <w:rsid w:val="00CD3412"/>
    <w:rsid w:val="00CD36F0"/>
    <w:rsid w:val="00CD3779"/>
    <w:rsid w:val="00CD394D"/>
    <w:rsid w:val="00CD3BA2"/>
    <w:rsid w:val="00CD4F05"/>
    <w:rsid w:val="00CD5017"/>
    <w:rsid w:val="00CD5361"/>
    <w:rsid w:val="00CD561C"/>
    <w:rsid w:val="00CD5761"/>
    <w:rsid w:val="00CD64C5"/>
    <w:rsid w:val="00CD6C39"/>
    <w:rsid w:val="00CD6E83"/>
    <w:rsid w:val="00CD7333"/>
    <w:rsid w:val="00CD74C8"/>
    <w:rsid w:val="00CD76CE"/>
    <w:rsid w:val="00CE010B"/>
    <w:rsid w:val="00CE0351"/>
    <w:rsid w:val="00CE06A1"/>
    <w:rsid w:val="00CE0704"/>
    <w:rsid w:val="00CE0DF6"/>
    <w:rsid w:val="00CE1EAF"/>
    <w:rsid w:val="00CE3288"/>
    <w:rsid w:val="00CE3828"/>
    <w:rsid w:val="00CE3AB0"/>
    <w:rsid w:val="00CE3C75"/>
    <w:rsid w:val="00CE4250"/>
    <w:rsid w:val="00CE4B6B"/>
    <w:rsid w:val="00CE4CC6"/>
    <w:rsid w:val="00CE53C9"/>
    <w:rsid w:val="00CE5556"/>
    <w:rsid w:val="00CE57F9"/>
    <w:rsid w:val="00CE5C1F"/>
    <w:rsid w:val="00CE5D74"/>
    <w:rsid w:val="00CE609D"/>
    <w:rsid w:val="00CE677B"/>
    <w:rsid w:val="00CE6A83"/>
    <w:rsid w:val="00CE6CFC"/>
    <w:rsid w:val="00CE77D4"/>
    <w:rsid w:val="00CE7C04"/>
    <w:rsid w:val="00CF016C"/>
    <w:rsid w:val="00CF04AD"/>
    <w:rsid w:val="00CF0775"/>
    <w:rsid w:val="00CF0B0F"/>
    <w:rsid w:val="00CF0F27"/>
    <w:rsid w:val="00CF1481"/>
    <w:rsid w:val="00CF196E"/>
    <w:rsid w:val="00CF1B8E"/>
    <w:rsid w:val="00CF1ECE"/>
    <w:rsid w:val="00CF2289"/>
    <w:rsid w:val="00CF251F"/>
    <w:rsid w:val="00CF260E"/>
    <w:rsid w:val="00CF2801"/>
    <w:rsid w:val="00CF2F16"/>
    <w:rsid w:val="00CF3001"/>
    <w:rsid w:val="00CF3030"/>
    <w:rsid w:val="00CF3B85"/>
    <w:rsid w:val="00CF3C0D"/>
    <w:rsid w:val="00CF3CD2"/>
    <w:rsid w:val="00CF3D93"/>
    <w:rsid w:val="00CF44D5"/>
    <w:rsid w:val="00CF4A64"/>
    <w:rsid w:val="00CF4B2B"/>
    <w:rsid w:val="00CF50C4"/>
    <w:rsid w:val="00CF5212"/>
    <w:rsid w:val="00CF5C61"/>
    <w:rsid w:val="00CF6542"/>
    <w:rsid w:val="00CF6E82"/>
    <w:rsid w:val="00CF7E0B"/>
    <w:rsid w:val="00CF7E36"/>
    <w:rsid w:val="00CF82DB"/>
    <w:rsid w:val="00D00206"/>
    <w:rsid w:val="00D00A78"/>
    <w:rsid w:val="00D010B7"/>
    <w:rsid w:val="00D0117B"/>
    <w:rsid w:val="00D01575"/>
    <w:rsid w:val="00D0183C"/>
    <w:rsid w:val="00D01852"/>
    <w:rsid w:val="00D0232F"/>
    <w:rsid w:val="00D02373"/>
    <w:rsid w:val="00D02515"/>
    <w:rsid w:val="00D028C9"/>
    <w:rsid w:val="00D02A7E"/>
    <w:rsid w:val="00D03284"/>
    <w:rsid w:val="00D03685"/>
    <w:rsid w:val="00D03C85"/>
    <w:rsid w:val="00D03E85"/>
    <w:rsid w:val="00D03EED"/>
    <w:rsid w:val="00D04203"/>
    <w:rsid w:val="00D058FB"/>
    <w:rsid w:val="00D05970"/>
    <w:rsid w:val="00D06108"/>
    <w:rsid w:val="00D06598"/>
    <w:rsid w:val="00D068E4"/>
    <w:rsid w:val="00D069CE"/>
    <w:rsid w:val="00D06D85"/>
    <w:rsid w:val="00D06EF7"/>
    <w:rsid w:val="00D071A8"/>
    <w:rsid w:val="00D07471"/>
    <w:rsid w:val="00D07E8A"/>
    <w:rsid w:val="00D10264"/>
    <w:rsid w:val="00D107EB"/>
    <w:rsid w:val="00D108F6"/>
    <w:rsid w:val="00D10B44"/>
    <w:rsid w:val="00D10C44"/>
    <w:rsid w:val="00D1108C"/>
    <w:rsid w:val="00D11168"/>
    <w:rsid w:val="00D117F9"/>
    <w:rsid w:val="00D12613"/>
    <w:rsid w:val="00D127B0"/>
    <w:rsid w:val="00D12869"/>
    <w:rsid w:val="00D12A41"/>
    <w:rsid w:val="00D13521"/>
    <w:rsid w:val="00D13F90"/>
    <w:rsid w:val="00D13FD7"/>
    <w:rsid w:val="00D1500D"/>
    <w:rsid w:val="00D152E2"/>
    <w:rsid w:val="00D15C7D"/>
    <w:rsid w:val="00D15EED"/>
    <w:rsid w:val="00D16202"/>
    <w:rsid w:val="00D17591"/>
    <w:rsid w:val="00D17FC8"/>
    <w:rsid w:val="00D20B8F"/>
    <w:rsid w:val="00D2134C"/>
    <w:rsid w:val="00D214B6"/>
    <w:rsid w:val="00D21B36"/>
    <w:rsid w:val="00D22209"/>
    <w:rsid w:val="00D22818"/>
    <w:rsid w:val="00D22A94"/>
    <w:rsid w:val="00D23247"/>
    <w:rsid w:val="00D234F5"/>
    <w:rsid w:val="00D2381B"/>
    <w:rsid w:val="00D2397B"/>
    <w:rsid w:val="00D23A1E"/>
    <w:rsid w:val="00D23F19"/>
    <w:rsid w:val="00D240F7"/>
    <w:rsid w:val="00D24A7B"/>
    <w:rsid w:val="00D2586E"/>
    <w:rsid w:val="00D25975"/>
    <w:rsid w:val="00D25A43"/>
    <w:rsid w:val="00D265B8"/>
    <w:rsid w:val="00D26C13"/>
    <w:rsid w:val="00D276B5"/>
    <w:rsid w:val="00D27F96"/>
    <w:rsid w:val="00D30003"/>
    <w:rsid w:val="00D30247"/>
    <w:rsid w:val="00D30CD9"/>
    <w:rsid w:val="00D310EF"/>
    <w:rsid w:val="00D313E6"/>
    <w:rsid w:val="00D318CC"/>
    <w:rsid w:val="00D32011"/>
    <w:rsid w:val="00D32056"/>
    <w:rsid w:val="00D32CC6"/>
    <w:rsid w:val="00D3309A"/>
    <w:rsid w:val="00D330E0"/>
    <w:rsid w:val="00D33465"/>
    <w:rsid w:val="00D33A2F"/>
    <w:rsid w:val="00D33AF9"/>
    <w:rsid w:val="00D33E47"/>
    <w:rsid w:val="00D34455"/>
    <w:rsid w:val="00D34AB4"/>
    <w:rsid w:val="00D35835"/>
    <w:rsid w:val="00D35C3B"/>
    <w:rsid w:val="00D36028"/>
    <w:rsid w:val="00D362E7"/>
    <w:rsid w:val="00D36880"/>
    <w:rsid w:val="00D37157"/>
    <w:rsid w:val="00D376BE"/>
    <w:rsid w:val="00D37850"/>
    <w:rsid w:val="00D37D0E"/>
    <w:rsid w:val="00D37FB3"/>
    <w:rsid w:val="00D403B3"/>
    <w:rsid w:val="00D404E5"/>
    <w:rsid w:val="00D41BBD"/>
    <w:rsid w:val="00D41C6C"/>
    <w:rsid w:val="00D42714"/>
    <w:rsid w:val="00D42912"/>
    <w:rsid w:val="00D42EAF"/>
    <w:rsid w:val="00D43262"/>
    <w:rsid w:val="00D43E0C"/>
    <w:rsid w:val="00D44633"/>
    <w:rsid w:val="00D4479D"/>
    <w:rsid w:val="00D447BE"/>
    <w:rsid w:val="00D448DE"/>
    <w:rsid w:val="00D4543B"/>
    <w:rsid w:val="00D45824"/>
    <w:rsid w:val="00D4585A"/>
    <w:rsid w:val="00D45A10"/>
    <w:rsid w:val="00D46426"/>
    <w:rsid w:val="00D46842"/>
    <w:rsid w:val="00D46BC0"/>
    <w:rsid w:val="00D470C5"/>
    <w:rsid w:val="00D478F9"/>
    <w:rsid w:val="00D500C9"/>
    <w:rsid w:val="00D502D3"/>
    <w:rsid w:val="00D50F5D"/>
    <w:rsid w:val="00D50FB4"/>
    <w:rsid w:val="00D50FDD"/>
    <w:rsid w:val="00D51161"/>
    <w:rsid w:val="00D518B0"/>
    <w:rsid w:val="00D51BF8"/>
    <w:rsid w:val="00D51D2D"/>
    <w:rsid w:val="00D52138"/>
    <w:rsid w:val="00D5225E"/>
    <w:rsid w:val="00D5234E"/>
    <w:rsid w:val="00D52570"/>
    <w:rsid w:val="00D528F8"/>
    <w:rsid w:val="00D52973"/>
    <w:rsid w:val="00D52B49"/>
    <w:rsid w:val="00D52F5E"/>
    <w:rsid w:val="00D54103"/>
    <w:rsid w:val="00D544AD"/>
    <w:rsid w:val="00D545D6"/>
    <w:rsid w:val="00D54638"/>
    <w:rsid w:val="00D54EF1"/>
    <w:rsid w:val="00D54F19"/>
    <w:rsid w:val="00D5559F"/>
    <w:rsid w:val="00D555D9"/>
    <w:rsid w:val="00D558F0"/>
    <w:rsid w:val="00D55BED"/>
    <w:rsid w:val="00D56417"/>
    <w:rsid w:val="00D56806"/>
    <w:rsid w:val="00D56856"/>
    <w:rsid w:val="00D56DF4"/>
    <w:rsid w:val="00D5719B"/>
    <w:rsid w:val="00D57823"/>
    <w:rsid w:val="00D57C3F"/>
    <w:rsid w:val="00D57FB8"/>
    <w:rsid w:val="00D6003D"/>
    <w:rsid w:val="00D60189"/>
    <w:rsid w:val="00D60E6B"/>
    <w:rsid w:val="00D6100A"/>
    <w:rsid w:val="00D6177B"/>
    <w:rsid w:val="00D619F6"/>
    <w:rsid w:val="00D62024"/>
    <w:rsid w:val="00D6222B"/>
    <w:rsid w:val="00D6225E"/>
    <w:rsid w:val="00D622F1"/>
    <w:rsid w:val="00D62630"/>
    <w:rsid w:val="00D626C3"/>
    <w:rsid w:val="00D62733"/>
    <w:rsid w:val="00D627D5"/>
    <w:rsid w:val="00D6333E"/>
    <w:rsid w:val="00D63BC4"/>
    <w:rsid w:val="00D648A7"/>
    <w:rsid w:val="00D64D73"/>
    <w:rsid w:val="00D6531C"/>
    <w:rsid w:val="00D6541F"/>
    <w:rsid w:val="00D654A0"/>
    <w:rsid w:val="00D65561"/>
    <w:rsid w:val="00D656CD"/>
    <w:rsid w:val="00D65EAB"/>
    <w:rsid w:val="00D66104"/>
    <w:rsid w:val="00D66649"/>
    <w:rsid w:val="00D66AD7"/>
    <w:rsid w:val="00D66B45"/>
    <w:rsid w:val="00D677D8"/>
    <w:rsid w:val="00D6794A"/>
    <w:rsid w:val="00D6795E"/>
    <w:rsid w:val="00D67A63"/>
    <w:rsid w:val="00D70112"/>
    <w:rsid w:val="00D70A22"/>
    <w:rsid w:val="00D70C49"/>
    <w:rsid w:val="00D70C59"/>
    <w:rsid w:val="00D70E01"/>
    <w:rsid w:val="00D71491"/>
    <w:rsid w:val="00D717F9"/>
    <w:rsid w:val="00D71B31"/>
    <w:rsid w:val="00D71D3A"/>
    <w:rsid w:val="00D71DBC"/>
    <w:rsid w:val="00D71EDB"/>
    <w:rsid w:val="00D72991"/>
    <w:rsid w:val="00D72E8D"/>
    <w:rsid w:val="00D73109"/>
    <w:rsid w:val="00D733E7"/>
    <w:rsid w:val="00D7374F"/>
    <w:rsid w:val="00D73848"/>
    <w:rsid w:val="00D73B44"/>
    <w:rsid w:val="00D73F2B"/>
    <w:rsid w:val="00D741A3"/>
    <w:rsid w:val="00D7433A"/>
    <w:rsid w:val="00D745F3"/>
    <w:rsid w:val="00D74886"/>
    <w:rsid w:val="00D74903"/>
    <w:rsid w:val="00D75296"/>
    <w:rsid w:val="00D764BF"/>
    <w:rsid w:val="00D7735C"/>
    <w:rsid w:val="00D7741F"/>
    <w:rsid w:val="00D7751F"/>
    <w:rsid w:val="00D778BD"/>
    <w:rsid w:val="00D77CE6"/>
    <w:rsid w:val="00D80101"/>
    <w:rsid w:val="00D80591"/>
    <w:rsid w:val="00D80D3D"/>
    <w:rsid w:val="00D814E1"/>
    <w:rsid w:val="00D81950"/>
    <w:rsid w:val="00D81F83"/>
    <w:rsid w:val="00D82074"/>
    <w:rsid w:val="00D82926"/>
    <w:rsid w:val="00D82F25"/>
    <w:rsid w:val="00D82F4D"/>
    <w:rsid w:val="00D834BE"/>
    <w:rsid w:val="00D838B6"/>
    <w:rsid w:val="00D83DC8"/>
    <w:rsid w:val="00D8401F"/>
    <w:rsid w:val="00D84119"/>
    <w:rsid w:val="00D84746"/>
    <w:rsid w:val="00D84BE0"/>
    <w:rsid w:val="00D85009"/>
    <w:rsid w:val="00D85296"/>
    <w:rsid w:val="00D85570"/>
    <w:rsid w:val="00D85589"/>
    <w:rsid w:val="00D858D9"/>
    <w:rsid w:val="00D85D38"/>
    <w:rsid w:val="00D865CA"/>
    <w:rsid w:val="00D86741"/>
    <w:rsid w:val="00D867E4"/>
    <w:rsid w:val="00D86944"/>
    <w:rsid w:val="00D869DC"/>
    <w:rsid w:val="00D86A1B"/>
    <w:rsid w:val="00D86A71"/>
    <w:rsid w:val="00D86CDD"/>
    <w:rsid w:val="00D87873"/>
    <w:rsid w:val="00D87FB6"/>
    <w:rsid w:val="00D90107"/>
    <w:rsid w:val="00D90A73"/>
    <w:rsid w:val="00D90AE7"/>
    <w:rsid w:val="00D91187"/>
    <w:rsid w:val="00D916A0"/>
    <w:rsid w:val="00D91792"/>
    <w:rsid w:val="00D9189C"/>
    <w:rsid w:val="00D91F2F"/>
    <w:rsid w:val="00D9206B"/>
    <w:rsid w:val="00D92090"/>
    <w:rsid w:val="00D9251F"/>
    <w:rsid w:val="00D92F5D"/>
    <w:rsid w:val="00D93308"/>
    <w:rsid w:val="00D93BA7"/>
    <w:rsid w:val="00D93D05"/>
    <w:rsid w:val="00D93F4C"/>
    <w:rsid w:val="00D93FB2"/>
    <w:rsid w:val="00D94473"/>
    <w:rsid w:val="00D946F9"/>
    <w:rsid w:val="00D947AF"/>
    <w:rsid w:val="00D9483C"/>
    <w:rsid w:val="00D956D0"/>
    <w:rsid w:val="00D95B46"/>
    <w:rsid w:val="00D9659B"/>
    <w:rsid w:val="00D97563"/>
    <w:rsid w:val="00D97B0E"/>
    <w:rsid w:val="00D97B2C"/>
    <w:rsid w:val="00D97BFD"/>
    <w:rsid w:val="00D97FB9"/>
    <w:rsid w:val="00DA0180"/>
    <w:rsid w:val="00DA02D2"/>
    <w:rsid w:val="00DA0874"/>
    <w:rsid w:val="00DA19E0"/>
    <w:rsid w:val="00DA1A0E"/>
    <w:rsid w:val="00DA1D0A"/>
    <w:rsid w:val="00DA2398"/>
    <w:rsid w:val="00DA2468"/>
    <w:rsid w:val="00DA2624"/>
    <w:rsid w:val="00DA2AE8"/>
    <w:rsid w:val="00DA2DAF"/>
    <w:rsid w:val="00DA2E2B"/>
    <w:rsid w:val="00DA2EBE"/>
    <w:rsid w:val="00DA39EF"/>
    <w:rsid w:val="00DA3CEE"/>
    <w:rsid w:val="00DA420C"/>
    <w:rsid w:val="00DA4828"/>
    <w:rsid w:val="00DA5430"/>
    <w:rsid w:val="00DA5530"/>
    <w:rsid w:val="00DA5EC4"/>
    <w:rsid w:val="00DA5EE3"/>
    <w:rsid w:val="00DA6545"/>
    <w:rsid w:val="00DA6570"/>
    <w:rsid w:val="00DA6E9A"/>
    <w:rsid w:val="00DA726A"/>
    <w:rsid w:val="00DA73D9"/>
    <w:rsid w:val="00DA7571"/>
    <w:rsid w:val="00DA7831"/>
    <w:rsid w:val="00DA7A5C"/>
    <w:rsid w:val="00DA7D10"/>
    <w:rsid w:val="00DB0141"/>
    <w:rsid w:val="00DB02CC"/>
    <w:rsid w:val="00DB02D3"/>
    <w:rsid w:val="00DB1AF3"/>
    <w:rsid w:val="00DB2C13"/>
    <w:rsid w:val="00DB2ED1"/>
    <w:rsid w:val="00DB2F16"/>
    <w:rsid w:val="00DB344D"/>
    <w:rsid w:val="00DB3493"/>
    <w:rsid w:val="00DB38BA"/>
    <w:rsid w:val="00DB3A9D"/>
    <w:rsid w:val="00DB3D74"/>
    <w:rsid w:val="00DB4B14"/>
    <w:rsid w:val="00DB4D4A"/>
    <w:rsid w:val="00DB5214"/>
    <w:rsid w:val="00DB5399"/>
    <w:rsid w:val="00DB5BBE"/>
    <w:rsid w:val="00DB5C7D"/>
    <w:rsid w:val="00DB5D60"/>
    <w:rsid w:val="00DB6921"/>
    <w:rsid w:val="00DB6C29"/>
    <w:rsid w:val="00DB78B7"/>
    <w:rsid w:val="00DB78CA"/>
    <w:rsid w:val="00DB7904"/>
    <w:rsid w:val="00DB7AD7"/>
    <w:rsid w:val="00DC0105"/>
    <w:rsid w:val="00DC04BF"/>
    <w:rsid w:val="00DC04F5"/>
    <w:rsid w:val="00DC0A9D"/>
    <w:rsid w:val="00DC0D97"/>
    <w:rsid w:val="00DC0F78"/>
    <w:rsid w:val="00DC10F5"/>
    <w:rsid w:val="00DC18F6"/>
    <w:rsid w:val="00DC1A5A"/>
    <w:rsid w:val="00DC21CB"/>
    <w:rsid w:val="00DC26A3"/>
    <w:rsid w:val="00DC2960"/>
    <w:rsid w:val="00DC2AEC"/>
    <w:rsid w:val="00DC2BD8"/>
    <w:rsid w:val="00DC3223"/>
    <w:rsid w:val="00DC3311"/>
    <w:rsid w:val="00DC336D"/>
    <w:rsid w:val="00DC3497"/>
    <w:rsid w:val="00DC363F"/>
    <w:rsid w:val="00DC372F"/>
    <w:rsid w:val="00DC3E4D"/>
    <w:rsid w:val="00DC400E"/>
    <w:rsid w:val="00DC41EB"/>
    <w:rsid w:val="00DC51FF"/>
    <w:rsid w:val="00DC542D"/>
    <w:rsid w:val="00DC54DE"/>
    <w:rsid w:val="00DC5659"/>
    <w:rsid w:val="00DC5E7E"/>
    <w:rsid w:val="00DC6132"/>
    <w:rsid w:val="00DC6269"/>
    <w:rsid w:val="00DC635A"/>
    <w:rsid w:val="00DC63DD"/>
    <w:rsid w:val="00DC646B"/>
    <w:rsid w:val="00DC6471"/>
    <w:rsid w:val="00DC6627"/>
    <w:rsid w:val="00DC69D3"/>
    <w:rsid w:val="00DC6C38"/>
    <w:rsid w:val="00DC7312"/>
    <w:rsid w:val="00DC7800"/>
    <w:rsid w:val="00DC7B77"/>
    <w:rsid w:val="00DC7C8B"/>
    <w:rsid w:val="00DC7F11"/>
    <w:rsid w:val="00DD0865"/>
    <w:rsid w:val="00DD0C97"/>
    <w:rsid w:val="00DD12B4"/>
    <w:rsid w:val="00DD1855"/>
    <w:rsid w:val="00DD1900"/>
    <w:rsid w:val="00DD232F"/>
    <w:rsid w:val="00DD2C2F"/>
    <w:rsid w:val="00DD2CFC"/>
    <w:rsid w:val="00DD2DB3"/>
    <w:rsid w:val="00DD32EC"/>
    <w:rsid w:val="00DD36C2"/>
    <w:rsid w:val="00DD37E7"/>
    <w:rsid w:val="00DD3B70"/>
    <w:rsid w:val="00DD3EDA"/>
    <w:rsid w:val="00DD41FE"/>
    <w:rsid w:val="00DD4350"/>
    <w:rsid w:val="00DD449D"/>
    <w:rsid w:val="00DD45E2"/>
    <w:rsid w:val="00DD48E0"/>
    <w:rsid w:val="00DD4B4A"/>
    <w:rsid w:val="00DD4B4B"/>
    <w:rsid w:val="00DD4D78"/>
    <w:rsid w:val="00DD53EC"/>
    <w:rsid w:val="00DD669A"/>
    <w:rsid w:val="00DD6B38"/>
    <w:rsid w:val="00DD6FAD"/>
    <w:rsid w:val="00DD72DF"/>
    <w:rsid w:val="00DD777B"/>
    <w:rsid w:val="00DD7955"/>
    <w:rsid w:val="00DD7AC6"/>
    <w:rsid w:val="00DD7C77"/>
    <w:rsid w:val="00DD7E54"/>
    <w:rsid w:val="00DE059D"/>
    <w:rsid w:val="00DE05B2"/>
    <w:rsid w:val="00DE13D4"/>
    <w:rsid w:val="00DE186F"/>
    <w:rsid w:val="00DE1A66"/>
    <w:rsid w:val="00DE1A85"/>
    <w:rsid w:val="00DE2E79"/>
    <w:rsid w:val="00DE35AB"/>
    <w:rsid w:val="00DE35D2"/>
    <w:rsid w:val="00DE3809"/>
    <w:rsid w:val="00DE3D5E"/>
    <w:rsid w:val="00DE41CA"/>
    <w:rsid w:val="00DE45D8"/>
    <w:rsid w:val="00DE4708"/>
    <w:rsid w:val="00DE4798"/>
    <w:rsid w:val="00DE4BB4"/>
    <w:rsid w:val="00DE4D5B"/>
    <w:rsid w:val="00DE4F9C"/>
    <w:rsid w:val="00DE50C1"/>
    <w:rsid w:val="00DE537E"/>
    <w:rsid w:val="00DE5869"/>
    <w:rsid w:val="00DE5A61"/>
    <w:rsid w:val="00DE5D70"/>
    <w:rsid w:val="00DE6057"/>
    <w:rsid w:val="00DE6064"/>
    <w:rsid w:val="00DE6097"/>
    <w:rsid w:val="00DE60BF"/>
    <w:rsid w:val="00DE6112"/>
    <w:rsid w:val="00DE6C76"/>
    <w:rsid w:val="00DE71BC"/>
    <w:rsid w:val="00DE7333"/>
    <w:rsid w:val="00DE744C"/>
    <w:rsid w:val="00DE79FE"/>
    <w:rsid w:val="00DF04C2"/>
    <w:rsid w:val="00DF0770"/>
    <w:rsid w:val="00DF116C"/>
    <w:rsid w:val="00DF1CC8"/>
    <w:rsid w:val="00DF1F0C"/>
    <w:rsid w:val="00DF1F54"/>
    <w:rsid w:val="00DF201C"/>
    <w:rsid w:val="00DF235D"/>
    <w:rsid w:val="00DF24CE"/>
    <w:rsid w:val="00DF24D7"/>
    <w:rsid w:val="00DF28AF"/>
    <w:rsid w:val="00DF2DF4"/>
    <w:rsid w:val="00DF379C"/>
    <w:rsid w:val="00DF3D7D"/>
    <w:rsid w:val="00DF3DB1"/>
    <w:rsid w:val="00DF43B6"/>
    <w:rsid w:val="00DF43DE"/>
    <w:rsid w:val="00DF4438"/>
    <w:rsid w:val="00DF4948"/>
    <w:rsid w:val="00DF4A8C"/>
    <w:rsid w:val="00DF4B65"/>
    <w:rsid w:val="00DF4D3F"/>
    <w:rsid w:val="00DF4FE3"/>
    <w:rsid w:val="00DF5318"/>
    <w:rsid w:val="00DF5B61"/>
    <w:rsid w:val="00DF6231"/>
    <w:rsid w:val="00DF649B"/>
    <w:rsid w:val="00DF654F"/>
    <w:rsid w:val="00DF6846"/>
    <w:rsid w:val="00DF6D41"/>
    <w:rsid w:val="00DF6DF6"/>
    <w:rsid w:val="00DF6E6D"/>
    <w:rsid w:val="00DF7455"/>
    <w:rsid w:val="00DF77D0"/>
    <w:rsid w:val="00DF77E7"/>
    <w:rsid w:val="00DF7CB1"/>
    <w:rsid w:val="00E003CA"/>
    <w:rsid w:val="00E00513"/>
    <w:rsid w:val="00E00DA9"/>
    <w:rsid w:val="00E00E43"/>
    <w:rsid w:val="00E015E1"/>
    <w:rsid w:val="00E015FA"/>
    <w:rsid w:val="00E018EF"/>
    <w:rsid w:val="00E0245B"/>
    <w:rsid w:val="00E02F87"/>
    <w:rsid w:val="00E0321A"/>
    <w:rsid w:val="00E03451"/>
    <w:rsid w:val="00E03477"/>
    <w:rsid w:val="00E038C8"/>
    <w:rsid w:val="00E03933"/>
    <w:rsid w:val="00E042A1"/>
    <w:rsid w:val="00E0479F"/>
    <w:rsid w:val="00E048DF"/>
    <w:rsid w:val="00E04B69"/>
    <w:rsid w:val="00E05E99"/>
    <w:rsid w:val="00E06DCD"/>
    <w:rsid w:val="00E07335"/>
    <w:rsid w:val="00E10095"/>
    <w:rsid w:val="00E101F1"/>
    <w:rsid w:val="00E102D5"/>
    <w:rsid w:val="00E1037F"/>
    <w:rsid w:val="00E108F3"/>
    <w:rsid w:val="00E11A22"/>
    <w:rsid w:val="00E12185"/>
    <w:rsid w:val="00E125F9"/>
    <w:rsid w:val="00E1286A"/>
    <w:rsid w:val="00E12BD8"/>
    <w:rsid w:val="00E12E6E"/>
    <w:rsid w:val="00E135EE"/>
    <w:rsid w:val="00E13ADD"/>
    <w:rsid w:val="00E14138"/>
    <w:rsid w:val="00E14339"/>
    <w:rsid w:val="00E14352"/>
    <w:rsid w:val="00E14365"/>
    <w:rsid w:val="00E14478"/>
    <w:rsid w:val="00E146DC"/>
    <w:rsid w:val="00E147D0"/>
    <w:rsid w:val="00E14954"/>
    <w:rsid w:val="00E14AF2"/>
    <w:rsid w:val="00E14C11"/>
    <w:rsid w:val="00E14EFF"/>
    <w:rsid w:val="00E15003"/>
    <w:rsid w:val="00E15343"/>
    <w:rsid w:val="00E155E0"/>
    <w:rsid w:val="00E16987"/>
    <w:rsid w:val="00E16DBC"/>
    <w:rsid w:val="00E1728D"/>
    <w:rsid w:val="00E1790B"/>
    <w:rsid w:val="00E17B46"/>
    <w:rsid w:val="00E17F9A"/>
    <w:rsid w:val="00E2038E"/>
    <w:rsid w:val="00E209D8"/>
    <w:rsid w:val="00E20D26"/>
    <w:rsid w:val="00E21760"/>
    <w:rsid w:val="00E2193B"/>
    <w:rsid w:val="00E219F6"/>
    <w:rsid w:val="00E21B47"/>
    <w:rsid w:val="00E21C24"/>
    <w:rsid w:val="00E22257"/>
    <w:rsid w:val="00E2231A"/>
    <w:rsid w:val="00E224B5"/>
    <w:rsid w:val="00E2267F"/>
    <w:rsid w:val="00E22BAD"/>
    <w:rsid w:val="00E22D47"/>
    <w:rsid w:val="00E2330B"/>
    <w:rsid w:val="00E23C02"/>
    <w:rsid w:val="00E23D47"/>
    <w:rsid w:val="00E24484"/>
    <w:rsid w:val="00E2451B"/>
    <w:rsid w:val="00E25680"/>
    <w:rsid w:val="00E25888"/>
    <w:rsid w:val="00E259AE"/>
    <w:rsid w:val="00E25B5D"/>
    <w:rsid w:val="00E260F2"/>
    <w:rsid w:val="00E2746A"/>
    <w:rsid w:val="00E27CE7"/>
    <w:rsid w:val="00E27EE7"/>
    <w:rsid w:val="00E3011B"/>
    <w:rsid w:val="00E30534"/>
    <w:rsid w:val="00E305F3"/>
    <w:rsid w:val="00E30D75"/>
    <w:rsid w:val="00E30FC6"/>
    <w:rsid w:val="00E31CB7"/>
    <w:rsid w:val="00E327E7"/>
    <w:rsid w:val="00E32E1F"/>
    <w:rsid w:val="00E32FCF"/>
    <w:rsid w:val="00E33917"/>
    <w:rsid w:val="00E33A51"/>
    <w:rsid w:val="00E34171"/>
    <w:rsid w:val="00E341F2"/>
    <w:rsid w:val="00E34436"/>
    <w:rsid w:val="00E346EE"/>
    <w:rsid w:val="00E34810"/>
    <w:rsid w:val="00E35379"/>
    <w:rsid w:val="00E353CD"/>
    <w:rsid w:val="00E35ADA"/>
    <w:rsid w:val="00E35D79"/>
    <w:rsid w:val="00E3625E"/>
    <w:rsid w:val="00E36617"/>
    <w:rsid w:val="00E37548"/>
    <w:rsid w:val="00E4041B"/>
    <w:rsid w:val="00E405D7"/>
    <w:rsid w:val="00E40C3F"/>
    <w:rsid w:val="00E40CC1"/>
    <w:rsid w:val="00E41A56"/>
    <w:rsid w:val="00E41ABE"/>
    <w:rsid w:val="00E41B71"/>
    <w:rsid w:val="00E424C8"/>
    <w:rsid w:val="00E42FEE"/>
    <w:rsid w:val="00E433AA"/>
    <w:rsid w:val="00E43DDD"/>
    <w:rsid w:val="00E43FB0"/>
    <w:rsid w:val="00E446B2"/>
    <w:rsid w:val="00E44A87"/>
    <w:rsid w:val="00E44A8A"/>
    <w:rsid w:val="00E44E67"/>
    <w:rsid w:val="00E45431"/>
    <w:rsid w:val="00E4560C"/>
    <w:rsid w:val="00E458FF"/>
    <w:rsid w:val="00E45D1D"/>
    <w:rsid w:val="00E4636C"/>
    <w:rsid w:val="00E46D10"/>
    <w:rsid w:val="00E4721B"/>
    <w:rsid w:val="00E472BD"/>
    <w:rsid w:val="00E4786A"/>
    <w:rsid w:val="00E47D10"/>
    <w:rsid w:val="00E501C9"/>
    <w:rsid w:val="00E50213"/>
    <w:rsid w:val="00E506C5"/>
    <w:rsid w:val="00E50A44"/>
    <w:rsid w:val="00E50B62"/>
    <w:rsid w:val="00E51459"/>
    <w:rsid w:val="00E517BD"/>
    <w:rsid w:val="00E51CAD"/>
    <w:rsid w:val="00E51D5B"/>
    <w:rsid w:val="00E521C1"/>
    <w:rsid w:val="00E523E1"/>
    <w:rsid w:val="00E52512"/>
    <w:rsid w:val="00E52B9E"/>
    <w:rsid w:val="00E538C3"/>
    <w:rsid w:val="00E538FE"/>
    <w:rsid w:val="00E5426C"/>
    <w:rsid w:val="00E54563"/>
    <w:rsid w:val="00E54C02"/>
    <w:rsid w:val="00E54EBD"/>
    <w:rsid w:val="00E55498"/>
    <w:rsid w:val="00E5694C"/>
    <w:rsid w:val="00E56A36"/>
    <w:rsid w:val="00E56DFB"/>
    <w:rsid w:val="00E578FC"/>
    <w:rsid w:val="00E57AA0"/>
    <w:rsid w:val="00E6041E"/>
    <w:rsid w:val="00E60618"/>
    <w:rsid w:val="00E608D5"/>
    <w:rsid w:val="00E6097C"/>
    <w:rsid w:val="00E60BB8"/>
    <w:rsid w:val="00E60BDE"/>
    <w:rsid w:val="00E60C7B"/>
    <w:rsid w:val="00E60F03"/>
    <w:rsid w:val="00E6124A"/>
    <w:rsid w:val="00E61839"/>
    <w:rsid w:val="00E6187F"/>
    <w:rsid w:val="00E638E0"/>
    <w:rsid w:val="00E6414C"/>
    <w:rsid w:val="00E6425D"/>
    <w:rsid w:val="00E649AB"/>
    <w:rsid w:val="00E64DD1"/>
    <w:rsid w:val="00E64E8E"/>
    <w:rsid w:val="00E658F9"/>
    <w:rsid w:val="00E659FC"/>
    <w:rsid w:val="00E65CDF"/>
    <w:rsid w:val="00E668C8"/>
    <w:rsid w:val="00E66910"/>
    <w:rsid w:val="00E66968"/>
    <w:rsid w:val="00E66EB8"/>
    <w:rsid w:val="00E6744F"/>
    <w:rsid w:val="00E675B9"/>
    <w:rsid w:val="00E67975"/>
    <w:rsid w:val="00E70148"/>
    <w:rsid w:val="00E70BE3"/>
    <w:rsid w:val="00E70D09"/>
    <w:rsid w:val="00E711A1"/>
    <w:rsid w:val="00E719B4"/>
    <w:rsid w:val="00E72022"/>
    <w:rsid w:val="00E721B1"/>
    <w:rsid w:val="00E7247A"/>
    <w:rsid w:val="00E72DB5"/>
    <w:rsid w:val="00E732F6"/>
    <w:rsid w:val="00E74293"/>
    <w:rsid w:val="00E7475C"/>
    <w:rsid w:val="00E74822"/>
    <w:rsid w:val="00E74AAC"/>
    <w:rsid w:val="00E75454"/>
    <w:rsid w:val="00E75767"/>
    <w:rsid w:val="00E758C7"/>
    <w:rsid w:val="00E75A27"/>
    <w:rsid w:val="00E75B0F"/>
    <w:rsid w:val="00E767BC"/>
    <w:rsid w:val="00E772B1"/>
    <w:rsid w:val="00E772B7"/>
    <w:rsid w:val="00E77FC6"/>
    <w:rsid w:val="00E801D1"/>
    <w:rsid w:val="00E8034A"/>
    <w:rsid w:val="00E80BC7"/>
    <w:rsid w:val="00E81017"/>
    <w:rsid w:val="00E8106D"/>
    <w:rsid w:val="00E8189C"/>
    <w:rsid w:val="00E818DF"/>
    <w:rsid w:val="00E82843"/>
    <w:rsid w:val="00E82DA2"/>
    <w:rsid w:val="00E82E68"/>
    <w:rsid w:val="00E83024"/>
    <w:rsid w:val="00E833AD"/>
    <w:rsid w:val="00E836F2"/>
    <w:rsid w:val="00E839E4"/>
    <w:rsid w:val="00E83BB0"/>
    <w:rsid w:val="00E83E42"/>
    <w:rsid w:val="00E8490A"/>
    <w:rsid w:val="00E84944"/>
    <w:rsid w:val="00E84A3E"/>
    <w:rsid w:val="00E8503F"/>
    <w:rsid w:val="00E851F4"/>
    <w:rsid w:val="00E85380"/>
    <w:rsid w:val="00E85648"/>
    <w:rsid w:val="00E85A07"/>
    <w:rsid w:val="00E85C88"/>
    <w:rsid w:val="00E86876"/>
    <w:rsid w:val="00E86B5A"/>
    <w:rsid w:val="00E86EB4"/>
    <w:rsid w:val="00E86EEE"/>
    <w:rsid w:val="00E870C1"/>
    <w:rsid w:val="00E878A5"/>
    <w:rsid w:val="00E90C2B"/>
    <w:rsid w:val="00E90FB3"/>
    <w:rsid w:val="00E9157B"/>
    <w:rsid w:val="00E91D77"/>
    <w:rsid w:val="00E920CC"/>
    <w:rsid w:val="00E927BB"/>
    <w:rsid w:val="00E92AF8"/>
    <w:rsid w:val="00E92E68"/>
    <w:rsid w:val="00E9305F"/>
    <w:rsid w:val="00E93635"/>
    <w:rsid w:val="00E93A34"/>
    <w:rsid w:val="00E93ABB"/>
    <w:rsid w:val="00E93B16"/>
    <w:rsid w:val="00E94508"/>
    <w:rsid w:val="00E94ED3"/>
    <w:rsid w:val="00E95519"/>
    <w:rsid w:val="00E95902"/>
    <w:rsid w:val="00E95D64"/>
    <w:rsid w:val="00E95E6E"/>
    <w:rsid w:val="00E960D3"/>
    <w:rsid w:val="00E96276"/>
    <w:rsid w:val="00E97045"/>
    <w:rsid w:val="00E9711B"/>
    <w:rsid w:val="00E971A7"/>
    <w:rsid w:val="00E975FB"/>
    <w:rsid w:val="00E9761F"/>
    <w:rsid w:val="00E97A31"/>
    <w:rsid w:val="00E97C35"/>
    <w:rsid w:val="00E97D3D"/>
    <w:rsid w:val="00EA0224"/>
    <w:rsid w:val="00EA1005"/>
    <w:rsid w:val="00EA129A"/>
    <w:rsid w:val="00EA147A"/>
    <w:rsid w:val="00EA1491"/>
    <w:rsid w:val="00EA1632"/>
    <w:rsid w:val="00EA1658"/>
    <w:rsid w:val="00EA1667"/>
    <w:rsid w:val="00EA18E6"/>
    <w:rsid w:val="00EA1AF3"/>
    <w:rsid w:val="00EA1E0D"/>
    <w:rsid w:val="00EA2453"/>
    <w:rsid w:val="00EA3842"/>
    <w:rsid w:val="00EA3DF8"/>
    <w:rsid w:val="00EA4268"/>
    <w:rsid w:val="00EA445C"/>
    <w:rsid w:val="00EA4CEC"/>
    <w:rsid w:val="00EA5333"/>
    <w:rsid w:val="00EA5465"/>
    <w:rsid w:val="00EA55E3"/>
    <w:rsid w:val="00EA58A7"/>
    <w:rsid w:val="00EA5BDA"/>
    <w:rsid w:val="00EA5CA8"/>
    <w:rsid w:val="00EA6362"/>
    <w:rsid w:val="00EA6E0D"/>
    <w:rsid w:val="00EA6EB2"/>
    <w:rsid w:val="00EA763D"/>
    <w:rsid w:val="00EA7C4D"/>
    <w:rsid w:val="00EA7E3B"/>
    <w:rsid w:val="00EB00A2"/>
    <w:rsid w:val="00EB01AF"/>
    <w:rsid w:val="00EB031A"/>
    <w:rsid w:val="00EB03F0"/>
    <w:rsid w:val="00EB0592"/>
    <w:rsid w:val="00EB0A48"/>
    <w:rsid w:val="00EB1171"/>
    <w:rsid w:val="00EB1A48"/>
    <w:rsid w:val="00EB1CDD"/>
    <w:rsid w:val="00EB29D6"/>
    <w:rsid w:val="00EB30A0"/>
    <w:rsid w:val="00EB3227"/>
    <w:rsid w:val="00EB3D2F"/>
    <w:rsid w:val="00EB4847"/>
    <w:rsid w:val="00EB4A00"/>
    <w:rsid w:val="00EB4C31"/>
    <w:rsid w:val="00EB4FA4"/>
    <w:rsid w:val="00EB501F"/>
    <w:rsid w:val="00EB511D"/>
    <w:rsid w:val="00EB530A"/>
    <w:rsid w:val="00EB540D"/>
    <w:rsid w:val="00EB54BE"/>
    <w:rsid w:val="00EB56CE"/>
    <w:rsid w:val="00EB5A4F"/>
    <w:rsid w:val="00EB5B25"/>
    <w:rsid w:val="00EB5B6A"/>
    <w:rsid w:val="00EB5CF2"/>
    <w:rsid w:val="00EB623A"/>
    <w:rsid w:val="00EB64AE"/>
    <w:rsid w:val="00EB652C"/>
    <w:rsid w:val="00EB6F21"/>
    <w:rsid w:val="00EB71B3"/>
    <w:rsid w:val="00EB7212"/>
    <w:rsid w:val="00EB73D6"/>
    <w:rsid w:val="00EB780A"/>
    <w:rsid w:val="00EC0486"/>
    <w:rsid w:val="00EC06D3"/>
    <w:rsid w:val="00EC0B5E"/>
    <w:rsid w:val="00EC20FD"/>
    <w:rsid w:val="00EC2FB4"/>
    <w:rsid w:val="00EC3478"/>
    <w:rsid w:val="00EC36DA"/>
    <w:rsid w:val="00EC3ADC"/>
    <w:rsid w:val="00EC3CC5"/>
    <w:rsid w:val="00EC3F1C"/>
    <w:rsid w:val="00EC406E"/>
    <w:rsid w:val="00EC4524"/>
    <w:rsid w:val="00EC4CC2"/>
    <w:rsid w:val="00EC5115"/>
    <w:rsid w:val="00EC5C94"/>
    <w:rsid w:val="00EC5D62"/>
    <w:rsid w:val="00EC5DDA"/>
    <w:rsid w:val="00EC5E77"/>
    <w:rsid w:val="00EC72AD"/>
    <w:rsid w:val="00EC768B"/>
    <w:rsid w:val="00EC78A0"/>
    <w:rsid w:val="00ED03B6"/>
    <w:rsid w:val="00ED05E5"/>
    <w:rsid w:val="00ED07BD"/>
    <w:rsid w:val="00ED0B5B"/>
    <w:rsid w:val="00ED120A"/>
    <w:rsid w:val="00ED164D"/>
    <w:rsid w:val="00ED2282"/>
    <w:rsid w:val="00ED228C"/>
    <w:rsid w:val="00ED2B02"/>
    <w:rsid w:val="00ED2CFC"/>
    <w:rsid w:val="00ED2D0D"/>
    <w:rsid w:val="00ED2DE1"/>
    <w:rsid w:val="00ED2F9F"/>
    <w:rsid w:val="00ED2FE9"/>
    <w:rsid w:val="00ED3014"/>
    <w:rsid w:val="00ED36CF"/>
    <w:rsid w:val="00ED373C"/>
    <w:rsid w:val="00ED3C09"/>
    <w:rsid w:val="00ED3C1C"/>
    <w:rsid w:val="00ED4383"/>
    <w:rsid w:val="00ED4C9B"/>
    <w:rsid w:val="00ED4EFB"/>
    <w:rsid w:val="00ED518C"/>
    <w:rsid w:val="00ED5918"/>
    <w:rsid w:val="00ED5D73"/>
    <w:rsid w:val="00ED5FD8"/>
    <w:rsid w:val="00ED63E5"/>
    <w:rsid w:val="00ED6484"/>
    <w:rsid w:val="00ED64C8"/>
    <w:rsid w:val="00ED67F5"/>
    <w:rsid w:val="00ED6B6B"/>
    <w:rsid w:val="00ED70DD"/>
    <w:rsid w:val="00ED7108"/>
    <w:rsid w:val="00ED74DF"/>
    <w:rsid w:val="00ED7E9A"/>
    <w:rsid w:val="00EE07BB"/>
    <w:rsid w:val="00EE11AC"/>
    <w:rsid w:val="00EE11E5"/>
    <w:rsid w:val="00EE1780"/>
    <w:rsid w:val="00EE1EA1"/>
    <w:rsid w:val="00EE24D6"/>
    <w:rsid w:val="00EE256E"/>
    <w:rsid w:val="00EE2847"/>
    <w:rsid w:val="00EE2CEB"/>
    <w:rsid w:val="00EE2E92"/>
    <w:rsid w:val="00EE30A8"/>
    <w:rsid w:val="00EE3B0E"/>
    <w:rsid w:val="00EE3BFA"/>
    <w:rsid w:val="00EE3E6E"/>
    <w:rsid w:val="00EE3E76"/>
    <w:rsid w:val="00EE41A0"/>
    <w:rsid w:val="00EE5F0A"/>
    <w:rsid w:val="00EE64C1"/>
    <w:rsid w:val="00EE6666"/>
    <w:rsid w:val="00EE66A6"/>
    <w:rsid w:val="00EE69EE"/>
    <w:rsid w:val="00EE6A1E"/>
    <w:rsid w:val="00EE6C63"/>
    <w:rsid w:val="00EE6DA0"/>
    <w:rsid w:val="00EE6EF5"/>
    <w:rsid w:val="00EE7B49"/>
    <w:rsid w:val="00EF0215"/>
    <w:rsid w:val="00EF042D"/>
    <w:rsid w:val="00EF0862"/>
    <w:rsid w:val="00EF08C7"/>
    <w:rsid w:val="00EF0BBF"/>
    <w:rsid w:val="00EF1425"/>
    <w:rsid w:val="00EF164B"/>
    <w:rsid w:val="00EF178D"/>
    <w:rsid w:val="00EF18E8"/>
    <w:rsid w:val="00EF1D58"/>
    <w:rsid w:val="00EF21F2"/>
    <w:rsid w:val="00EF2872"/>
    <w:rsid w:val="00EF2C95"/>
    <w:rsid w:val="00EF3A69"/>
    <w:rsid w:val="00EF4065"/>
    <w:rsid w:val="00EF4EDC"/>
    <w:rsid w:val="00EF52CE"/>
    <w:rsid w:val="00EF5313"/>
    <w:rsid w:val="00EF5818"/>
    <w:rsid w:val="00EF5DA0"/>
    <w:rsid w:val="00EF674B"/>
    <w:rsid w:val="00EF6755"/>
    <w:rsid w:val="00EF7051"/>
    <w:rsid w:val="00EF7519"/>
    <w:rsid w:val="00EF7A2D"/>
    <w:rsid w:val="00F001FE"/>
    <w:rsid w:val="00F012C2"/>
    <w:rsid w:val="00F01416"/>
    <w:rsid w:val="00F014DA"/>
    <w:rsid w:val="00F014E5"/>
    <w:rsid w:val="00F017BC"/>
    <w:rsid w:val="00F02111"/>
    <w:rsid w:val="00F021DF"/>
    <w:rsid w:val="00F02243"/>
    <w:rsid w:val="00F022D0"/>
    <w:rsid w:val="00F03324"/>
    <w:rsid w:val="00F03AA9"/>
    <w:rsid w:val="00F03E38"/>
    <w:rsid w:val="00F04210"/>
    <w:rsid w:val="00F042E8"/>
    <w:rsid w:val="00F047B2"/>
    <w:rsid w:val="00F04EDA"/>
    <w:rsid w:val="00F056EB"/>
    <w:rsid w:val="00F05FB1"/>
    <w:rsid w:val="00F06509"/>
    <w:rsid w:val="00F0665C"/>
    <w:rsid w:val="00F0708A"/>
    <w:rsid w:val="00F0710A"/>
    <w:rsid w:val="00F07149"/>
    <w:rsid w:val="00F07634"/>
    <w:rsid w:val="00F07977"/>
    <w:rsid w:val="00F07C7A"/>
    <w:rsid w:val="00F10260"/>
    <w:rsid w:val="00F10A7F"/>
    <w:rsid w:val="00F10D6A"/>
    <w:rsid w:val="00F10F43"/>
    <w:rsid w:val="00F114F7"/>
    <w:rsid w:val="00F11621"/>
    <w:rsid w:val="00F118FD"/>
    <w:rsid w:val="00F12170"/>
    <w:rsid w:val="00F12267"/>
    <w:rsid w:val="00F1248F"/>
    <w:rsid w:val="00F12A08"/>
    <w:rsid w:val="00F12B04"/>
    <w:rsid w:val="00F12B42"/>
    <w:rsid w:val="00F12F97"/>
    <w:rsid w:val="00F1349D"/>
    <w:rsid w:val="00F13E76"/>
    <w:rsid w:val="00F144E1"/>
    <w:rsid w:val="00F148D6"/>
    <w:rsid w:val="00F14977"/>
    <w:rsid w:val="00F14D66"/>
    <w:rsid w:val="00F15949"/>
    <w:rsid w:val="00F15BBE"/>
    <w:rsid w:val="00F15C70"/>
    <w:rsid w:val="00F15CEC"/>
    <w:rsid w:val="00F160EB"/>
    <w:rsid w:val="00F1622A"/>
    <w:rsid w:val="00F16457"/>
    <w:rsid w:val="00F16905"/>
    <w:rsid w:val="00F16AC9"/>
    <w:rsid w:val="00F17721"/>
    <w:rsid w:val="00F201DE"/>
    <w:rsid w:val="00F202AE"/>
    <w:rsid w:val="00F2041B"/>
    <w:rsid w:val="00F20525"/>
    <w:rsid w:val="00F20956"/>
    <w:rsid w:val="00F21263"/>
    <w:rsid w:val="00F21341"/>
    <w:rsid w:val="00F21778"/>
    <w:rsid w:val="00F21D04"/>
    <w:rsid w:val="00F21FCD"/>
    <w:rsid w:val="00F223E1"/>
    <w:rsid w:val="00F2292C"/>
    <w:rsid w:val="00F22B8D"/>
    <w:rsid w:val="00F23B1A"/>
    <w:rsid w:val="00F23CD7"/>
    <w:rsid w:val="00F26102"/>
    <w:rsid w:val="00F26552"/>
    <w:rsid w:val="00F265DB"/>
    <w:rsid w:val="00F26709"/>
    <w:rsid w:val="00F26F46"/>
    <w:rsid w:val="00F275D5"/>
    <w:rsid w:val="00F2794A"/>
    <w:rsid w:val="00F27BA0"/>
    <w:rsid w:val="00F27CC1"/>
    <w:rsid w:val="00F27E73"/>
    <w:rsid w:val="00F300B4"/>
    <w:rsid w:val="00F3019C"/>
    <w:rsid w:val="00F304CC"/>
    <w:rsid w:val="00F3107A"/>
    <w:rsid w:val="00F310D5"/>
    <w:rsid w:val="00F3197A"/>
    <w:rsid w:val="00F31D6E"/>
    <w:rsid w:val="00F3215E"/>
    <w:rsid w:val="00F32399"/>
    <w:rsid w:val="00F32A5C"/>
    <w:rsid w:val="00F33B27"/>
    <w:rsid w:val="00F342AA"/>
    <w:rsid w:val="00F343D8"/>
    <w:rsid w:val="00F347F9"/>
    <w:rsid w:val="00F34933"/>
    <w:rsid w:val="00F34C91"/>
    <w:rsid w:val="00F34DCE"/>
    <w:rsid w:val="00F34ED9"/>
    <w:rsid w:val="00F3535D"/>
    <w:rsid w:val="00F356CF"/>
    <w:rsid w:val="00F356FB"/>
    <w:rsid w:val="00F359D2"/>
    <w:rsid w:val="00F35E1B"/>
    <w:rsid w:val="00F36093"/>
    <w:rsid w:val="00F36201"/>
    <w:rsid w:val="00F36966"/>
    <w:rsid w:val="00F36B53"/>
    <w:rsid w:val="00F36CD5"/>
    <w:rsid w:val="00F36E9C"/>
    <w:rsid w:val="00F3723D"/>
    <w:rsid w:val="00F3726C"/>
    <w:rsid w:val="00F37EF3"/>
    <w:rsid w:val="00F40933"/>
    <w:rsid w:val="00F40B8A"/>
    <w:rsid w:val="00F41E29"/>
    <w:rsid w:val="00F42541"/>
    <w:rsid w:val="00F427F3"/>
    <w:rsid w:val="00F42BFB"/>
    <w:rsid w:val="00F43975"/>
    <w:rsid w:val="00F43BEF"/>
    <w:rsid w:val="00F43C86"/>
    <w:rsid w:val="00F43EAA"/>
    <w:rsid w:val="00F443A8"/>
    <w:rsid w:val="00F443F2"/>
    <w:rsid w:val="00F45037"/>
    <w:rsid w:val="00F45198"/>
    <w:rsid w:val="00F45831"/>
    <w:rsid w:val="00F45D23"/>
    <w:rsid w:val="00F46D74"/>
    <w:rsid w:val="00F47904"/>
    <w:rsid w:val="00F479F6"/>
    <w:rsid w:val="00F47A4B"/>
    <w:rsid w:val="00F47C5E"/>
    <w:rsid w:val="00F5002B"/>
    <w:rsid w:val="00F50A2E"/>
    <w:rsid w:val="00F50BD9"/>
    <w:rsid w:val="00F50E68"/>
    <w:rsid w:val="00F5118D"/>
    <w:rsid w:val="00F513AD"/>
    <w:rsid w:val="00F513D3"/>
    <w:rsid w:val="00F51AD2"/>
    <w:rsid w:val="00F51F7C"/>
    <w:rsid w:val="00F5210A"/>
    <w:rsid w:val="00F52135"/>
    <w:rsid w:val="00F52196"/>
    <w:rsid w:val="00F522CC"/>
    <w:rsid w:val="00F528B4"/>
    <w:rsid w:val="00F5291A"/>
    <w:rsid w:val="00F5308F"/>
    <w:rsid w:val="00F531C8"/>
    <w:rsid w:val="00F53957"/>
    <w:rsid w:val="00F547DA"/>
    <w:rsid w:val="00F54909"/>
    <w:rsid w:val="00F55F4F"/>
    <w:rsid w:val="00F5628E"/>
    <w:rsid w:val="00F566C0"/>
    <w:rsid w:val="00F569D2"/>
    <w:rsid w:val="00F56A53"/>
    <w:rsid w:val="00F56D13"/>
    <w:rsid w:val="00F5733C"/>
    <w:rsid w:val="00F57882"/>
    <w:rsid w:val="00F578C7"/>
    <w:rsid w:val="00F5795B"/>
    <w:rsid w:val="00F57AE1"/>
    <w:rsid w:val="00F57AE7"/>
    <w:rsid w:val="00F57D3F"/>
    <w:rsid w:val="00F60B48"/>
    <w:rsid w:val="00F61806"/>
    <w:rsid w:val="00F61919"/>
    <w:rsid w:val="00F61C1A"/>
    <w:rsid w:val="00F62153"/>
    <w:rsid w:val="00F623E9"/>
    <w:rsid w:val="00F626E8"/>
    <w:rsid w:val="00F6330B"/>
    <w:rsid w:val="00F633C4"/>
    <w:rsid w:val="00F6342C"/>
    <w:rsid w:val="00F6364D"/>
    <w:rsid w:val="00F6385D"/>
    <w:rsid w:val="00F63D77"/>
    <w:rsid w:val="00F63E48"/>
    <w:rsid w:val="00F6440E"/>
    <w:rsid w:val="00F64689"/>
    <w:rsid w:val="00F64E8A"/>
    <w:rsid w:val="00F65453"/>
    <w:rsid w:val="00F658DF"/>
    <w:rsid w:val="00F664C1"/>
    <w:rsid w:val="00F665EA"/>
    <w:rsid w:val="00F66700"/>
    <w:rsid w:val="00F66758"/>
    <w:rsid w:val="00F66E1B"/>
    <w:rsid w:val="00F67860"/>
    <w:rsid w:val="00F701EF"/>
    <w:rsid w:val="00F706B3"/>
    <w:rsid w:val="00F7096E"/>
    <w:rsid w:val="00F70BC1"/>
    <w:rsid w:val="00F710DE"/>
    <w:rsid w:val="00F711CD"/>
    <w:rsid w:val="00F718FB"/>
    <w:rsid w:val="00F7245E"/>
    <w:rsid w:val="00F724AF"/>
    <w:rsid w:val="00F72BCB"/>
    <w:rsid w:val="00F73080"/>
    <w:rsid w:val="00F734A2"/>
    <w:rsid w:val="00F736E9"/>
    <w:rsid w:val="00F738D5"/>
    <w:rsid w:val="00F73B41"/>
    <w:rsid w:val="00F74804"/>
    <w:rsid w:val="00F7540A"/>
    <w:rsid w:val="00F76BE5"/>
    <w:rsid w:val="00F76D25"/>
    <w:rsid w:val="00F76E78"/>
    <w:rsid w:val="00F77031"/>
    <w:rsid w:val="00F77718"/>
    <w:rsid w:val="00F77C77"/>
    <w:rsid w:val="00F77E65"/>
    <w:rsid w:val="00F77EDA"/>
    <w:rsid w:val="00F802E2"/>
    <w:rsid w:val="00F80D55"/>
    <w:rsid w:val="00F8143B"/>
    <w:rsid w:val="00F81519"/>
    <w:rsid w:val="00F817B1"/>
    <w:rsid w:val="00F81EBD"/>
    <w:rsid w:val="00F8201B"/>
    <w:rsid w:val="00F8210B"/>
    <w:rsid w:val="00F82190"/>
    <w:rsid w:val="00F82657"/>
    <w:rsid w:val="00F82E54"/>
    <w:rsid w:val="00F8372C"/>
    <w:rsid w:val="00F845A5"/>
    <w:rsid w:val="00F8470A"/>
    <w:rsid w:val="00F849A2"/>
    <w:rsid w:val="00F84EA9"/>
    <w:rsid w:val="00F851FB"/>
    <w:rsid w:val="00F85224"/>
    <w:rsid w:val="00F85277"/>
    <w:rsid w:val="00F85AA7"/>
    <w:rsid w:val="00F85AC6"/>
    <w:rsid w:val="00F86295"/>
    <w:rsid w:val="00F873D6"/>
    <w:rsid w:val="00F87F34"/>
    <w:rsid w:val="00F90061"/>
    <w:rsid w:val="00F90062"/>
    <w:rsid w:val="00F90235"/>
    <w:rsid w:val="00F9057C"/>
    <w:rsid w:val="00F90E77"/>
    <w:rsid w:val="00F91496"/>
    <w:rsid w:val="00F91BEB"/>
    <w:rsid w:val="00F91C4B"/>
    <w:rsid w:val="00F9235E"/>
    <w:rsid w:val="00F9260B"/>
    <w:rsid w:val="00F92737"/>
    <w:rsid w:val="00F92D83"/>
    <w:rsid w:val="00F93373"/>
    <w:rsid w:val="00F9347E"/>
    <w:rsid w:val="00F9354A"/>
    <w:rsid w:val="00F937CF"/>
    <w:rsid w:val="00F937F8"/>
    <w:rsid w:val="00F93900"/>
    <w:rsid w:val="00F93E59"/>
    <w:rsid w:val="00F940D3"/>
    <w:rsid w:val="00F9455C"/>
    <w:rsid w:val="00F94CCE"/>
    <w:rsid w:val="00F94D48"/>
    <w:rsid w:val="00F9516C"/>
    <w:rsid w:val="00F951F1"/>
    <w:rsid w:val="00F955ED"/>
    <w:rsid w:val="00F9585A"/>
    <w:rsid w:val="00F960E8"/>
    <w:rsid w:val="00F9645C"/>
    <w:rsid w:val="00F968C4"/>
    <w:rsid w:val="00F9690E"/>
    <w:rsid w:val="00F96BDD"/>
    <w:rsid w:val="00F96CD9"/>
    <w:rsid w:val="00FA0248"/>
    <w:rsid w:val="00FA0A8B"/>
    <w:rsid w:val="00FA0D6F"/>
    <w:rsid w:val="00FA1112"/>
    <w:rsid w:val="00FA1642"/>
    <w:rsid w:val="00FA181C"/>
    <w:rsid w:val="00FA18BD"/>
    <w:rsid w:val="00FA19FA"/>
    <w:rsid w:val="00FA1B77"/>
    <w:rsid w:val="00FA1DA1"/>
    <w:rsid w:val="00FA2E36"/>
    <w:rsid w:val="00FA32BD"/>
    <w:rsid w:val="00FA344F"/>
    <w:rsid w:val="00FA4720"/>
    <w:rsid w:val="00FA4AFC"/>
    <w:rsid w:val="00FA4F55"/>
    <w:rsid w:val="00FA5020"/>
    <w:rsid w:val="00FA5144"/>
    <w:rsid w:val="00FA5A72"/>
    <w:rsid w:val="00FA6231"/>
    <w:rsid w:val="00FA67D0"/>
    <w:rsid w:val="00FA6E49"/>
    <w:rsid w:val="00FA7054"/>
    <w:rsid w:val="00FA749D"/>
    <w:rsid w:val="00FA776D"/>
    <w:rsid w:val="00FA7E3E"/>
    <w:rsid w:val="00FB0002"/>
    <w:rsid w:val="00FB075C"/>
    <w:rsid w:val="00FB0E3A"/>
    <w:rsid w:val="00FB27E2"/>
    <w:rsid w:val="00FB2A2D"/>
    <w:rsid w:val="00FB2D1E"/>
    <w:rsid w:val="00FB2DA4"/>
    <w:rsid w:val="00FB3208"/>
    <w:rsid w:val="00FB35E6"/>
    <w:rsid w:val="00FB4249"/>
    <w:rsid w:val="00FB45CF"/>
    <w:rsid w:val="00FB47D9"/>
    <w:rsid w:val="00FB506A"/>
    <w:rsid w:val="00FB5104"/>
    <w:rsid w:val="00FB512C"/>
    <w:rsid w:val="00FB57EF"/>
    <w:rsid w:val="00FB640F"/>
    <w:rsid w:val="00FB646E"/>
    <w:rsid w:val="00FB71D0"/>
    <w:rsid w:val="00FB7664"/>
    <w:rsid w:val="00FB7E54"/>
    <w:rsid w:val="00FB7F61"/>
    <w:rsid w:val="00FB7F9F"/>
    <w:rsid w:val="00FC0005"/>
    <w:rsid w:val="00FC040C"/>
    <w:rsid w:val="00FC0644"/>
    <w:rsid w:val="00FC0742"/>
    <w:rsid w:val="00FC0F0D"/>
    <w:rsid w:val="00FC1041"/>
    <w:rsid w:val="00FC161A"/>
    <w:rsid w:val="00FC219B"/>
    <w:rsid w:val="00FC239A"/>
    <w:rsid w:val="00FC2579"/>
    <w:rsid w:val="00FC2A99"/>
    <w:rsid w:val="00FC2D50"/>
    <w:rsid w:val="00FC3023"/>
    <w:rsid w:val="00FC335A"/>
    <w:rsid w:val="00FC33F7"/>
    <w:rsid w:val="00FC3693"/>
    <w:rsid w:val="00FC3AAC"/>
    <w:rsid w:val="00FC3B5B"/>
    <w:rsid w:val="00FC3BDF"/>
    <w:rsid w:val="00FC45B6"/>
    <w:rsid w:val="00FC4947"/>
    <w:rsid w:val="00FC5001"/>
    <w:rsid w:val="00FC5A0F"/>
    <w:rsid w:val="00FC5FC3"/>
    <w:rsid w:val="00FC60A2"/>
    <w:rsid w:val="00FC68C7"/>
    <w:rsid w:val="00FC6B2C"/>
    <w:rsid w:val="00FC7246"/>
    <w:rsid w:val="00FC760F"/>
    <w:rsid w:val="00FC781A"/>
    <w:rsid w:val="00FD01E6"/>
    <w:rsid w:val="00FD0680"/>
    <w:rsid w:val="00FD07C6"/>
    <w:rsid w:val="00FD0875"/>
    <w:rsid w:val="00FD0A90"/>
    <w:rsid w:val="00FD11CA"/>
    <w:rsid w:val="00FD12AC"/>
    <w:rsid w:val="00FD1A62"/>
    <w:rsid w:val="00FD1B98"/>
    <w:rsid w:val="00FD1C0B"/>
    <w:rsid w:val="00FD1D4F"/>
    <w:rsid w:val="00FD2234"/>
    <w:rsid w:val="00FD2608"/>
    <w:rsid w:val="00FD2D40"/>
    <w:rsid w:val="00FD350B"/>
    <w:rsid w:val="00FD426A"/>
    <w:rsid w:val="00FD45E6"/>
    <w:rsid w:val="00FD4B5B"/>
    <w:rsid w:val="00FD4DD9"/>
    <w:rsid w:val="00FD509F"/>
    <w:rsid w:val="00FD50D0"/>
    <w:rsid w:val="00FD5D83"/>
    <w:rsid w:val="00FD5F16"/>
    <w:rsid w:val="00FD618D"/>
    <w:rsid w:val="00FD62EE"/>
    <w:rsid w:val="00FD654F"/>
    <w:rsid w:val="00FD6751"/>
    <w:rsid w:val="00FD6DA7"/>
    <w:rsid w:val="00FD7002"/>
    <w:rsid w:val="00FD7061"/>
    <w:rsid w:val="00FD71DF"/>
    <w:rsid w:val="00FD74DD"/>
    <w:rsid w:val="00FD762D"/>
    <w:rsid w:val="00FD7717"/>
    <w:rsid w:val="00FD7882"/>
    <w:rsid w:val="00FD7987"/>
    <w:rsid w:val="00FD7997"/>
    <w:rsid w:val="00FD7D26"/>
    <w:rsid w:val="00FE0041"/>
    <w:rsid w:val="00FE045B"/>
    <w:rsid w:val="00FE08B9"/>
    <w:rsid w:val="00FE1438"/>
    <w:rsid w:val="00FE173D"/>
    <w:rsid w:val="00FE180A"/>
    <w:rsid w:val="00FE1E37"/>
    <w:rsid w:val="00FE1EE9"/>
    <w:rsid w:val="00FE1F5C"/>
    <w:rsid w:val="00FE24BA"/>
    <w:rsid w:val="00FE27AB"/>
    <w:rsid w:val="00FE2A4E"/>
    <w:rsid w:val="00FE2AED"/>
    <w:rsid w:val="00FE33E7"/>
    <w:rsid w:val="00FE3B50"/>
    <w:rsid w:val="00FE3D50"/>
    <w:rsid w:val="00FE3E60"/>
    <w:rsid w:val="00FE3F2C"/>
    <w:rsid w:val="00FE4620"/>
    <w:rsid w:val="00FE477A"/>
    <w:rsid w:val="00FE47FA"/>
    <w:rsid w:val="00FE490A"/>
    <w:rsid w:val="00FE52F5"/>
    <w:rsid w:val="00FE5309"/>
    <w:rsid w:val="00FE56D3"/>
    <w:rsid w:val="00FE5DDD"/>
    <w:rsid w:val="00FE6563"/>
    <w:rsid w:val="00FE684A"/>
    <w:rsid w:val="00FE69EA"/>
    <w:rsid w:val="00FE7070"/>
    <w:rsid w:val="00FE720F"/>
    <w:rsid w:val="00FE7358"/>
    <w:rsid w:val="00FE74A9"/>
    <w:rsid w:val="00FE7C80"/>
    <w:rsid w:val="00FE7FD7"/>
    <w:rsid w:val="00FF01A6"/>
    <w:rsid w:val="00FF0241"/>
    <w:rsid w:val="00FF073E"/>
    <w:rsid w:val="00FF07D0"/>
    <w:rsid w:val="00FF13F6"/>
    <w:rsid w:val="00FF145E"/>
    <w:rsid w:val="00FF1813"/>
    <w:rsid w:val="00FF18CB"/>
    <w:rsid w:val="00FF192A"/>
    <w:rsid w:val="00FF1CAF"/>
    <w:rsid w:val="00FF1F68"/>
    <w:rsid w:val="00FF1FA1"/>
    <w:rsid w:val="00FF20B4"/>
    <w:rsid w:val="00FF24D9"/>
    <w:rsid w:val="00FF24DD"/>
    <w:rsid w:val="00FF2604"/>
    <w:rsid w:val="00FF2E6C"/>
    <w:rsid w:val="00FF2FD8"/>
    <w:rsid w:val="00FF30C8"/>
    <w:rsid w:val="00FF344F"/>
    <w:rsid w:val="00FF3932"/>
    <w:rsid w:val="00FF3EC0"/>
    <w:rsid w:val="00FF495B"/>
    <w:rsid w:val="00FF4B1B"/>
    <w:rsid w:val="00FF55EA"/>
    <w:rsid w:val="00FF5702"/>
    <w:rsid w:val="00FF5CB3"/>
    <w:rsid w:val="00FF6603"/>
    <w:rsid w:val="00FF67D6"/>
    <w:rsid w:val="00FF6F49"/>
    <w:rsid w:val="00FF72B1"/>
    <w:rsid w:val="00FF734F"/>
    <w:rsid w:val="00FF7387"/>
    <w:rsid w:val="00FF7D08"/>
    <w:rsid w:val="00FF7D7E"/>
    <w:rsid w:val="010DDB15"/>
    <w:rsid w:val="01159236"/>
    <w:rsid w:val="013C3915"/>
    <w:rsid w:val="015A1312"/>
    <w:rsid w:val="0163E46E"/>
    <w:rsid w:val="0166B964"/>
    <w:rsid w:val="01707D50"/>
    <w:rsid w:val="018667FC"/>
    <w:rsid w:val="018BCECB"/>
    <w:rsid w:val="01F79814"/>
    <w:rsid w:val="024DAD4D"/>
    <w:rsid w:val="02B11FBF"/>
    <w:rsid w:val="02B2D6E4"/>
    <w:rsid w:val="02E3CB9A"/>
    <w:rsid w:val="02FD4F6B"/>
    <w:rsid w:val="030DD889"/>
    <w:rsid w:val="03107034"/>
    <w:rsid w:val="0314B72F"/>
    <w:rsid w:val="0318C3B4"/>
    <w:rsid w:val="0321A122"/>
    <w:rsid w:val="032EB554"/>
    <w:rsid w:val="036535E2"/>
    <w:rsid w:val="03683088"/>
    <w:rsid w:val="03B024B9"/>
    <w:rsid w:val="03F18FE8"/>
    <w:rsid w:val="0426E18C"/>
    <w:rsid w:val="04349E41"/>
    <w:rsid w:val="0439AD24"/>
    <w:rsid w:val="043A65E3"/>
    <w:rsid w:val="0496D43A"/>
    <w:rsid w:val="04C8BCEB"/>
    <w:rsid w:val="04D45DC4"/>
    <w:rsid w:val="0504A247"/>
    <w:rsid w:val="050C08F0"/>
    <w:rsid w:val="05111AD8"/>
    <w:rsid w:val="0549750F"/>
    <w:rsid w:val="056C738C"/>
    <w:rsid w:val="0578070F"/>
    <w:rsid w:val="05AB099C"/>
    <w:rsid w:val="05AD8B1A"/>
    <w:rsid w:val="05C5AA98"/>
    <w:rsid w:val="062BCBA6"/>
    <w:rsid w:val="0669D0C8"/>
    <w:rsid w:val="067A37AF"/>
    <w:rsid w:val="068307D0"/>
    <w:rsid w:val="06ACBD6D"/>
    <w:rsid w:val="0701044F"/>
    <w:rsid w:val="07040761"/>
    <w:rsid w:val="070D77DC"/>
    <w:rsid w:val="073D4C65"/>
    <w:rsid w:val="077CCF9F"/>
    <w:rsid w:val="0791030D"/>
    <w:rsid w:val="07AA50A0"/>
    <w:rsid w:val="07E3A3C2"/>
    <w:rsid w:val="07FE70F5"/>
    <w:rsid w:val="0812B8EE"/>
    <w:rsid w:val="0833680E"/>
    <w:rsid w:val="0859DD8E"/>
    <w:rsid w:val="086270BD"/>
    <w:rsid w:val="087C07A3"/>
    <w:rsid w:val="0884023A"/>
    <w:rsid w:val="0895544B"/>
    <w:rsid w:val="089833F9"/>
    <w:rsid w:val="08B23A13"/>
    <w:rsid w:val="08DE5680"/>
    <w:rsid w:val="08F8E11C"/>
    <w:rsid w:val="09157B25"/>
    <w:rsid w:val="091BE09A"/>
    <w:rsid w:val="092969DA"/>
    <w:rsid w:val="098D4BFB"/>
    <w:rsid w:val="09ABB6F2"/>
    <w:rsid w:val="09C603A5"/>
    <w:rsid w:val="09D597B7"/>
    <w:rsid w:val="0A703752"/>
    <w:rsid w:val="0A75EAA8"/>
    <w:rsid w:val="0A8D25EE"/>
    <w:rsid w:val="0AA35577"/>
    <w:rsid w:val="0AD25F09"/>
    <w:rsid w:val="0ADD463A"/>
    <w:rsid w:val="0AFBDDC0"/>
    <w:rsid w:val="0B732C19"/>
    <w:rsid w:val="0B8231BE"/>
    <w:rsid w:val="0BAAD3F9"/>
    <w:rsid w:val="0BABDAAA"/>
    <w:rsid w:val="0BC6325C"/>
    <w:rsid w:val="0BCF2DE7"/>
    <w:rsid w:val="0BD3AD45"/>
    <w:rsid w:val="0BEA1BD6"/>
    <w:rsid w:val="0BF01B49"/>
    <w:rsid w:val="0C10D65D"/>
    <w:rsid w:val="0C1F651A"/>
    <w:rsid w:val="0C306C80"/>
    <w:rsid w:val="0C3232E8"/>
    <w:rsid w:val="0C37490E"/>
    <w:rsid w:val="0C50B3EB"/>
    <w:rsid w:val="0C637F71"/>
    <w:rsid w:val="0C77049D"/>
    <w:rsid w:val="0CB787B6"/>
    <w:rsid w:val="0CBDF279"/>
    <w:rsid w:val="0CCCF7F1"/>
    <w:rsid w:val="0CDA9234"/>
    <w:rsid w:val="0CE770C1"/>
    <w:rsid w:val="0D13B5C7"/>
    <w:rsid w:val="0D2C6B75"/>
    <w:rsid w:val="0D2C74EB"/>
    <w:rsid w:val="0D2CCD86"/>
    <w:rsid w:val="0D4B9B64"/>
    <w:rsid w:val="0D6CAD7B"/>
    <w:rsid w:val="0D8671F0"/>
    <w:rsid w:val="0D8D58FD"/>
    <w:rsid w:val="0D9DF702"/>
    <w:rsid w:val="0DBFE508"/>
    <w:rsid w:val="0DF9C088"/>
    <w:rsid w:val="0E19AD57"/>
    <w:rsid w:val="0E1AEAEF"/>
    <w:rsid w:val="0E21FF21"/>
    <w:rsid w:val="0E2E7947"/>
    <w:rsid w:val="0E584CDF"/>
    <w:rsid w:val="0E7DA4EB"/>
    <w:rsid w:val="0E848115"/>
    <w:rsid w:val="0EBDDC0D"/>
    <w:rsid w:val="0EC414B3"/>
    <w:rsid w:val="0EFB4AE8"/>
    <w:rsid w:val="0F2906D2"/>
    <w:rsid w:val="0F483F9C"/>
    <w:rsid w:val="0F7ACD88"/>
    <w:rsid w:val="0F8D243B"/>
    <w:rsid w:val="0F9410B3"/>
    <w:rsid w:val="0FC11997"/>
    <w:rsid w:val="0FDB7082"/>
    <w:rsid w:val="0FF48DE3"/>
    <w:rsid w:val="100161CC"/>
    <w:rsid w:val="1001C90C"/>
    <w:rsid w:val="100677D6"/>
    <w:rsid w:val="1007173D"/>
    <w:rsid w:val="100FDD29"/>
    <w:rsid w:val="10238A6A"/>
    <w:rsid w:val="102D805F"/>
    <w:rsid w:val="103BDFA5"/>
    <w:rsid w:val="10915D70"/>
    <w:rsid w:val="10AB6B16"/>
    <w:rsid w:val="10C15567"/>
    <w:rsid w:val="1146D1C8"/>
    <w:rsid w:val="1149B08D"/>
    <w:rsid w:val="115AA47A"/>
    <w:rsid w:val="118F0C84"/>
    <w:rsid w:val="118F40F9"/>
    <w:rsid w:val="11CC05AB"/>
    <w:rsid w:val="11D49905"/>
    <w:rsid w:val="11DFBA30"/>
    <w:rsid w:val="1207C6F1"/>
    <w:rsid w:val="121BD54F"/>
    <w:rsid w:val="124BF972"/>
    <w:rsid w:val="1278DEA7"/>
    <w:rsid w:val="127ED592"/>
    <w:rsid w:val="1282AC2D"/>
    <w:rsid w:val="128681FD"/>
    <w:rsid w:val="129EC587"/>
    <w:rsid w:val="12A6DF35"/>
    <w:rsid w:val="12B2BEFF"/>
    <w:rsid w:val="12D26E2A"/>
    <w:rsid w:val="12E1D212"/>
    <w:rsid w:val="132061EF"/>
    <w:rsid w:val="132F06EE"/>
    <w:rsid w:val="1337CC31"/>
    <w:rsid w:val="13509A7F"/>
    <w:rsid w:val="13878B06"/>
    <w:rsid w:val="13A20944"/>
    <w:rsid w:val="13A4C080"/>
    <w:rsid w:val="142A6659"/>
    <w:rsid w:val="14597DE1"/>
    <w:rsid w:val="145FA170"/>
    <w:rsid w:val="147CF860"/>
    <w:rsid w:val="14A2D886"/>
    <w:rsid w:val="14C60020"/>
    <w:rsid w:val="14CC1938"/>
    <w:rsid w:val="14D55D9E"/>
    <w:rsid w:val="14D773EA"/>
    <w:rsid w:val="14E26586"/>
    <w:rsid w:val="14EBC7B8"/>
    <w:rsid w:val="1541D632"/>
    <w:rsid w:val="1571BC27"/>
    <w:rsid w:val="15722654"/>
    <w:rsid w:val="157B8D76"/>
    <w:rsid w:val="158F645D"/>
    <w:rsid w:val="161D8EDF"/>
    <w:rsid w:val="1625C31F"/>
    <w:rsid w:val="163FA436"/>
    <w:rsid w:val="1651DF93"/>
    <w:rsid w:val="165C98F0"/>
    <w:rsid w:val="16600F7D"/>
    <w:rsid w:val="16606E6B"/>
    <w:rsid w:val="1674ACC9"/>
    <w:rsid w:val="168E0881"/>
    <w:rsid w:val="16B0DCE6"/>
    <w:rsid w:val="16D76243"/>
    <w:rsid w:val="16F26A65"/>
    <w:rsid w:val="16F6100D"/>
    <w:rsid w:val="172B7CDD"/>
    <w:rsid w:val="172C0DDB"/>
    <w:rsid w:val="176B59DA"/>
    <w:rsid w:val="1784BB64"/>
    <w:rsid w:val="178BF3A4"/>
    <w:rsid w:val="179926D6"/>
    <w:rsid w:val="179F4F52"/>
    <w:rsid w:val="17A40EF3"/>
    <w:rsid w:val="17BDCD6F"/>
    <w:rsid w:val="17E3BE97"/>
    <w:rsid w:val="17FCC490"/>
    <w:rsid w:val="18038528"/>
    <w:rsid w:val="1805816D"/>
    <w:rsid w:val="18075AB8"/>
    <w:rsid w:val="1814992E"/>
    <w:rsid w:val="181A4B50"/>
    <w:rsid w:val="18224A15"/>
    <w:rsid w:val="18451AFC"/>
    <w:rsid w:val="1852248D"/>
    <w:rsid w:val="18844070"/>
    <w:rsid w:val="189023A7"/>
    <w:rsid w:val="18BFC27C"/>
    <w:rsid w:val="18C77536"/>
    <w:rsid w:val="1920E16E"/>
    <w:rsid w:val="193FAC45"/>
    <w:rsid w:val="194DE3A3"/>
    <w:rsid w:val="1975A233"/>
    <w:rsid w:val="198420AF"/>
    <w:rsid w:val="198A6516"/>
    <w:rsid w:val="19BD699B"/>
    <w:rsid w:val="19CE4F9A"/>
    <w:rsid w:val="19D555EE"/>
    <w:rsid w:val="19FF3A67"/>
    <w:rsid w:val="1A2A7878"/>
    <w:rsid w:val="1A2A88E3"/>
    <w:rsid w:val="1A3D082E"/>
    <w:rsid w:val="1A4DB234"/>
    <w:rsid w:val="1A511E6E"/>
    <w:rsid w:val="1A53E41F"/>
    <w:rsid w:val="1A6DA438"/>
    <w:rsid w:val="1A70F55A"/>
    <w:rsid w:val="1A7DE532"/>
    <w:rsid w:val="1A817007"/>
    <w:rsid w:val="1AA57B30"/>
    <w:rsid w:val="1B0DFE0C"/>
    <w:rsid w:val="1B1055F2"/>
    <w:rsid w:val="1B18C49A"/>
    <w:rsid w:val="1B3DB854"/>
    <w:rsid w:val="1B6A2235"/>
    <w:rsid w:val="1B8E8F14"/>
    <w:rsid w:val="1BA2AC85"/>
    <w:rsid w:val="1BBA6E30"/>
    <w:rsid w:val="1C366690"/>
    <w:rsid w:val="1C87E7F3"/>
    <w:rsid w:val="1C9A22A9"/>
    <w:rsid w:val="1CBCB027"/>
    <w:rsid w:val="1CD5A5E0"/>
    <w:rsid w:val="1CDDF50B"/>
    <w:rsid w:val="1D2BAD0E"/>
    <w:rsid w:val="1D3464D5"/>
    <w:rsid w:val="1D34C899"/>
    <w:rsid w:val="1D38D38E"/>
    <w:rsid w:val="1D5E8818"/>
    <w:rsid w:val="1D850A29"/>
    <w:rsid w:val="1D98FEB9"/>
    <w:rsid w:val="1DBA5C80"/>
    <w:rsid w:val="1DE07267"/>
    <w:rsid w:val="1DE5C3D5"/>
    <w:rsid w:val="1E137A1C"/>
    <w:rsid w:val="1E164AC1"/>
    <w:rsid w:val="1E387694"/>
    <w:rsid w:val="1E3C838F"/>
    <w:rsid w:val="1E92516D"/>
    <w:rsid w:val="1EAB7E57"/>
    <w:rsid w:val="1F0F5BDD"/>
    <w:rsid w:val="1F6EDCBF"/>
    <w:rsid w:val="1F80C70B"/>
    <w:rsid w:val="1F8934EB"/>
    <w:rsid w:val="1FC4386E"/>
    <w:rsid w:val="1FD7CF5D"/>
    <w:rsid w:val="1FEF338F"/>
    <w:rsid w:val="201BAC0E"/>
    <w:rsid w:val="201CA3ED"/>
    <w:rsid w:val="2026D469"/>
    <w:rsid w:val="202CFE11"/>
    <w:rsid w:val="202F8C66"/>
    <w:rsid w:val="2030B643"/>
    <w:rsid w:val="20341D77"/>
    <w:rsid w:val="204ABA22"/>
    <w:rsid w:val="2063AA09"/>
    <w:rsid w:val="2078B8FB"/>
    <w:rsid w:val="208AEC6D"/>
    <w:rsid w:val="20A3A5A3"/>
    <w:rsid w:val="20AF1585"/>
    <w:rsid w:val="20DBC12E"/>
    <w:rsid w:val="20F3C04F"/>
    <w:rsid w:val="21010CE8"/>
    <w:rsid w:val="21B4BBF1"/>
    <w:rsid w:val="21BB8A81"/>
    <w:rsid w:val="21C2D3CE"/>
    <w:rsid w:val="21D6053D"/>
    <w:rsid w:val="21DDC2AB"/>
    <w:rsid w:val="21EBEAC0"/>
    <w:rsid w:val="21FF7765"/>
    <w:rsid w:val="223F753F"/>
    <w:rsid w:val="228941FB"/>
    <w:rsid w:val="22902032"/>
    <w:rsid w:val="22C3585C"/>
    <w:rsid w:val="22C692CE"/>
    <w:rsid w:val="22CD48A3"/>
    <w:rsid w:val="22E5C0CA"/>
    <w:rsid w:val="22FCE4F9"/>
    <w:rsid w:val="23216C8F"/>
    <w:rsid w:val="23277595"/>
    <w:rsid w:val="233D68C7"/>
    <w:rsid w:val="23686AC3"/>
    <w:rsid w:val="237125F8"/>
    <w:rsid w:val="23865271"/>
    <w:rsid w:val="238F8CEB"/>
    <w:rsid w:val="239F6885"/>
    <w:rsid w:val="23A06D4D"/>
    <w:rsid w:val="23C7E9C6"/>
    <w:rsid w:val="23D895D6"/>
    <w:rsid w:val="23F7F120"/>
    <w:rsid w:val="23FCB310"/>
    <w:rsid w:val="2433C0FF"/>
    <w:rsid w:val="24CEF90C"/>
    <w:rsid w:val="252C343B"/>
    <w:rsid w:val="255EDF8D"/>
    <w:rsid w:val="25618940"/>
    <w:rsid w:val="25A3266A"/>
    <w:rsid w:val="25BD7E3D"/>
    <w:rsid w:val="25C691D9"/>
    <w:rsid w:val="2604DBD8"/>
    <w:rsid w:val="2608B53E"/>
    <w:rsid w:val="262425F5"/>
    <w:rsid w:val="2629EC8A"/>
    <w:rsid w:val="26510391"/>
    <w:rsid w:val="26897FEE"/>
    <w:rsid w:val="268D4580"/>
    <w:rsid w:val="26A624C8"/>
    <w:rsid w:val="26AA72D3"/>
    <w:rsid w:val="26AE9FE9"/>
    <w:rsid w:val="26BE8A7B"/>
    <w:rsid w:val="26E1DBAC"/>
    <w:rsid w:val="26E3CE3D"/>
    <w:rsid w:val="26F4291E"/>
    <w:rsid w:val="270B8D24"/>
    <w:rsid w:val="2721BFFB"/>
    <w:rsid w:val="27354F7B"/>
    <w:rsid w:val="2743D22B"/>
    <w:rsid w:val="27852A07"/>
    <w:rsid w:val="278E159D"/>
    <w:rsid w:val="27946365"/>
    <w:rsid w:val="27AAB277"/>
    <w:rsid w:val="280B8928"/>
    <w:rsid w:val="282B16C5"/>
    <w:rsid w:val="283EB838"/>
    <w:rsid w:val="283FEACA"/>
    <w:rsid w:val="285363F0"/>
    <w:rsid w:val="28B945FF"/>
    <w:rsid w:val="28D589F7"/>
    <w:rsid w:val="28FBEEC2"/>
    <w:rsid w:val="29252B01"/>
    <w:rsid w:val="2933ADBF"/>
    <w:rsid w:val="2971676B"/>
    <w:rsid w:val="29861F07"/>
    <w:rsid w:val="298C3C5C"/>
    <w:rsid w:val="2999041E"/>
    <w:rsid w:val="29A80500"/>
    <w:rsid w:val="29C7B91D"/>
    <w:rsid w:val="29C9CF79"/>
    <w:rsid w:val="29D93385"/>
    <w:rsid w:val="2A1E8291"/>
    <w:rsid w:val="2A2EF41A"/>
    <w:rsid w:val="2A6380D2"/>
    <w:rsid w:val="2A6A637C"/>
    <w:rsid w:val="2A711918"/>
    <w:rsid w:val="2A9D99F5"/>
    <w:rsid w:val="2AB4F325"/>
    <w:rsid w:val="2AB76817"/>
    <w:rsid w:val="2AB78EA5"/>
    <w:rsid w:val="2B01620B"/>
    <w:rsid w:val="2B386CDF"/>
    <w:rsid w:val="2B3987D2"/>
    <w:rsid w:val="2B4C6049"/>
    <w:rsid w:val="2B4F8F6F"/>
    <w:rsid w:val="2B6C71EC"/>
    <w:rsid w:val="2B90BEC8"/>
    <w:rsid w:val="2B9ED590"/>
    <w:rsid w:val="2BC33A66"/>
    <w:rsid w:val="2C12419A"/>
    <w:rsid w:val="2C1E4771"/>
    <w:rsid w:val="2C84429C"/>
    <w:rsid w:val="2C9FDB6D"/>
    <w:rsid w:val="2CB14DEC"/>
    <w:rsid w:val="2CD6A41C"/>
    <w:rsid w:val="2CED32A0"/>
    <w:rsid w:val="2CF4A252"/>
    <w:rsid w:val="2CF92633"/>
    <w:rsid w:val="2D755F39"/>
    <w:rsid w:val="2D77B1FD"/>
    <w:rsid w:val="2DB3B5BF"/>
    <w:rsid w:val="2DD53D1A"/>
    <w:rsid w:val="2DE298B6"/>
    <w:rsid w:val="2DEFDF13"/>
    <w:rsid w:val="2E1E6A2D"/>
    <w:rsid w:val="2E1FBFE5"/>
    <w:rsid w:val="2E2BA915"/>
    <w:rsid w:val="2E2C67A0"/>
    <w:rsid w:val="2E698D27"/>
    <w:rsid w:val="2E803266"/>
    <w:rsid w:val="2EC065CC"/>
    <w:rsid w:val="2ED33078"/>
    <w:rsid w:val="2ED5408D"/>
    <w:rsid w:val="2EEEEFE6"/>
    <w:rsid w:val="2EF28BAF"/>
    <w:rsid w:val="2F06F551"/>
    <w:rsid w:val="2F18CF23"/>
    <w:rsid w:val="2F1BAA13"/>
    <w:rsid w:val="2F5934A1"/>
    <w:rsid w:val="2F69677F"/>
    <w:rsid w:val="2F86CD93"/>
    <w:rsid w:val="2F8A8CB3"/>
    <w:rsid w:val="2F90BE0B"/>
    <w:rsid w:val="2F985C66"/>
    <w:rsid w:val="2FBA2F62"/>
    <w:rsid w:val="2FCB5AD6"/>
    <w:rsid w:val="2FEB8656"/>
    <w:rsid w:val="2FF38C63"/>
    <w:rsid w:val="2FF60916"/>
    <w:rsid w:val="302B3671"/>
    <w:rsid w:val="3036C1F0"/>
    <w:rsid w:val="3065ACC5"/>
    <w:rsid w:val="306AD27E"/>
    <w:rsid w:val="308AB35C"/>
    <w:rsid w:val="309331AF"/>
    <w:rsid w:val="309824AB"/>
    <w:rsid w:val="30DED094"/>
    <w:rsid w:val="30FF8622"/>
    <w:rsid w:val="31068D0F"/>
    <w:rsid w:val="31168AB8"/>
    <w:rsid w:val="3119C32B"/>
    <w:rsid w:val="3121450E"/>
    <w:rsid w:val="312BDD50"/>
    <w:rsid w:val="3145F5DB"/>
    <w:rsid w:val="31874950"/>
    <w:rsid w:val="319A0B5F"/>
    <w:rsid w:val="31ACA340"/>
    <w:rsid w:val="31F3C419"/>
    <w:rsid w:val="32383EF4"/>
    <w:rsid w:val="32483D10"/>
    <w:rsid w:val="324CE9C5"/>
    <w:rsid w:val="324DBD6C"/>
    <w:rsid w:val="328807FF"/>
    <w:rsid w:val="32928A14"/>
    <w:rsid w:val="32ADA8F6"/>
    <w:rsid w:val="32AEE992"/>
    <w:rsid w:val="32BE8EE8"/>
    <w:rsid w:val="32C035EE"/>
    <w:rsid w:val="32EEA21B"/>
    <w:rsid w:val="33000CC7"/>
    <w:rsid w:val="330D3B92"/>
    <w:rsid w:val="33182C12"/>
    <w:rsid w:val="33227B53"/>
    <w:rsid w:val="332584D8"/>
    <w:rsid w:val="33493C7D"/>
    <w:rsid w:val="335482B0"/>
    <w:rsid w:val="3385A42A"/>
    <w:rsid w:val="3389060D"/>
    <w:rsid w:val="338F7AA8"/>
    <w:rsid w:val="33ACD87B"/>
    <w:rsid w:val="33CAE7AB"/>
    <w:rsid w:val="33D9DC17"/>
    <w:rsid w:val="33FC0BF7"/>
    <w:rsid w:val="340E0754"/>
    <w:rsid w:val="344243B7"/>
    <w:rsid w:val="347260EC"/>
    <w:rsid w:val="347AB8E8"/>
    <w:rsid w:val="34A891CF"/>
    <w:rsid w:val="34B41244"/>
    <w:rsid w:val="34E3ED05"/>
    <w:rsid w:val="35535FB6"/>
    <w:rsid w:val="35626391"/>
    <w:rsid w:val="356D85D2"/>
    <w:rsid w:val="357665D1"/>
    <w:rsid w:val="357AFFC6"/>
    <w:rsid w:val="35A5DCB0"/>
    <w:rsid w:val="35ADAA70"/>
    <w:rsid w:val="35BEC2A8"/>
    <w:rsid w:val="35C6B467"/>
    <w:rsid w:val="35E7FB8E"/>
    <w:rsid w:val="363DAE4C"/>
    <w:rsid w:val="3654357A"/>
    <w:rsid w:val="36779204"/>
    <w:rsid w:val="368339CD"/>
    <w:rsid w:val="36840A89"/>
    <w:rsid w:val="36B3C4A0"/>
    <w:rsid w:val="36F2C219"/>
    <w:rsid w:val="372DFB81"/>
    <w:rsid w:val="3737DF3B"/>
    <w:rsid w:val="373AB639"/>
    <w:rsid w:val="374FE6EB"/>
    <w:rsid w:val="375FA4DC"/>
    <w:rsid w:val="37829FFD"/>
    <w:rsid w:val="3785E4EB"/>
    <w:rsid w:val="379FBE83"/>
    <w:rsid w:val="37C1C86A"/>
    <w:rsid w:val="37DB0AC1"/>
    <w:rsid w:val="37F1836E"/>
    <w:rsid w:val="37FD8D42"/>
    <w:rsid w:val="3825E400"/>
    <w:rsid w:val="3825F45B"/>
    <w:rsid w:val="38415AEE"/>
    <w:rsid w:val="387AAD6A"/>
    <w:rsid w:val="38ADB947"/>
    <w:rsid w:val="38B48DA0"/>
    <w:rsid w:val="38BF3988"/>
    <w:rsid w:val="38BFDEF5"/>
    <w:rsid w:val="38D4E344"/>
    <w:rsid w:val="38E23791"/>
    <w:rsid w:val="3904DDD1"/>
    <w:rsid w:val="3923E1EF"/>
    <w:rsid w:val="39589542"/>
    <w:rsid w:val="396BA706"/>
    <w:rsid w:val="399B7F46"/>
    <w:rsid w:val="39B7A4F5"/>
    <w:rsid w:val="39BB2A06"/>
    <w:rsid w:val="39BDCFD4"/>
    <w:rsid w:val="39C28810"/>
    <w:rsid w:val="39C2D95D"/>
    <w:rsid w:val="39DB04A5"/>
    <w:rsid w:val="3A002D01"/>
    <w:rsid w:val="3A4CE0E6"/>
    <w:rsid w:val="3A527824"/>
    <w:rsid w:val="3B191C2C"/>
    <w:rsid w:val="3B192F7D"/>
    <w:rsid w:val="3B211B95"/>
    <w:rsid w:val="3B3BE033"/>
    <w:rsid w:val="3B4F3BE9"/>
    <w:rsid w:val="3B54CE26"/>
    <w:rsid w:val="3B5FF04D"/>
    <w:rsid w:val="3B68AF0E"/>
    <w:rsid w:val="3B7AE413"/>
    <w:rsid w:val="3B812A17"/>
    <w:rsid w:val="3B82F943"/>
    <w:rsid w:val="3BA2BAF4"/>
    <w:rsid w:val="3BD104A6"/>
    <w:rsid w:val="3BF21F59"/>
    <w:rsid w:val="3C16C5DF"/>
    <w:rsid w:val="3C1A7EFF"/>
    <w:rsid w:val="3C2E5D63"/>
    <w:rsid w:val="3C5A0021"/>
    <w:rsid w:val="3CA3CB2A"/>
    <w:rsid w:val="3CB10E01"/>
    <w:rsid w:val="3CE75916"/>
    <w:rsid w:val="3CFE5393"/>
    <w:rsid w:val="3D086035"/>
    <w:rsid w:val="3D423488"/>
    <w:rsid w:val="3D74AA05"/>
    <w:rsid w:val="3DA8DB0A"/>
    <w:rsid w:val="3DC6D999"/>
    <w:rsid w:val="3DF094C5"/>
    <w:rsid w:val="3E004A15"/>
    <w:rsid w:val="3E1BAACD"/>
    <w:rsid w:val="3E349DF1"/>
    <w:rsid w:val="3E3EAB1E"/>
    <w:rsid w:val="3E711CEE"/>
    <w:rsid w:val="3E73E17F"/>
    <w:rsid w:val="3E894EB5"/>
    <w:rsid w:val="3E94728A"/>
    <w:rsid w:val="3EA814A2"/>
    <w:rsid w:val="3EB9BD77"/>
    <w:rsid w:val="3EDDC15C"/>
    <w:rsid w:val="3EEBE809"/>
    <w:rsid w:val="3F07A7D9"/>
    <w:rsid w:val="3F20C90A"/>
    <w:rsid w:val="3F7564F8"/>
    <w:rsid w:val="3F911231"/>
    <w:rsid w:val="3F9234C8"/>
    <w:rsid w:val="3FB10885"/>
    <w:rsid w:val="3FB3E2B3"/>
    <w:rsid w:val="3FC326CE"/>
    <w:rsid w:val="402A4F18"/>
    <w:rsid w:val="4045B38E"/>
    <w:rsid w:val="4053D41D"/>
    <w:rsid w:val="40742A0A"/>
    <w:rsid w:val="40898223"/>
    <w:rsid w:val="408FA403"/>
    <w:rsid w:val="4091911F"/>
    <w:rsid w:val="4093DBF8"/>
    <w:rsid w:val="4101A5B2"/>
    <w:rsid w:val="411D1261"/>
    <w:rsid w:val="4130991A"/>
    <w:rsid w:val="41445235"/>
    <w:rsid w:val="4144D9CE"/>
    <w:rsid w:val="414AB97B"/>
    <w:rsid w:val="414F6137"/>
    <w:rsid w:val="41671087"/>
    <w:rsid w:val="416A4D01"/>
    <w:rsid w:val="41769610"/>
    <w:rsid w:val="418072D4"/>
    <w:rsid w:val="4193F578"/>
    <w:rsid w:val="41A67CF0"/>
    <w:rsid w:val="41C75F08"/>
    <w:rsid w:val="420AB18D"/>
    <w:rsid w:val="4214CAA6"/>
    <w:rsid w:val="421C65C8"/>
    <w:rsid w:val="424B21B5"/>
    <w:rsid w:val="426C54A0"/>
    <w:rsid w:val="42ABBEA7"/>
    <w:rsid w:val="42F91720"/>
    <w:rsid w:val="43079674"/>
    <w:rsid w:val="431D7F5C"/>
    <w:rsid w:val="434F2A7E"/>
    <w:rsid w:val="435AD924"/>
    <w:rsid w:val="4381E5DB"/>
    <w:rsid w:val="4382ADD6"/>
    <w:rsid w:val="4384F63D"/>
    <w:rsid w:val="43972979"/>
    <w:rsid w:val="43F0F258"/>
    <w:rsid w:val="4447D208"/>
    <w:rsid w:val="4460A30F"/>
    <w:rsid w:val="449A1826"/>
    <w:rsid w:val="44A195AB"/>
    <w:rsid w:val="44C3F071"/>
    <w:rsid w:val="44C8D4C7"/>
    <w:rsid w:val="44F40D1D"/>
    <w:rsid w:val="45119303"/>
    <w:rsid w:val="4539A111"/>
    <w:rsid w:val="455F2DB2"/>
    <w:rsid w:val="4572A0E1"/>
    <w:rsid w:val="45A9D4C6"/>
    <w:rsid w:val="45D0BC8E"/>
    <w:rsid w:val="45E27B01"/>
    <w:rsid w:val="460BB373"/>
    <w:rsid w:val="462857DE"/>
    <w:rsid w:val="46C5B95E"/>
    <w:rsid w:val="46D54A6E"/>
    <w:rsid w:val="46F565CB"/>
    <w:rsid w:val="470D4F3A"/>
    <w:rsid w:val="471DD680"/>
    <w:rsid w:val="474EC528"/>
    <w:rsid w:val="476B1FFE"/>
    <w:rsid w:val="477FE764"/>
    <w:rsid w:val="47924020"/>
    <w:rsid w:val="47A31626"/>
    <w:rsid w:val="47E5AAAE"/>
    <w:rsid w:val="481183CD"/>
    <w:rsid w:val="481CEF2E"/>
    <w:rsid w:val="481F5EC4"/>
    <w:rsid w:val="482ED2E4"/>
    <w:rsid w:val="484778F3"/>
    <w:rsid w:val="484F0F76"/>
    <w:rsid w:val="485D4EF1"/>
    <w:rsid w:val="48685D34"/>
    <w:rsid w:val="48774D30"/>
    <w:rsid w:val="4888A73F"/>
    <w:rsid w:val="48A63362"/>
    <w:rsid w:val="48BFB957"/>
    <w:rsid w:val="48F3AA02"/>
    <w:rsid w:val="48F5C2D7"/>
    <w:rsid w:val="49003303"/>
    <w:rsid w:val="49089021"/>
    <w:rsid w:val="49111FB0"/>
    <w:rsid w:val="49147B5F"/>
    <w:rsid w:val="49474CD0"/>
    <w:rsid w:val="49CA2881"/>
    <w:rsid w:val="49F39D68"/>
    <w:rsid w:val="4A1CEA88"/>
    <w:rsid w:val="4ABEF6E1"/>
    <w:rsid w:val="4ACCD7B9"/>
    <w:rsid w:val="4ACE64F2"/>
    <w:rsid w:val="4AF1A0CC"/>
    <w:rsid w:val="4AF5178B"/>
    <w:rsid w:val="4B0BEA1A"/>
    <w:rsid w:val="4B16A092"/>
    <w:rsid w:val="4B2264BB"/>
    <w:rsid w:val="4B28AF0F"/>
    <w:rsid w:val="4B5B4BE2"/>
    <w:rsid w:val="4B9B952E"/>
    <w:rsid w:val="4BDEACA7"/>
    <w:rsid w:val="4BE2AFB5"/>
    <w:rsid w:val="4C0A2D7D"/>
    <w:rsid w:val="4C151263"/>
    <w:rsid w:val="4C1EE92A"/>
    <w:rsid w:val="4C394544"/>
    <w:rsid w:val="4C3E81E5"/>
    <w:rsid w:val="4C5765ED"/>
    <w:rsid w:val="4C58C1C8"/>
    <w:rsid w:val="4C5BC098"/>
    <w:rsid w:val="4C8CB421"/>
    <w:rsid w:val="4CB18DDC"/>
    <w:rsid w:val="4CB4A183"/>
    <w:rsid w:val="4D29F9B1"/>
    <w:rsid w:val="4D44DFFD"/>
    <w:rsid w:val="4D5CC20D"/>
    <w:rsid w:val="4D8F1C6A"/>
    <w:rsid w:val="4D93F916"/>
    <w:rsid w:val="4DADDF6A"/>
    <w:rsid w:val="4DBF7572"/>
    <w:rsid w:val="4E018586"/>
    <w:rsid w:val="4E1EEC10"/>
    <w:rsid w:val="4E7CC437"/>
    <w:rsid w:val="4E8A5F45"/>
    <w:rsid w:val="4E972743"/>
    <w:rsid w:val="4EB179F1"/>
    <w:rsid w:val="4EBC11D5"/>
    <w:rsid w:val="4EC26774"/>
    <w:rsid w:val="4ED05BAF"/>
    <w:rsid w:val="4ED5CF54"/>
    <w:rsid w:val="4F58BE72"/>
    <w:rsid w:val="4F6D6788"/>
    <w:rsid w:val="4F9E89EA"/>
    <w:rsid w:val="4FB7C510"/>
    <w:rsid w:val="4FC63763"/>
    <w:rsid w:val="4FC8A903"/>
    <w:rsid w:val="4FE44C9B"/>
    <w:rsid w:val="502D2984"/>
    <w:rsid w:val="5061C681"/>
    <w:rsid w:val="507C8917"/>
    <w:rsid w:val="50C625E7"/>
    <w:rsid w:val="511C2104"/>
    <w:rsid w:val="51BD7256"/>
    <w:rsid w:val="51CAF1C1"/>
    <w:rsid w:val="51F9417B"/>
    <w:rsid w:val="51FFB598"/>
    <w:rsid w:val="523792DA"/>
    <w:rsid w:val="5250D437"/>
    <w:rsid w:val="52527AC0"/>
    <w:rsid w:val="52586810"/>
    <w:rsid w:val="5258E593"/>
    <w:rsid w:val="528274E5"/>
    <w:rsid w:val="528C40B9"/>
    <w:rsid w:val="52C5ED6D"/>
    <w:rsid w:val="52F63809"/>
    <w:rsid w:val="52FBD122"/>
    <w:rsid w:val="535950D2"/>
    <w:rsid w:val="535FB55C"/>
    <w:rsid w:val="5364B9AF"/>
    <w:rsid w:val="536E04FB"/>
    <w:rsid w:val="536FFD27"/>
    <w:rsid w:val="53776EB5"/>
    <w:rsid w:val="53D0B067"/>
    <w:rsid w:val="53E7D3C0"/>
    <w:rsid w:val="53F07EEA"/>
    <w:rsid w:val="53F3800F"/>
    <w:rsid w:val="5417B19B"/>
    <w:rsid w:val="541CC983"/>
    <w:rsid w:val="542E94F0"/>
    <w:rsid w:val="5440F574"/>
    <w:rsid w:val="54633836"/>
    <w:rsid w:val="5468E749"/>
    <w:rsid w:val="546F5FC4"/>
    <w:rsid w:val="5473D4E3"/>
    <w:rsid w:val="54BFA644"/>
    <w:rsid w:val="54CD8C1C"/>
    <w:rsid w:val="54D604A6"/>
    <w:rsid w:val="54EDDCAA"/>
    <w:rsid w:val="54FC6BDD"/>
    <w:rsid w:val="55203C99"/>
    <w:rsid w:val="5527967D"/>
    <w:rsid w:val="552D179F"/>
    <w:rsid w:val="554FCD8D"/>
    <w:rsid w:val="55666DE7"/>
    <w:rsid w:val="5574D17B"/>
    <w:rsid w:val="55983676"/>
    <w:rsid w:val="55995319"/>
    <w:rsid w:val="55BE600A"/>
    <w:rsid w:val="55C0ABF2"/>
    <w:rsid w:val="55EFF435"/>
    <w:rsid w:val="560E0100"/>
    <w:rsid w:val="560E2405"/>
    <w:rsid w:val="5611612B"/>
    <w:rsid w:val="562E1697"/>
    <w:rsid w:val="562EF1FB"/>
    <w:rsid w:val="5670EF88"/>
    <w:rsid w:val="5684A340"/>
    <w:rsid w:val="568612DD"/>
    <w:rsid w:val="56922164"/>
    <w:rsid w:val="56A5B8EF"/>
    <w:rsid w:val="56AE209B"/>
    <w:rsid w:val="56B04FDE"/>
    <w:rsid w:val="56D7E0C4"/>
    <w:rsid w:val="56F50964"/>
    <w:rsid w:val="56F5E0A9"/>
    <w:rsid w:val="57018545"/>
    <w:rsid w:val="5704EF28"/>
    <w:rsid w:val="5711E8A1"/>
    <w:rsid w:val="571959A5"/>
    <w:rsid w:val="573156A1"/>
    <w:rsid w:val="57619DC7"/>
    <w:rsid w:val="5788A506"/>
    <w:rsid w:val="5799D6AE"/>
    <w:rsid w:val="579C27F9"/>
    <w:rsid w:val="57BF9EA1"/>
    <w:rsid w:val="57C552E6"/>
    <w:rsid w:val="57CB92F6"/>
    <w:rsid w:val="57DACC9E"/>
    <w:rsid w:val="57DC6E70"/>
    <w:rsid w:val="57E07674"/>
    <w:rsid w:val="57E52A4F"/>
    <w:rsid w:val="57F31788"/>
    <w:rsid w:val="57FA79D9"/>
    <w:rsid w:val="585E8DA7"/>
    <w:rsid w:val="589D3E61"/>
    <w:rsid w:val="58B95CFA"/>
    <w:rsid w:val="5910A488"/>
    <w:rsid w:val="591D84FB"/>
    <w:rsid w:val="593121DD"/>
    <w:rsid w:val="59467077"/>
    <w:rsid w:val="594973A9"/>
    <w:rsid w:val="597541C8"/>
    <w:rsid w:val="59773D35"/>
    <w:rsid w:val="59A33376"/>
    <w:rsid w:val="5A15AB48"/>
    <w:rsid w:val="5A376B0A"/>
    <w:rsid w:val="5A3C7441"/>
    <w:rsid w:val="5A3E4850"/>
    <w:rsid w:val="5A699F6B"/>
    <w:rsid w:val="5A94490A"/>
    <w:rsid w:val="5A9F188D"/>
    <w:rsid w:val="5A9FA3BE"/>
    <w:rsid w:val="5AC6FF62"/>
    <w:rsid w:val="5AC7286A"/>
    <w:rsid w:val="5AD86929"/>
    <w:rsid w:val="5ADB0A30"/>
    <w:rsid w:val="5ADF04A6"/>
    <w:rsid w:val="5AEFDE77"/>
    <w:rsid w:val="5B0A0BFF"/>
    <w:rsid w:val="5B20E8CA"/>
    <w:rsid w:val="5B451382"/>
    <w:rsid w:val="5B4E149C"/>
    <w:rsid w:val="5B6A629A"/>
    <w:rsid w:val="5B6FA6A0"/>
    <w:rsid w:val="5B850C31"/>
    <w:rsid w:val="5B8C0792"/>
    <w:rsid w:val="5B8CB7B3"/>
    <w:rsid w:val="5B954107"/>
    <w:rsid w:val="5BBEFC8C"/>
    <w:rsid w:val="5BC71100"/>
    <w:rsid w:val="5BC77492"/>
    <w:rsid w:val="5BDE8BD5"/>
    <w:rsid w:val="5BE9172A"/>
    <w:rsid w:val="5BF87D0D"/>
    <w:rsid w:val="5C03714F"/>
    <w:rsid w:val="5C10E8D9"/>
    <w:rsid w:val="5C14D0F8"/>
    <w:rsid w:val="5C271FC8"/>
    <w:rsid w:val="5C29F55D"/>
    <w:rsid w:val="5C355C00"/>
    <w:rsid w:val="5C4716C9"/>
    <w:rsid w:val="5C4DF05D"/>
    <w:rsid w:val="5C59D0EE"/>
    <w:rsid w:val="5C965025"/>
    <w:rsid w:val="5C980D8F"/>
    <w:rsid w:val="5CA5B202"/>
    <w:rsid w:val="5CB5CFDF"/>
    <w:rsid w:val="5CC35E2C"/>
    <w:rsid w:val="5CD4D90E"/>
    <w:rsid w:val="5D1C268A"/>
    <w:rsid w:val="5D229D87"/>
    <w:rsid w:val="5D4A0643"/>
    <w:rsid w:val="5D84951E"/>
    <w:rsid w:val="5D8EE12F"/>
    <w:rsid w:val="5DA6DF05"/>
    <w:rsid w:val="5DB31ED7"/>
    <w:rsid w:val="5DB998CF"/>
    <w:rsid w:val="5DD810BD"/>
    <w:rsid w:val="5DE796DC"/>
    <w:rsid w:val="5DFD83E0"/>
    <w:rsid w:val="5DFFD410"/>
    <w:rsid w:val="5E0F04FE"/>
    <w:rsid w:val="5E30B0FB"/>
    <w:rsid w:val="5E355B72"/>
    <w:rsid w:val="5E3EFF0B"/>
    <w:rsid w:val="5E4055C3"/>
    <w:rsid w:val="5E4484F2"/>
    <w:rsid w:val="5E7F1747"/>
    <w:rsid w:val="5E8316BF"/>
    <w:rsid w:val="5ED8D7F2"/>
    <w:rsid w:val="5EE1E3BE"/>
    <w:rsid w:val="5EEA7786"/>
    <w:rsid w:val="5EFF0F51"/>
    <w:rsid w:val="5F48CA90"/>
    <w:rsid w:val="5F515403"/>
    <w:rsid w:val="5F54DB79"/>
    <w:rsid w:val="5F57497F"/>
    <w:rsid w:val="5F92C2BD"/>
    <w:rsid w:val="5FA7503B"/>
    <w:rsid w:val="5FA7781D"/>
    <w:rsid w:val="5FB90DBA"/>
    <w:rsid w:val="5FCABD14"/>
    <w:rsid w:val="5FEC7490"/>
    <w:rsid w:val="5FF493EC"/>
    <w:rsid w:val="600B9B20"/>
    <w:rsid w:val="602A2A50"/>
    <w:rsid w:val="603D6DB2"/>
    <w:rsid w:val="60434627"/>
    <w:rsid w:val="604483AC"/>
    <w:rsid w:val="608C5242"/>
    <w:rsid w:val="6094446B"/>
    <w:rsid w:val="60BE3DF0"/>
    <w:rsid w:val="60F238BB"/>
    <w:rsid w:val="612C675A"/>
    <w:rsid w:val="613EBD7A"/>
    <w:rsid w:val="61418EE8"/>
    <w:rsid w:val="6169B25B"/>
    <w:rsid w:val="616DEF26"/>
    <w:rsid w:val="617BD30F"/>
    <w:rsid w:val="61994631"/>
    <w:rsid w:val="61B47682"/>
    <w:rsid w:val="61C2C5CA"/>
    <w:rsid w:val="61EA8E3A"/>
    <w:rsid w:val="61F05F72"/>
    <w:rsid w:val="61F1EBB8"/>
    <w:rsid w:val="62136695"/>
    <w:rsid w:val="621BB2AE"/>
    <w:rsid w:val="6226CF6B"/>
    <w:rsid w:val="6237A7F9"/>
    <w:rsid w:val="625D831B"/>
    <w:rsid w:val="628D2124"/>
    <w:rsid w:val="62A47626"/>
    <w:rsid w:val="62B119B4"/>
    <w:rsid w:val="62CEF544"/>
    <w:rsid w:val="62FE2C72"/>
    <w:rsid w:val="6302AB2D"/>
    <w:rsid w:val="631962A6"/>
    <w:rsid w:val="63270901"/>
    <w:rsid w:val="633BEF99"/>
    <w:rsid w:val="636872DA"/>
    <w:rsid w:val="63746235"/>
    <w:rsid w:val="637F306D"/>
    <w:rsid w:val="639E30CB"/>
    <w:rsid w:val="63E0FF5F"/>
    <w:rsid w:val="6405493A"/>
    <w:rsid w:val="6418ADD0"/>
    <w:rsid w:val="6419C3DB"/>
    <w:rsid w:val="6424DE0C"/>
    <w:rsid w:val="647FBDC4"/>
    <w:rsid w:val="648F775D"/>
    <w:rsid w:val="64951A18"/>
    <w:rsid w:val="649D6586"/>
    <w:rsid w:val="64C29E8D"/>
    <w:rsid w:val="64EB5406"/>
    <w:rsid w:val="64F686A7"/>
    <w:rsid w:val="651C01E7"/>
    <w:rsid w:val="659FFE26"/>
    <w:rsid w:val="65AD2373"/>
    <w:rsid w:val="65B38A45"/>
    <w:rsid w:val="65BD085A"/>
    <w:rsid w:val="65DDA395"/>
    <w:rsid w:val="65F6C6D1"/>
    <w:rsid w:val="66124F37"/>
    <w:rsid w:val="66195A89"/>
    <w:rsid w:val="66214BCB"/>
    <w:rsid w:val="662E9D7D"/>
    <w:rsid w:val="662EF3B5"/>
    <w:rsid w:val="667540FE"/>
    <w:rsid w:val="6675424E"/>
    <w:rsid w:val="669710BE"/>
    <w:rsid w:val="66A711EB"/>
    <w:rsid w:val="66E4AC64"/>
    <w:rsid w:val="66EBD918"/>
    <w:rsid w:val="66F58B78"/>
    <w:rsid w:val="67377B69"/>
    <w:rsid w:val="67536B9A"/>
    <w:rsid w:val="676EFA0F"/>
    <w:rsid w:val="67739C55"/>
    <w:rsid w:val="67AB4828"/>
    <w:rsid w:val="67CE9CBE"/>
    <w:rsid w:val="67D30D9A"/>
    <w:rsid w:val="67D9762C"/>
    <w:rsid w:val="67F10167"/>
    <w:rsid w:val="680F5DD5"/>
    <w:rsid w:val="68446989"/>
    <w:rsid w:val="685608D6"/>
    <w:rsid w:val="68624B96"/>
    <w:rsid w:val="6863E831"/>
    <w:rsid w:val="687A06A0"/>
    <w:rsid w:val="68BC6D69"/>
    <w:rsid w:val="68F3F9F0"/>
    <w:rsid w:val="69075F6B"/>
    <w:rsid w:val="69099E27"/>
    <w:rsid w:val="690C094F"/>
    <w:rsid w:val="690D7634"/>
    <w:rsid w:val="691FEB10"/>
    <w:rsid w:val="69454FF3"/>
    <w:rsid w:val="694582CE"/>
    <w:rsid w:val="694B5707"/>
    <w:rsid w:val="6968111B"/>
    <w:rsid w:val="697601E2"/>
    <w:rsid w:val="697DE29F"/>
    <w:rsid w:val="69ABBD02"/>
    <w:rsid w:val="69DA629F"/>
    <w:rsid w:val="69E511BB"/>
    <w:rsid w:val="69F3A874"/>
    <w:rsid w:val="69F96714"/>
    <w:rsid w:val="6A1317BD"/>
    <w:rsid w:val="6A191F49"/>
    <w:rsid w:val="6A4E8151"/>
    <w:rsid w:val="6A7503B0"/>
    <w:rsid w:val="6A7FAE1B"/>
    <w:rsid w:val="6AB3BBC1"/>
    <w:rsid w:val="6AE827A6"/>
    <w:rsid w:val="6AE9D85F"/>
    <w:rsid w:val="6AF15D30"/>
    <w:rsid w:val="6B08EB48"/>
    <w:rsid w:val="6B11AD8E"/>
    <w:rsid w:val="6B1C819C"/>
    <w:rsid w:val="6B37C0B5"/>
    <w:rsid w:val="6B68D37F"/>
    <w:rsid w:val="6B7E7E20"/>
    <w:rsid w:val="6B836544"/>
    <w:rsid w:val="6B8CC78F"/>
    <w:rsid w:val="6BA5A6B5"/>
    <w:rsid w:val="6BB2BAAD"/>
    <w:rsid w:val="6C02CE42"/>
    <w:rsid w:val="6C06B6A6"/>
    <w:rsid w:val="6C416832"/>
    <w:rsid w:val="6C48DCB9"/>
    <w:rsid w:val="6C50DFF4"/>
    <w:rsid w:val="6C53B3A3"/>
    <w:rsid w:val="6CEB99E3"/>
    <w:rsid w:val="6D2CEB46"/>
    <w:rsid w:val="6D416D43"/>
    <w:rsid w:val="6D57409E"/>
    <w:rsid w:val="6D8D0361"/>
    <w:rsid w:val="6DB48EFA"/>
    <w:rsid w:val="6E0EE5B1"/>
    <w:rsid w:val="6E15A36D"/>
    <w:rsid w:val="6E187582"/>
    <w:rsid w:val="6E62EE16"/>
    <w:rsid w:val="6E688C03"/>
    <w:rsid w:val="6E873598"/>
    <w:rsid w:val="6E8DA428"/>
    <w:rsid w:val="6E9747CA"/>
    <w:rsid w:val="6E9A0A2A"/>
    <w:rsid w:val="6EA2A1C5"/>
    <w:rsid w:val="6EB1FC71"/>
    <w:rsid w:val="6ED2A9CA"/>
    <w:rsid w:val="6ED365A9"/>
    <w:rsid w:val="6F024592"/>
    <w:rsid w:val="6F29450B"/>
    <w:rsid w:val="6F353278"/>
    <w:rsid w:val="6F459C21"/>
    <w:rsid w:val="6F8B7215"/>
    <w:rsid w:val="6F998278"/>
    <w:rsid w:val="6FA91973"/>
    <w:rsid w:val="6FC1E134"/>
    <w:rsid w:val="6FC68595"/>
    <w:rsid w:val="6FFB7C78"/>
    <w:rsid w:val="700715BE"/>
    <w:rsid w:val="7009DF5D"/>
    <w:rsid w:val="7013A0D2"/>
    <w:rsid w:val="70EDFBC9"/>
    <w:rsid w:val="71129F8B"/>
    <w:rsid w:val="71382B2A"/>
    <w:rsid w:val="714F425E"/>
    <w:rsid w:val="7195C0C7"/>
    <w:rsid w:val="71A77F0B"/>
    <w:rsid w:val="71BF721C"/>
    <w:rsid w:val="71CEFB46"/>
    <w:rsid w:val="71CFF5A7"/>
    <w:rsid w:val="71F5AFB8"/>
    <w:rsid w:val="71FB3C9A"/>
    <w:rsid w:val="720AAFEF"/>
    <w:rsid w:val="722F84F4"/>
    <w:rsid w:val="7264A699"/>
    <w:rsid w:val="726F46D1"/>
    <w:rsid w:val="727D776E"/>
    <w:rsid w:val="728A6FE6"/>
    <w:rsid w:val="72BB4542"/>
    <w:rsid w:val="72BEECF8"/>
    <w:rsid w:val="72C35243"/>
    <w:rsid w:val="72C6578A"/>
    <w:rsid w:val="73087CB8"/>
    <w:rsid w:val="733F6264"/>
    <w:rsid w:val="73507988"/>
    <w:rsid w:val="7350BD75"/>
    <w:rsid w:val="738863B3"/>
    <w:rsid w:val="7408B942"/>
    <w:rsid w:val="74268B1F"/>
    <w:rsid w:val="74270BA3"/>
    <w:rsid w:val="7446C363"/>
    <w:rsid w:val="74471635"/>
    <w:rsid w:val="7489CFF4"/>
    <w:rsid w:val="74ABBD61"/>
    <w:rsid w:val="74BAC122"/>
    <w:rsid w:val="74C00536"/>
    <w:rsid w:val="74C2F7AA"/>
    <w:rsid w:val="74D5F842"/>
    <w:rsid w:val="74FF8FFE"/>
    <w:rsid w:val="758B0660"/>
    <w:rsid w:val="75A30283"/>
    <w:rsid w:val="75A8C235"/>
    <w:rsid w:val="75A9D1A2"/>
    <w:rsid w:val="75B26598"/>
    <w:rsid w:val="75B31486"/>
    <w:rsid w:val="75C90930"/>
    <w:rsid w:val="76024248"/>
    <w:rsid w:val="76078FAD"/>
    <w:rsid w:val="760B009C"/>
    <w:rsid w:val="7630908E"/>
    <w:rsid w:val="765C39A7"/>
    <w:rsid w:val="765C58C3"/>
    <w:rsid w:val="7680FF4B"/>
    <w:rsid w:val="7682A1C3"/>
    <w:rsid w:val="76988F7F"/>
    <w:rsid w:val="76B29B0E"/>
    <w:rsid w:val="76B5E82D"/>
    <w:rsid w:val="76B7E6F8"/>
    <w:rsid w:val="76FE0235"/>
    <w:rsid w:val="7734C339"/>
    <w:rsid w:val="773F172A"/>
    <w:rsid w:val="77532053"/>
    <w:rsid w:val="77738025"/>
    <w:rsid w:val="7775C48C"/>
    <w:rsid w:val="777C19B0"/>
    <w:rsid w:val="77827B07"/>
    <w:rsid w:val="77C4A16C"/>
    <w:rsid w:val="78128149"/>
    <w:rsid w:val="783269AC"/>
    <w:rsid w:val="7852A1A2"/>
    <w:rsid w:val="78577F38"/>
    <w:rsid w:val="7858957B"/>
    <w:rsid w:val="785F85E7"/>
    <w:rsid w:val="7867D814"/>
    <w:rsid w:val="78BBD40F"/>
    <w:rsid w:val="78CAB39A"/>
    <w:rsid w:val="78E6653A"/>
    <w:rsid w:val="79112DBB"/>
    <w:rsid w:val="79225620"/>
    <w:rsid w:val="79637732"/>
    <w:rsid w:val="796BDA1B"/>
    <w:rsid w:val="79C19E6B"/>
    <w:rsid w:val="79C706CB"/>
    <w:rsid w:val="7A145E88"/>
    <w:rsid w:val="7A2736A3"/>
    <w:rsid w:val="7A6D1437"/>
    <w:rsid w:val="7A8C708D"/>
    <w:rsid w:val="7AC33A49"/>
    <w:rsid w:val="7AD46219"/>
    <w:rsid w:val="7AD72B1A"/>
    <w:rsid w:val="7AF08BD2"/>
    <w:rsid w:val="7AF39C62"/>
    <w:rsid w:val="7AF85727"/>
    <w:rsid w:val="7B1E331E"/>
    <w:rsid w:val="7B32E66E"/>
    <w:rsid w:val="7B5367BE"/>
    <w:rsid w:val="7B593788"/>
    <w:rsid w:val="7B60BC10"/>
    <w:rsid w:val="7B62C39B"/>
    <w:rsid w:val="7BD0A197"/>
    <w:rsid w:val="7C309AB3"/>
    <w:rsid w:val="7C645546"/>
    <w:rsid w:val="7C9CC97A"/>
    <w:rsid w:val="7CAD6EFB"/>
    <w:rsid w:val="7CBD2C1F"/>
    <w:rsid w:val="7CC2E96B"/>
    <w:rsid w:val="7CCDD2E0"/>
    <w:rsid w:val="7CF24ADF"/>
    <w:rsid w:val="7D09E01B"/>
    <w:rsid w:val="7D108233"/>
    <w:rsid w:val="7D1FDDF7"/>
    <w:rsid w:val="7D2A5244"/>
    <w:rsid w:val="7D2DF35E"/>
    <w:rsid w:val="7DA7F02B"/>
    <w:rsid w:val="7DB9BDC0"/>
    <w:rsid w:val="7DE50CF2"/>
    <w:rsid w:val="7DE56CB9"/>
    <w:rsid w:val="7DE9F43F"/>
    <w:rsid w:val="7E2F6843"/>
    <w:rsid w:val="7E2FFAA5"/>
    <w:rsid w:val="7E3439D0"/>
    <w:rsid w:val="7E39FF30"/>
    <w:rsid w:val="7E72A17A"/>
    <w:rsid w:val="7E7E4590"/>
    <w:rsid w:val="7EADA410"/>
    <w:rsid w:val="7F1FA80D"/>
    <w:rsid w:val="7F4C4659"/>
    <w:rsid w:val="7F5EF7F6"/>
    <w:rsid w:val="7F60BA1C"/>
    <w:rsid w:val="7F8F176D"/>
    <w:rsid w:val="7F9558CF"/>
    <w:rsid w:val="7FB43364"/>
    <w:rsid w:val="7FCD90DB"/>
    <w:rsid w:val="7FCEA9B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7724D8"/>
  <w15:chartTrackingRefBased/>
  <w15:docId w15:val="{00E29235-A7EC-41F4-8894-786D4831D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heme="minorBidi"/>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7C77"/>
    <w:pPr>
      <w:spacing w:after="200" w:line="288" w:lineRule="auto"/>
    </w:pPr>
  </w:style>
  <w:style w:type="paragraph" w:styleId="1">
    <w:name w:val="heading 1"/>
    <w:basedOn w:val="a"/>
    <w:next w:val="a"/>
    <w:link w:val="10"/>
    <w:uiPriority w:val="9"/>
    <w:qFormat/>
    <w:rsid w:val="00665DAA"/>
    <w:pPr>
      <w:keepNext/>
      <w:keepLines/>
      <w:spacing w:before="360" w:after="80"/>
      <w:outlineLvl w:val="0"/>
    </w:pPr>
    <w:rPr>
      <w:rFonts w:eastAsiaTheme="majorEastAsia" w:cstheme="majorBidi"/>
      <w:b/>
      <w:sz w:val="40"/>
      <w:szCs w:val="40"/>
    </w:rPr>
  </w:style>
  <w:style w:type="paragraph" w:styleId="2">
    <w:name w:val="heading 2"/>
    <w:basedOn w:val="a"/>
    <w:next w:val="a"/>
    <w:link w:val="20"/>
    <w:uiPriority w:val="9"/>
    <w:unhideWhenUsed/>
    <w:qFormat/>
    <w:rsid w:val="00665DAA"/>
    <w:pPr>
      <w:keepNext/>
      <w:keepLines/>
      <w:spacing w:before="160" w:after="80"/>
      <w:outlineLvl w:val="1"/>
    </w:pPr>
    <w:rPr>
      <w:rFonts w:eastAsiaTheme="majorEastAsia" w:cstheme="majorBidi"/>
      <w:b/>
      <w:color w:val="000000" w:themeColor="text1"/>
      <w:sz w:val="32"/>
      <w:szCs w:val="32"/>
    </w:rPr>
  </w:style>
  <w:style w:type="paragraph" w:styleId="3">
    <w:name w:val="heading 3"/>
    <w:basedOn w:val="a"/>
    <w:next w:val="a"/>
    <w:link w:val="30"/>
    <w:uiPriority w:val="9"/>
    <w:unhideWhenUsed/>
    <w:qFormat/>
    <w:rsid w:val="00665DAA"/>
    <w:pPr>
      <w:keepNext/>
      <w:keepLines/>
      <w:spacing w:before="160" w:after="80"/>
      <w:outlineLvl w:val="2"/>
    </w:pPr>
    <w:rPr>
      <w:rFonts w:eastAsiaTheme="majorEastAsia" w:cstheme="majorBidi"/>
      <w:b/>
      <w:color w:val="000000" w:themeColor="text1"/>
      <w:sz w:val="28"/>
      <w:szCs w:val="28"/>
    </w:rPr>
  </w:style>
  <w:style w:type="paragraph" w:styleId="4">
    <w:name w:val="heading 4"/>
    <w:basedOn w:val="a"/>
    <w:next w:val="a"/>
    <w:link w:val="40"/>
    <w:uiPriority w:val="9"/>
    <w:unhideWhenUsed/>
    <w:qFormat/>
    <w:rsid w:val="00665DA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65DA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65DA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65DA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65DA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65DA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65DAA"/>
    <w:rPr>
      <w:rFonts w:eastAsiaTheme="majorEastAsia" w:cstheme="majorBidi"/>
      <w:b/>
      <w:sz w:val="40"/>
      <w:szCs w:val="40"/>
    </w:rPr>
  </w:style>
  <w:style w:type="character" w:customStyle="1" w:styleId="20">
    <w:name w:val="标题 2 字符"/>
    <w:basedOn w:val="a0"/>
    <w:link w:val="2"/>
    <w:uiPriority w:val="9"/>
    <w:rsid w:val="00665DAA"/>
    <w:rPr>
      <w:rFonts w:eastAsiaTheme="majorEastAsia" w:cstheme="majorBidi"/>
      <w:b/>
      <w:color w:val="000000" w:themeColor="text1"/>
      <w:sz w:val="32"/>
      <w:szCs w:val="32"/>
    </w:rPr>
  </w:style>
  <w:style w:type="character" w:customStyle="1" w:styleId="30">
    <w:name w:val="标题 3 字符"/>
    <w:basedOn w:val="a0"/>
    <w:link w:val="3"/>
    <w:uiPriority w:val="9"/>
    <w:rsid w:val="00665DAA"/>
    <w:rPr>
      <w:rFonts w:eastAsiaTheme="majorEastAsia" w:cstheme="majorBidi"/>
      <w:b/>
      <w:color w:val="000000" w:themeColor="text1"/>
      <w:sz w:val="28"/>
      <w:szCs w:val="28"/>
    </w:rPr>
  </w:style>
  <w:style w:type="character" w:customStyle="1" w:styleId="40">
    <w:name w:val="标题 4 字符"/>
    <w:basedOn w:val="a0"/>
    <w:link w:val="4"/>
    <w:uiPriority w:val="9"/>
    <w:rsid w:val="00665DAA"/>
    <w:rPr>
      <w:rFonts w:eastAsiaTheme="majorEastAsia" w:cstheme="majorBidi"/>
      <w:i/>
      <w:iCs/>
      <w:color w:val="0F4761" w:themeColor="accent1" w:themeShade="BF"/>
    </w:rPr>
  </w:style>
  <w:style w:type="character" w:customStyle="1" w:styleId="50">
    <w:name w:val="标题 5 字符"/>
    <w:basedOn w:val="a0"/>
    <w:link w:val="5"/>
    <w:uiPriority w:val="9"/>
    <w:semiHidden/>
    <w:rsid w:val="00665DAA"/>
    <w:rPr>
      <w:rFonts w:eastAsiaTheme="majorEastAsia" w:cstheme="majorBidi"/>
      <w:color w:val="0F4761" w:themeColor="accent1" w:themeShade="BF"/>
    </w:rPr>
  </w:style>
  <w:style w:type="character" w:customStyle="1" w:styleId="60">
    <w:name w:val="标题 6 字符"/>
    <w:basedOn w:val="a0"/>
    <w:link w:val="6"/>
    <w:uiPriority w:val="9"/>
    <w:semiHidden/>
    <w:rsid w:val="00665DAA"/>
    <w:rPr>
      <w:rFonts w:eastAsiaTheme="majorEastAsia" w:cstheme="majorBidi"/>
      <w:i/>
      <w:iCs/>
      <w:color w:val="595959" w:themeColor="text1" w:themeTint="A6"/>
    </w:rPr>
  </w:style>
  <w:style w:type="character" w:customStyle="1" w:styleId="70">
    <w:name w:val="标题 7 字符"/>
    <w:basedOn w:val="a0"/>
    <w:link w:val="7"/>
    <w:uiPriority w:val="9"/>
    <w:semiHidden/>
    <w:rsid w:val="00665DAA"/>
    <w:rPr>
      <w:rFonts w:eastAsiaTheme="majorEastAsia" w:cstheme="majorBidi"/>
      <w:color w:val="595959" w:themeColor="text1" w:themeTint="A6"/>
    </w:rPr>
  </w:style>
  <w:style w:type="character" w:customStyle="1" w:styleId="80">
    <w:name w:val="标题 8 字符"/>
    <w:basedOn w:val="a0"/>
    <w:link w:val="8"/>
    <w:uiPriority w:val="9"/>
    <w:semiHidden/>
    <w:rsid w:val="00665DAA"/>
    <w:rPr>
      <w:rFonts w:eastAsiaTheme="majorEastAsia" w:cstheme="majorBidi"/>
      <w:i/>
      <w:iCs/>
      <w:color w:val="272727" w:themeColor="text1" w:themeTint="D8"/>
    </w:rPr>
  </w:style>
  <w:style w:type="character" w:customStyle="1" w:styleId="90">
    <w:name w:val="标题 9 字符"/>
    <w:basedOn w:val="a0"/>
    <w:link w:val="9"/>
    <w:uiPriority w:val="9"/>
    <w:semiHidden/>
    <w:rsid w:val="00665DAA"/>
    <w:rPr>
      <w:rFonts w:eastAsiaTheme="majorEastAsia" w:cstheme="majorBidi"/>
      <w:color w:val="272727" w:themeColor="text1" w:themeTint="D8"/>
    </w:rPr>
  </w:style>
  <w:style w:type="paragraph" w:styleId="a3">
    <w:name w:val="Title"/>
    <w:basedOn w:val="a"/>
    <w:next w:val="a"/>
    <w:link w:val="a4"/>
    <w:uiPriority w:val="10"/>
    <w:qFormat/>
    <w:rsid w:val="00665D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65D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65DAA"/>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665DAA"/>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665DAA"/>
    <w:pPr>
      <w:spacing w:before="160"/>
      <w:jc w:val="center"/>
    </w:pPr>
    <w:rPr>
      <w:i/>
      <w:iCs/>
      <w:color w:val="404040" w:themeColor="text1" w:themeTint="BF"/>
    </w:rPr>
  </w:style>
  <w:style w:type="character" w:customStyle="1" w:styleId="a8">
    <w:name w:val="引用 字符"/>
    <w:basedOn w:val="a0"/>
    <w:link w:val="a7"/>
    <w:uiPriority w:val="29"/>
    <w:rsid w:val="00665DAA"/>
    <w:rPr>
      <w:i/>
      <w:iCs/>
      <w:color w:val="404040" w:themeColor="text1" w:themeTint="BF"/>
    </w:rPr>
  </w:style>
  <w:style w:type="paragraph" w:styleId="a9">
    <w:name w:val="List Paragraph"/>
    <w:basedOn w:val="a"/>
    <w:uiPriority w:val="34"/>
    <w:qFormat/>
    <w:rsid w:val="00665DAA"/>
    <w:pPr>
      <w:ind w:left="720"/>
      <w:contextualSpacing/>
    </w:pPr>
  </w:style>
  <w:style w:type="character" w:styleId="aa">
    <w:name w:val="Intense Emphasis"/>
    <w:basedOn w:val="a0"/>
    <w:uiPriority w:val="21"/>
    <w:qFormat/>
    <w:rsid w:val="00665DAA"/>
    <w:rPr>
      <w:i/>
      <w:iCs/>
      <w:color w:val="0F4761" w:themeColor="accent1" w:themeShade="BF"/>
    </w:rPr>
  </w:style>
  <w:style w:type="paragraph" w:styleId="ab">
    <w:name w:val="Intense Quote"/>
    <w:basedOn w:val="a"/>
    <w:next w:val="a"/>
    <w:link w:val="ac"/>
    <w:uiPriority w:val="30"/>
    <w:qFormat/>
    <w:rsid w:val="00665D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65DAA"/>
    <w:rPr>
      <w:i/>
      <w:iCs/>
      <w:color w:val="0F4761" w:themeColor="accent1" w:themeShade="BF"/>
    </w:rPr>
  </w:style>
  <w:style w:type="character" w:styleId="ad">
    <w:name w:val="Intense Reference"/>
    <w:basedOn w:val="a0"/>
    <w:uiPriority w:val="32"/>
    <w:qFormat/>
    <w:rsid w:val="00665DAA"/>
    <w:rPr>
      <w:b/>
      <w:bCs/>
      <w:smallCaps/>
      <w:color w:val="0F4761" w:themeColor="accent1" w:themeShade="BF"/>
      <w:spacing w:val="5"/>
    </w:rPr>
  </w:style>
  <w:style w:type="paragraph" w:styleId="ae">
    <w:name w:val="No Spacing"/>
    <w:link w:val="af"/>
    <w:uiPriority w:val="1"/>
    <w:qFormat/>
    <w:rsid w:val="00665DAA"/>
    <w:pPr>
      <w:spacing w:after="0" w:line="240" w:lineRule="auto"/>
    </w:pPr>
    <w:rPr>
      <w:sz w:val="24"/>
    </w:rPr>
  </w:style>
  <w:style w:type="paragraph" w:customStyle="1" w:styleId="11">
    <w:name w:val="正文1"/>
    <w:rsid w:val="00665DAA"/>
    <w:pPr>
      <w:widowControl w:val="0"/>
      <w:spacing w:after="0" w:line="240" w:lineRule="auto"/>
      <w:jc w:val="both"/>
    </w:pPr>
    <w:rPr>
      <w:rFonts w:ascii="Calibri" w:hAnsi="Calibri" w:cs="Times New Roman"/>
      <w:sz w:val="21"/>
      <w:szCs w:val="21"/>
      <w:lang w:eastAsia="zh-CN"/>
    </w:rPr>
  </w:style>
  <w:style w:type="paragraph" w:customStyle="1" w:styleId="12">
    <w:name w:val="标题1"/>
    <w:basedOn w:val="a"/>
    <w:next w:val="11"/>
    <w:rsid w:val="00665DAA"/>
    <w:pPr>
      <w:widowControl w:val="0"/>
      <w:spacing w:after="0" w:line="240" w:lineRule="auto"/>
      <w:contextualSpacing/>
      <w:jc w:val="both"/>
    </w:pPr>
    <w:rPr>
      <w:rFonts w:ascii="Calibri Light" w:hAnsi="Calibri Light" w:cs="Times New Roman"/>
      <w:spacing w:val="-10"/>
      <w:kern w:val="28"/>
      <w:sz w:val="56"/>
      <w:szCs w:val="56"/>
      <w:lang w:eastAsia="zh-CN"/>
    </w:rPr>
  </w:style>
  <w:style w:type="table" w:styleId="af0">
    <w:name w:val="Table Grid"/>
    <w:basedOn w:val="a1"/>
    <w:uiPriority w:val="39"/>
    <w:rsid w:val="00665DAA"/>
    <w:pPr>
      <w:spacing w:after="0" w:line="240" w:lineRule="auto"/>
    </w:pPr>
    <w:rPr>
      <w:rFonts w:eastAsiaTheme="minorEastAsia"/>
      <w:sz w:val="21"/>
      <w:szCs w:val="21"/>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Grid Table Light"/>
    <w:basedOn w:val="a1"/>
    <w:uiPriority w:val="40"/>
    <w:rsid w:val="00665DAA"/>
    <w:pPr>
      <w:spacing w:after="0" w:line="240" w:lineRule="auto"/>
    </w:pPr>
    <w:rPr>
      <w:rFonts w:eastAsiaTheme="minorEastAsia"/>
      <w:sz w:val="21"/>
      <w:szCs w:val="21"/>
      <w:lang w:val="en-US"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2">
    <w:name w:val="header"/>
    <w:basedOn w:val="a"/>
    <w:link w:val="af3"/>
    <w:uiPriority w:val="99"/>
    <w:unhideWhenUsed/>
    <w:rsid w:val="00665DAA"/>
    <w:pPr>
      <w:tabs>
        <w:tab w:val="center" w:pos="4680"/>
        <w:tab w:val="right" w:pos="9360"/>
      </w:tabs>
      <w:spacing w:after="0" w:line="240" w:lineRule="auto"/>
    </w:pPr>
  </w:style>
  <w:style w:type="character" w:customStyle="1" w:styleId="af3">
    <w:name w:val="页眉 字符"/>
    <w:basedOn w:val="a0"/>
    <w:link w:val="af2"/>
    <w:uiPriority w:val="99"/>
    <w:rsid w:val="00665DAA"/>
    <w:rPr>
      <w:rFonts w:eastAsiaTheme="minorEastAsia"/>
      <w:kern w:val="0"/>
      <w:sz w:val="21"/>
      <w:szCs w:val="21"/>
      <w:lang w:val="en-US" w:eastAsia="ja-JP"/>
    </w:rPr>
  </w:style>
  <w:style w:type="paragraph" w:styleId="af4">
    <w:name w:val="footer"/>
    <w:basedOn w:val="a"/>
    <w:link w:val="af5"/>
    <w:uiPriority w:val="99"/>
    <w:unhideWhenUsed/>
    <w:rsid w:val="00665DAA"/>
    <w:pPr>
      <w:tabs>
        <w:tab w:val="center" w:pos="4680"/>
        <w:tab w:val="right" w:pos="9360"/>
      </w:tabs>
      <w:spacing w:after="0" w:line="240" w:lineRule="auto"/>
    </w:pPr>
  </w:style>
  <w:style w:type="character" w:customStyle="1" w:styleId="af5">
    <w:name w:val="页脚 字符"/>
    <w:basedOn w:val="a0"/>
    <w:link w:val="af4"/>
    <w:uiPriority w:val="99"/>
    <w:rsid w:val="00665DAA"/>
    <w:rPr>
      <w:rFonts w:eastAsiaTheme="minorEastAsia"/>
      <w:kern w:val="0"/>
      <w:sz w:val="21"/>
      <w:szCs w:val="21"/>
      <w:lang w:val="en-US" w:eastAsia="ja-JP"/>
    </w:rPr>
  </w:style>
  <w:style w:type="paragraph" w:styleId="TOC1">
    <w:name w:val="toc 1"/>
    <w:basedOn w:val="ae"/>
    <w:next w:val="ae"/>
    <w:autoRedefine/>
    <w:uiPriority w:val="39"/>
    <w:unhideWhenUsed/>
    <w:rsid w:val="00622C6E"/>
    <w:pPr>
      <w:spacing w:after="100"/>
    </w:pPr>
  </w:style>
  <w:style w:type="paragraph" w:styleId="TOC">
    <w:name w:val="TOC Heading"/>
    <w:basedOn w:val="1"/>
    <w:next w:val="a"/>
    <w:uiPriority w:val="39"/>
    <w:unhideWhenUsed/>
    <w:qFormat/>
    <w:rsid w:val="0030427C"/>
    <w:pPr>
      <w:spacing w:before="240" w:after="0" w:line="259" w:lineRule="auto"/>
      <w:outlineLvl w:val="9"/>
    </w:pPr>
    <w:rPr>
      <w:rFonts w:asciiTheme="majorHAnsi" w:hAnsiTheme="majorHAnsi"/>
      <w:b w:val="0"/>
      <w:color w:val="0F4761" w:themeColor="accent1" w:themeShade="BF"/>
      <w:sz w:val="32"/>
      <w:szCs w:val="32"/>
      <w14:ligatures w14:val="none"/>
    </w:rPr>
  </w:style>
  <w:style w:type="paragraph" w:styleId="TOC2">
    <w:name w:val="toc 2"/>
    <w:basedOn w:val="ae"/>
    <w:next w:val="ae"/>
    <w:autoRedefine/>
    <w:uiPriority w:val="39"/>
    <w:unhideWhenUsed/>
    <w:rsid w:val="001554FD"/>
    <w:pPr>
      <w:spacing w:after="100"/>
      <w:ind w:left="210"/>
    </w:pPr>
  </w:style>
  <w:style w:type="paragraph" w:styleId="TOC3">
    <w:name w:val="toc 3"/>
    <w:basedOn w:val="ae"/>
    <w:next w:val="ae"/>
    <w:autoRedefine/>
    <w:uiPriority w:val="39"/>
    <w:unhideWhenUsed/>
    <w:rsid w:val="001554FD"/>
    <w:pPr>
      <w:spacing w:after="100"/>
      <w:ind w:left="420"/>
    </w:pPr>
  </w:style>
  <w:style w:type="character" w:styleId="af6">
    <w:name w:val="Hyperlink"/>
    <w:basedOn w:val="a0"/>
    <w:uiPriority w:val="99"/>
    <w:unhideWhenUsed/>
    <w:rsid w:val="001554FD"/>
    <w:rPr>
      <w:color w:val="467886" w:themeColor="hyperlink"/>
      <w:u w:val="single"/>
    </w:rPr>
  </w:style>
  <w:style w:type="paragraph" w:styleId="TOC4">
    <w:name w:val="toc 4"/>
    <w:basedOn w:val="ae"/>
    <w:next w:val="ae"/>
    <w:autoRedefine/>
    <w:uiPriority w:val="39"/>
    <w:semiHidden/>
    <w:unhideWhenUsed/>
    <w:rsid w:val="00CA0B9F"/>
    <w:pPr>
      <w:spacing w:after="100"/>
      <w:ind w:left="630"/>
    </w:pPr>
  </w:style>
  <w:style w:type="paragraph" w:styleId="af7">
    <w:name w:val="Bibliography"/>
    <w:basedOn w:val="a"/>
    <w:next w:val="a"/>
    <w:uiPriority w:val="37"/>
    <w:unhideWhenUsed/>
    <w:rsid w:val="000F5518"/>
  </w:style>
  <w:style w:type="paragraph" w:customStyle="1" w:styleId="Tables">
    <w:name w:val="Tables"/>
    <w:basedOn w:val="ae"/>
    <w:link w:val="TablesChar"/>
    <w:qFormat/>
    <w:rsid w:val="00F63D77"/>
    <w:pPr>
      <w:jc w:val="center"/>
    </w:pPr>
    <w:rPr>
      <w:rFonts w:cs="Times New Roman"/>
      <w:szCs w:val="24"/>
    </w:rPr>
  </w:style>
  <w:style w:type="character" w:customStyle="1" w:styleId="af">
    <w:name w:val="无间隔 字符"/>
    <w:basedOn w:val="a0"/>
    <w:link w:val="ae"/>
    <w:uiPriority w:val="1"/>
    <w:rsid w:val="00F63D77"/>
    <w:rPr>
      <w:sz w:val="24"/>
    </w:rPr>
  </w:style>
  <w:style w:type="character" w:customStyle="1" w:styleId="TablesChar">
    <w:name w:val="Tables Char"/>
    <w:basedOn w:val="af"/>
    <w:link w:val="Tables"/>
    <w:rsid w:val="00F63D77"/>
    <w:rPr>
      <w:rFonts w:ascii="Times New Roman" w:hAnsi="Times New Roman" w:cs="Times New Roman"/>
      <w:sz w:val="24"/>
      <w:szCs w:val="24"/>
    </w:rPr>
  </w:style>
  <w:style w:type="paragraph" w:customStyle="1" w:styleId="Figures">
    <w:name w:val="Figures"/>
    <w:basedOn w:val="a"/>
    <w:link w:val="FiguresChar"/>
    <w:qFormat/>
    <w:rsid w:val="00F63D77"/>
    <w:pPr>
      <w:spacing w:after="0" w:line="240" w:lineRule="auto"/>
      <w:jc w:val="center"/>
    </w:pPr>
    <w:rPr>
      <w:sz w:val="24"/>
    </w:rPr>
  </w:style>
  <w:style w:type="character" w:customStyle="1" w:styleId="FiguresChar">
    <w:name w:val="Figures Char"/>
    <w:basedOn w:val="a0"/>
    <w:link w:val="Figures"/>
    <w:rsid w:val="00F63D77"/>
    <w:rPr>
      <w:sz w:val="24"/>
    </w:rPr>
  </w:style>
  <w:style w:type="paragraph" w:styleId="af8">
    <w:name w:val="caption"/>
    <w:basedOn w:val="a"/>
    <w:next w:val="a"/>
    <w:autoRedefine/>
    <w:uiPriority w:val="35"/>
    <w:unhideWhenUsed/>
    <w:qFormat/>
    <w:rsid w:val="00FC219B"/>
    <w:pPr>
      <w:spacing w:after="120" w:line="276" w:lineRule="auto"/>
      <w:jc w:val="center"/>
    </w:pPr>
    <w:rPr>
      <w:rFonts w:cs="Times New Roman"/>
      <w:i/>
      <w:iCs/>
      <w:color w:val="000000" w:themeColor="text1"/>
      <w:sz w:val="24"/>
      <w:szCs w:val="24"/>
    </w:rPr>
  </w:style>
  <w:style w:type="paragraph" w:styleId="af9">
    <w:name w:val="table of figures"/>
    <w:basedOn w:val="a"/>
    <w:next w:val="a"/>
    <w:uiPriority w:val="99"/>
    <w:unhideWhenUsed/>
    <w:rsid w:val="00F63D77"/>
    <w:pPr>
      <w:spacing w:after="0"/>
    </w:pPr>
  </w:style>
  <w:style w:type="table" w:styleId="5-1">
    <w:name w:val="Grid Table 5 Dark Accent 1"/>
    <w:basedOn w:val="a1"/>
    <w:uiPriority w:val="50"/>
    <w:rsid w:val="008F4CB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4-4">
    <w:name w:val="Grid Table 4 Accent 4"/>
    <w:basedOn w:val="a1"/>
    <w:uiPriority w:val="49"/>
    <w:rsid w:val="007B6BD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afa">
    <w:name w:val="Strong"/>
    <w:basedOn w:val="a0"/>
    <w:uiPriority w:val="22"/>
    <w:qFormat/>
    <w:rsid w:val="00351F18"/>
    <w:rPr>
      <w:b/>
      <w:bCs/>
    </w:rPr>
  </w:style>
  <w:style w:type="table" w:styleId="3-1">
    <w:name w:val="List Table 3 Accent 1"/>
    <w:basedOn w:val="a1"/>
    <w:uiPriority w:val="48"/>
    <w:rsid w:val="00BE51C3"/>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paragraph" w:styleId="HTML">
    <w:name w:val="HTML Preformatted"/>
    <w:basedOn w:val="a"/>
    <w:link w:val="HTML0"/>
    <w:rsid w:val="000B13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hAnsi="宋体" w:cs="Times New Roman" w:hint="eastAsia"/>
      <w:sz w:val="24"/>
      <w:szCs w:val="24"/>
      <w:lang w:eastAsia="zh-CN"/>
      <w14:ligatures w14:val="none"/>
    </w:rPr>
  </w:style>
  <w:style w:type="character" w:customStyle="1" w:styleId="HTML0">
    <w:name w:val="HTML 预设格式 字符"/>
    <w:basedOn w:val="a0"/>
    <w:link w:val="HTML"/>
    <w:rsid w:val="000B136D"/>
    <w:rPr>
      <w:rFonts w:ascii="宋体" w:eastAsia="宋体" w:hAnsi="宋体" w:cs="Times New Roman"/>
      <w:kern w:val="0"/>
      <w:sz w:val="24"/>
      <w:szCs w:val="24"/>
      <w:lang w:val="en-US" w:eastAsia="zh-CN"/>
      <w14:ligatures w14:val="none"/>
    </w:rPr>
  </w:style>
  <w:style w:type="paragraph" w:styleId="afb">
    <w:name w:val="Normal (Web)"/>
    <w:basedOn w:val="a"/>
    <w:uiPriority w:val="99"/>
    <w:rsid w:val="000B136D"/>
    <w:pPr>
      <w:widowControl w:val="0"/>
      <w:spacing w:beforeAutospacing="1" w:after="0" w:afterAutospacing="1" w:line="240" w:lineRule="auto"/>
    </w:pPr>
    <w:rPr>
      <w:rFonts w:cs="Times New Roman"/>
      <w:sz w:val="24"/>
      <w:szCs w:val="24"/>
      <w:lang w:eastAsia="zh-CN"/>
      <w14:ligatures w14:val="none"/>
    </w:rPr>
  </w:style>
  <w:style w:type="paragraph" w:customStyle="1" w:styleId="paragraph">
    <w:name w:val="paragraph"/>
    <w:basedOn w:val="a"/>
    <w:rsid w:val="00985B68"/>
    <w:pPr>
      <w:spacing w:before="100" w:beforeAutospacing="1" w:after="100" w:afterAutospacing="1" w:line="240" w:lineRule="auto"/>
    </w:pPr>
    <w:rPr>
      <w:rFonts w:eastAsia="Times New Roman" w:cs="Times New Roman"/>
      <w:sz w:val="24"/>
      <w:szCs w:val="24"/>
      <w:lang w:eastAsia="en-CA"/>
      <w14:ligatures w14:val="none"/>
    </w:rPr>
  </w:style>
  <w:style w:type="character" w:customStyle="1" w:styleId="normaltextrun">
    <w:name w:val="normaltextrun"/>
    <w:basedOn w:val="a0"/>
    <w:rsid w:val="00985B68"/>
  </w:style>
  <w:style w:type="character" w:customStyle="1" w:styleId="contentcontrolboundarysink">
    <w:name w:val="contentcontrolboundarysink"/>
    <w:basedOn w:val="a0"/>
    <w:rsid w:val="00985B68"/>
  </w:style>
  <w:style w:type="character" w:customStyle="1" w:styleId="eop">
    <w:name w:val="eop"/>
    <w:basedOn w:val="a0"/>
    <w:rsid w:val="00985B68"/>
  </w:style>
  <w:style w:type="character" w:styleId="afc">
    <w:name w:val="Unresolved Mention"/>
    <w:basedOn w:val="a0"/>
    <w:uiPriority w:val="99"/>
    <w:semiHidden/>
    <w:unhideWhenUsed/>
    <w:rsid w:val="007904A2"/>
    <w:rPr>
      <w:color w:val="605E5C"/>
      <w:shd w:val="clear" w:color="auto" w:fill="E1DFDD"/>
    </w:rPr>
  </w:style>
  <w:style w:type="character" w:styleId="afd">
    <w:name w:val="annotation reference"/>
    <w:basedOn w:val="a0"/>
    <w:uiPriority w:val="99"/>
    <w:semiHidden/>
    <w:unhideWhenUsed/>
    <w:rsid w:val="001A1BB0"/>
    <w:rPr>
      <w:sz w:val="16"/>
      <w:szCs w:val="16"/>
    </w:rPr>
  </w:style>
  <w:style w:type="paragraph" w:styleId="afe">
    <w:name w:val="annotation text"/>
    <w:basedOn w:val="a"/>
    <w:link w:val="aff"/>
    <w:uiPriority w:val="99"/>
    <w:unhideWhenUsed/>
    <w:rsid w:val="001A1BB0"/>
    <w:pPr>
      <w:spacing w:line="240" w:lineRule="auto"/>
    </w:pPr>
    <w:rPr>
      <w:sz w:val="20"/>
      <w:szCs w:val="20"/>
    </w:rPr>
  </w:style>
  <w:style w:type="character" w:customStyle="1" w:styleId="aff">
    <w:name w:val="批注文字 字符"/>
    <w:basedOn w:val="a0"/>
    <w:link w:val="afe"/>
    <w:uiPriority w:val="99"/>
    <w:rsid w:val="001A1BB0"/>
    <w:rPr>
      <w:rFonts w:eastAsiaTheme="minorEastAsia"/>
      <w:kern w:val="0"/>
      <w:sz w:val="20"/>
      <w:szCs w:val="20"/>
      <w:lang w:val="en-US" w:eastAsia="ja-JP"/>
    </w:rPr>
  </w:style>
  <w:style w:type="paragraph" w:styleId="aff0">
    <w:name w:val="annotation subject"/>
    <w:basedOn w:val="afe"/>
    <w:next w:val="afe"/>
    <w:link w:val="aff1"/>
    <w:uiPriority w:val="99"/>
    <w:semiHidden/>
    <w:unhideWhenUsed/>
    <w:rsid w:val="001A1BB0"/>
    <w:rPr>
      <w:b/>
      <w:bCs/>
    </w:rPr>
  </w:style>
  <w:style w:type="character" w:customStyle="1" w:styleId="aff1">
    <w:name w:val="批注主题 字符"/>
    <w:basedOn w:val="aff"/>
    <w:link w:val="aff0"/>
    <w:uiPriority w:val="99"/>
    <w:semiHidden/>
    <w:rsid w:val="001A1BB0"/>
    <w:rPr>
      <w:rFonts w:eastAsiaTheme="minorEastAsia"/>
      <w:b/>
      <w:bCs/>
      <w:kern w:val="0"/>
      <w:sz w:val="20"/>
      <w:szCs w:val="20"/>
      <w:lang w:val="en-US" w:eastAsia="ja-JP"/>
    </w:rPr>
  </w:style>
  <w:style w:type="character" w:styleId="aff2">
    <w:name w:val="FollowedHyperlink"/>
    <w:basedOn w:val="a0"/>
    <w:uiPriority w:val="99"/>
    <w:semiHidden/>
    <w:unhideWhenUsed/>
    <w:rsid w:val="003C63C2"/>
    <w:rPr>
      <w:color w:val="96607D" w:themeColor="followedHyperlink"/>
      <w:u w:val="single"/>
    </w:rPr>
  </w:style>
  <w:style w:type="character" w:styleId="HTML1">
    <w:name w:val="HTML Code"/>
    <w:basedOn w:val="a0"/>
    <w:uiPriority w:val="99"/>
    <w:semiHidden/>
    <w:unhideWhenUsed/>
    <w:rsid w:val="006D13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108">
      <w:bodyDiv w:val="1"/>
      <w:marLeft w:val="0"/>
      <w:marRight w:val="0"/>
      <w:marTop w:val="0"/>
      <w:marBottom w:val="0"/>
      <w:divBdr>
        <w:top w:val="none" w:sz="0" w:space="0" w:color="auto"/>
        <w:left w:val="none" w:sz="0" w:space="0" w:color="auto"/>
        <w:bottom w:val="none" w:sz="0" w:space="0" w:color="auto"/>
        <w:right w:val="none" w:sz="0" w:space="0" w:color="auto"/>
      </w:divBdr>
    </w:div>
    <w:div w:id="1902139">
      <w:bodyDiv w:val="1"/>
      <w:marLeft w:val="0"/>
      <w:marRight w:val="0"/>
      <w:marTop w:val="0"/>
      <w:marBottom w:val="0"/>
      <w:divBdr>
        <w:top w:val="none" w:sz="0" w:space="0" w:color="auto"/>
        <w:left w:val="none" w:sz="0" w:space="0" w:color="auto"/>
        <w:bottom w:val="none" w:sz="0" w:space="0" w:color="auto"/>
        <w:right w:val="none" w:sz="0" w:space="0" w:color="auto"/>
      </w:divBdr>
    </w:div>
    <w:div w:id="3484499">
      <w:bodyDiv w:val="1"/>
      <w:marLeft w:val="0"/>
      <w:marRight w:val="0"/>
      <w:marTop w:val="0"/>
      <w:marBottom w:val="0"/>
      <w:divBdr>
        <w:top w:val="none" w:sz="0" w:space="0" w:color="auto"/>
        <w:left w:val="none" w:sz="0" w:space="0" w:color="auto"/>
        <w:bottom w:val="none" w:sz="0" w:space="0" w:color="auto"/>
        <w:right w:val="none" w:sz="0" w:space="0" w:color="auto"/>
      </w:divBdr>
    </w:div>
    <w:div w:id="3627454">
      <w:bodyDiv w:val="1"/>
      <w:marLeft w:val="0"/>
      <w:marRight w:val="0"/>
      <w:marTop w:val="0"/>
      <w:marBottom w:val="0"/>
      <w:divBdr>
        <w:top w:val="none" w:sz="0" w:space="0" w:color="auto"/>
        <w:left w:val="none" w:sz="0" w:space="0" w:color="auto"/>
        <w:bottom w:val="none" w:sz="0" w:space="0" w:color="auto"/>
        <w:right w:val="none" w:sz="0" w:space="0" w:color="auto"/>
      </w:divBdr>
    </w:div>
    <w:div w:id="5327680">
      <w:bodyDiv w:val="1"/>
      <w:marLeft w:val="0"/>
      <w:marRight w:val="0"/>
      <w:marTop w:val="0"/>
      <w:marBottom w:val="0"/>
      <w:divBdr>
        <w:top w:val="none" w:sz="0" w:space="0" w:color="auto"/>
        <w:left w:val="none" w:sz="0" w:space="0" w:color="auto"/>
        <w:bottom w:val="none" w:sz="0" w:space="0" w:color="auto"/>
        <w:right w:val="none" w:sz="0" w:space="0" w:color="auto"/>
      </w:divBdr>
    </w:div>
    <w:div w:id="5862666">
      <w:bodyDiv w:val="1"/>
      <w:marLeft w:val="0"/>
      <w:marRight w:val="0"/>
      <w:marTop w:val="0"/>
      <w:marBottom w:val="0"/>
      <w:divBdr>
        <w:top w:val="none" w:sz="0" w:space="0" w:color="auto"/>
        <w:left w:val="none" w:sz="0" w:space="0" w:color="auto"/>
        <w:bottom w:val="none" w:sz="0" w:space="0" w:color="auto"/>
        <w:right w:val="none" w:sz="0" w:space="0" w:color="auto"/>
      </w:divBdr>
    </w:div>
    <w:div w:id="8921507">
      <w:bodyDiv w:val="1"/>
      <w:marLeft w:val="0"/>
      <w:marRight w:val="0"/>
      <w:marTop w:val="0"/>
      <w:marBottom w:val="0"/>
      <w:divBdr>
        <w:top w:val="none" w:sz="0" w:space="0" w:color="auto"/>
        <w:left w:val="none" w:sz="0" w:space="0" w:color="auto"/>
        <w:bottom w:val="none" w:sz="0" w:space="0" w:color="auto"/>
        <w:right w:val="none" w:sz="0" w:space="0" w:color="auto"/>
      </w:divBdr>
    </w:div>
    <w:div w:id="10617229">
      <w:bodyDiv w:val="1"/>
      <w:marLeft w:val="0"/>
      <w:marRight w:val="0"/>
      <w:marTop w:val="0"/>
      <w:marBottom w:val="0"/>
      <w:divBdr>
        <w:top w:val="none" w:sz="0" w:space="0" w:color="auto"/>
        <w:left w:val="none" w:sz="0" w:space="0" w:color="auto"/>
        <w:bottom w:val="none" w:sz="0" w:space="0" w:color="auto"/>
        <w:right w:val="none" w:sz="0" w:space="0" w:color="auto"/>
      </w:divBdr>
    </w:div>
    <w:div w:id="11155742">
      <w:bodyDiv w:val="1"/>
      <w:marLeft w:val="0"/>
      <w:marRight w:val="0"/>
      <w:marTop w:val="0"/>
      <w:marBottom w:val="0"/>
      <w:divBdr>
        <w:top w:val="none" w:sz="0" w:space="0" w:color="auto"/>
        <w:left w:val="none" w:sz="0" w:space="0" w:color="auto"/>
        <w:bottom w:val="none" w:sz="0" w:space="0" w:color="auto"/>
        <w:right w:val="none" w:sz="0" w:space="0" w:color="auto"/>
      </w:divBdr>
    </w:div>
    <w:div w:id="12153355">
      <w:bodyDiv w:val="1"/>
      <w:marLeft w:val="0"/>
      <w:marRight w:val="0"/>
      <w:marTop w:val="0"/>
      <w:marBottom w:val="0"/>
      <w:divBdr>
        <w:top w:val="none" w:sz="0" w:space="0" w:color="auto"/>
        <w:left w:val="none" w:sz="0" w:space="0" w:color="auto"/>
        <w:bottom w:val="none" w:sz="0" w:space="0" w:color="auto"/>
        <w:right w:val="none" w:sz="0" w:space="0" w:color="auto"/>
      </w:divBdr>
    </w:div>
    <w:div w:id="16394785">
      <w:bodyDiv w:val="1"/>
      <w:marLeft w:val="0"/>
      <w:marRight w:val="0"/>
      <w:marTop w:val="0"/>
      <w:marBottom w:val="0"/>
      <w:divBdr>
        <w:top w:val="none" w:sz="0" w:space="0" w:color="auto"/>
        <w:left w:val="none" w:sz="0" w:space="0" w:color="auto"/>
        <w:bottom w:val="none" w:sz="0" w:space="0" w:color="auto"/>
        <w:right w:val="none" w:sz="0" w:space="0" w:color="auto"/>
      </w:divBdr>
    </w:div>
    <w:div w:id="16587909">
      <w:bodyDiv w:val="1"/>
      <w:marLeft w:val="0"/>
      <w:marRight w:val="0"/>
      <w:marTop w:val="0"/>
      <w:marBottom w:val="0"/>
      <w:divBdr>
        <w:top w:val="none" w:sz="0" w:space="0" w:color="auto"/>
        <w:left w:val="none" w:sz="0" w:space="0" w:color="auto"/>
        <w:bottom w:val="none" w:sz="0" w:space="0" w:color="auto"/>
        <w:right w:val="none" w:sz="0" w:space="0" w:color="auto"/>
      </w:divBdr>
    </w:div>
    <w:div w:id="18822476">
      <w:bodyDiv w:val="1"/>
      <w:marLeft w:val="0"/>
      <w:marRight w:val="0"/>
      <w:marTop w:val="0"/>
      <w:marBottom w:val="0"/>
      <w:divBdr>
        <w:top w:val="none" w:sz="0" w:space="0" w:color="auto"/>
        <w:left w:val="none" w:sz="0" w:space="0" w:color="auto"/>
        <w:bottom w:val="none" w:sz="0" w:space="0" w:color="auto"/>
        <w:right w:val="none" w:sz="0" w:space="0" w:color="auto"/>
      </w:divBdr>
    </w:div>
    <w:div w:id="19746806">
      <w:bodyDiv w:val="1"/>
      <w:marLeft w:val="0"/>
      <w:marRight w:val="0"/>
      <w:marTop w:val="0"/>
      <w:marBottom w:val="0"/>
      <w:divBdr>
        <w:top w:val="none" w:sz="0" w:space="0" w:color="auto"/>
        <w:left w:val="none" w:sz="0" w:space="0" w:color="auto"/>
        <w:bottom w:val="none" w:sz="0" w:space="0" w:color="auto"/>
        <w:right w:val="none" w:sz="0" w:space="0" w:color="auto"/>
      </w:divBdr>
    </w:div>
    <w:div w:id="19823698">
      <w:bodyDiv w:val="1"/>
      <w:marLeft w:val="0"/>
      <w:marRight w:val="0"/>
      <w:marTop w:val="0"/>
      <w:marBottom w:val="0"/>
      <w:divBdr>
        <w:top w:val="none" w:sz="0" w:space="0" w:color="auto"/>
        <w:left w:val="none" w:sz="0" w:space="0" w:color="auto"/>
        <w:bottom w:val="none" w:sz="0" w:space="0" w:color="auto"/>
        <w:right w:val="none" w:sz="0" w:space="0" w:color="auto"/>
      </w:divBdr>
    </w:div>
    <w:div w:id="20937541">
      <w:bodyDiv w:val="1"/>
      <w:marLeft w:val="0"/>
      <w:marRight w:val="0"/>
      <w:marTop w:val="0"/>
      <w:marBottom w:val="0"/>
      <w:divBdr>
        <w:top w:val="none" w:sz="0" w:space="0" w:color="auto"/>
        <w:left w:val="none" w:sz="0" w:space="0" w:color="auto"/>
        <w:bottom w:val="none" w:sz="0" w:space="0" w:color="auto"/>
        <w:right w:val="none" w:sz="0" w:space="0" w:color="auto"/>
      </w:divBdr>
    </w:div>
    <w:div w:id="21174756">
      <w:bodyDiv w:val="1"/>
      <w:marLeft w:val="0"/>
      <w:marRight w:val="0"/>
      <w:marTop w:val="0"/>
      <w:marBottom w:val="0"/>
      <w:divBdr>
        <w:top w:val="none" w:sz="0" w:space="0" w:color="auto"/>
        <w:left w:val="none" w:sz="0" w:space="0" w:color="auto"/>
        <w:bottom w:val="none" w:sz="0" w:space="0" w:color="auto"/>
        <w:right w:val="none" w:sz="0" w:space="0" w:color="auto"/>
      </w:divBdr>
    </w:div>
    <w:div w:id="22558737">
      <w:bodyDiv w:val="1"/>
      <w:marLeft w:val="0"/>
      <w:marRight w:val="0"/>
      <w:marTop w:val="0"/>
      <w:marBottom w:val="0"/>
      <w:divBdr>
        <w:top w:val="none" w:sz="0" w:space="0" w:color="auto"/>
        <w:left w:val="none" w:sz="0" w:space="0" w:color="auto"/>
        <w:bottom w:val="none" w:sz="0" w:space="0" w:color="auto"/>
        <w:right w:val="none" w:sz="0" w:space="0" w:color="auto"/>
      </w:divBdr>
    </w:div>
    <w:div w:id="26688656">
      <w:bodyDiv w:val="1"/>
      <w:marLeft w:val="0"/>
      <w:marRight w:val="0"/>
      <w:marTop w:val="0"/>
      <w:marBottom w:val="0"/>
      <w:divBdr>
        <w:top w:val="none" w:sz="0" w:space="0" w:color="auto"/>
        <w:left w:val="none" w:sz="0" w:space="0" w:color="auto"/>
        <w:bottom w:val="none" w:sz="0" w:space="0" w:color="auto"/>
        <w:right w:val="none" w:sz="0" w:space="0" w:color="auto"/>
      </w:divBdr>
    </w:div>
    <w:div w:id="27924024">
      <w:bodyDiv w:val="1"/>
      <w:marLeft w:val="0"/>
      <w:marRight w:val="0"/>
      <w:marTop w:val="0"/>
      <w:marBottom w:val="0"/>
      <w:divBdr>
        <w:top w:val="none" w:sz="0" w:space="0" w:color="auto"/>
        <w:left w:val="none" w:sz="0" w:space="0" w:color="auto"/>
        <w:bottom w:val="none" w:sz="0" w:space="0" w:color="auto"/>
        <w:right w:val="none" w:sz="0" w:space="0" w:color="auto"/>
      </w:divBdr>
    </w:div>
    <w:div w:id="29376953">
      <w:bodyDiv w:val="1"/>
      <w:marLeft w:val="0"/>
      <w:marRight w:val="0"/>
      <w:marTop w:val="0"/>
      <w:marBottom w:val="0"/>
      <w:divBdr>
        <w:top w:val="none" w:sz="0" w:space="0" w:color="auto"/>
        <w:left w:val="none" w:sz="0" w:space="0" w:color="auto"/>
        <w:bottom w:val="none" w:sz="0" w:space="0" w:color="auto"/>
        <w:right w:val="none" w:sz="0" w:space="0" w:color="auto"/>
      </w:divBdr>
    </w:div>
    <w:div w:id="31344998">
      <w:bodyDiv w:val="1"/>
      <w:marLeft w:val="0"/>
      <w:marRight w:val="0"/>
      <w:marTop w:val="0"/>
      <w:marBottom w:val="0"/>
      <w:divBdr>
        <w:top w:val="none" w:sz="0" w:space="0" w:color="auto"/>
        <w:left w:val="none" w:sz="0" w:space="0" w:color="auto"/>
        <w:bottom w:val="none" w:sz="0" w:space="0" w:color="auto"/>
        <w:right w:val="none" w:sz="0" w:space="0" w:color="auto"/>
      </w:divBdr>
    </w:div>
    <w:div w:id="32196963">
      <w:bodyDiv w:val="1"/>
      <w:marLeft w:val="0"/>
      <w:marRight w:val="0"/>
      <w:marTop w:val="0"/>
      <w:marBottom w:val="0"/>
      <w:divBdr>
        <w:top w:val="none" w:sz="0" w:space="0" w:color="auto"/>
        <w:left w:val="none" w:sz="0" w:space="0" w:color="auto"/>
        <w:bottom w:val="none" w:sz="0" w:space="0" w:color="auto"/>
        <w:right w:val="none" w:sz="0" w:space="0" w:color="auto"/>
      </w:divBdr>
    </w:div>
    <w:div w:id="32845860">
      <w:bodyDiv w:val="1"/>
      <w:marLeft w:val="0"/>
      <w:marRight w:val="0"/>
      <w:marTop w:val="0"/>
      <w:marBottom w:val="0"/>
      <w:divBdr>
        <w:top w:val="none" w:sz="0" w:space="0" w:color="auto"/>
        <w:left w:val="none" w:sz="0" w:space="0" w:color="auto"/>
        <w:bottom w:val="none" w:sz="0" w:space="0" w:color="auto"/>
        <w:right w:val="none" w:sz="0" w:space="0" w:color="auto"/>
      </w:divBdr>
    </w:div>
    <w:div w:id="35668841">
      <w:bodyDiv w:val="1"/>
      <w:marLeft w:val="0"/>
      <w:marRight w:val="0"/>
      <w:marTop w:val="0"/>
      <w:marBottom w:val="0"/>
      <w:divBdr>
        <w:top w:val="none" w:sz="0" w:space="0" w:color="auto"/>
        <w:left w:val="none" w:sz="0" w:space="0" w:color="auto"/>
        <w:bottom w:val="none" w:sz="0" w:space="0" w:color="auto"/>
        <w:right w:val="none" w:sz="0" w:space="0" w:color="auto"/>
      </w:divBdr>
    </w:div>
    <w:div w:id="37433189">
      <w:bodyDiv w:val="1"/>
      <w:marLeft w:val="0"/>
      <w:marRight w:val="0"/>
      <w:marTop w:val="0"/>
      <w:marBottom w:val="0"/>
      <w:divBdr>
        <w:top w:val="none" w:sz="0" w:space="0" w:color="auto"/>
        <w:left w:val="none" w:sz="0" w:space="0" w:color="auto"/>
        <w:bottom w:val="none" w:sz="0" w:space="0" w:color="auto"/>
        <w:right w:val="none" w:sz="0" w:space="0" w:color="auto"/>
      </w:divBdr>
    </w:div>
    <w:div w:id="37514462">
      <w:bodyDiv w:val="1"/>
      <w:marLeft w:val="0"/>
      <w:marRight w:val="0"/>
      <w:marTop w:val="0"/>
      <w:marBottom w:val="0"/>
      <w:divBdr>
        <w:top w:val="none" w:sz="0" w:space="0" w:color="auto"/>
        <w:left w:val="none" w:sz="0" w:space="0" w:color="auto"/>
        <w:bottom w:val="none" w:sz="0" w:space="0" w:color="auto"/>
        <w:right w:val="none" w:sz="0" w:space="0" w:color="auto"/>
      </w:divBdr>
    </w:div>
    <w:div w:id="38208184">
      <w:bodyDiv w:val="1"/>
      <w:marLeft w:val="0"/>
      <w:marRight w:val="0"/>
      <w:marTop w:val="0"/>
      <w:marBottom w:val="0"/>
      <w:divBdr>
        <w:top w:val="none" w:sz="0" w:space="0" w:color="auto"/>
        <w:left w:val="none" w:sz="0" w:space="0" w:color="auto"/>
        <w:bottom w:val="none" w:sz="0" w:space="0" w:color="auto"/>
        <w:right w:val="none" w:sz="0" w:space="0" w:color="auto"/>
      </w:divBdr>
    </w:div>
    <w:div w:id="40134390">
      <w:bodyDiv w:val="1"/>
      <w:marLeft w:val="0"/>
      <w:marRight w:val="0"/>
      <w:marTop w:val="0"/>
      <w:marBottom w:val="0"/>
      <w:divBdr>
        <w:top w:val="none" w:sz="0" w:space="0" w:color="auto"/>
        <w:left w:val="none" w:sz="0" w:space="0" w:color="auto"/>
        <w:bottom w:val="none" w:sz="0" w:space="0" w:color="auto"/>
        <w:right w:val="none" w:sz="0" w:space="0" w:color="auto"/>
      </w:divBdr>
    </w:div>
    <w:div w:id="40449338">
      <w:bodyDiv w:val="1"/>
      <w:marLeft w:val="0"/>
      <w:marRight w:val="0"/>
      <w:marTop w:val="0"/>
      <w:marBottom w:val="0"/>
      <w:divBdr>
        <w:top w:val="none" w:sz="0" w:space="0" w:color="auto"/>
        <w:left w:val="none" w:sz="0" w:space="0" w:color="auto"/>
        <w:bottom w:val="none" w:sz="0" w:space="0" w:color="auto"/>
        <w:right w:val="none" w:sz="0" w:space="0" w:color="auto"/>
      </w:divBdr>
    </w:div>
    <w:div w:id="41293100">
      <w:bodyDiv w:val="1"/>
      <w:marLeft w:val="0"/>
      <w:marRight w:val="0"/>
      <w:marTop w:val="0"/>
      <w:marBottom w:val="0"/>
      <w:divBdr>
        <w:top w:val="none" w:sz="0" w:space="0" w:color="auto"/>
        <w:left w:val="none" w:sz="0" w:space="0" w:color="auto"/>
        <w:bottom w:val="none" w:sz="0" w:space="0" w:color="auto"/>
        <w:right w:val="none" w:sz="0" w:space="0" w:color="auto"/>
      </w:divBdr>
    </w:div>
    <w:div w:id="42139709">
      <w:bodyDiv w:val="1"/>
      <w:marLeft w:val="0"/>
      <w:marRight w:val="0"/>
      <w:marTop w:val="0"/>
      <w:marBottom w:val="0"/>
      <w:divBdr>
        <w:top w:val="none" w:sz="0" w:space="0" w:color="auto"/>
        <w:left w:val="none" w:sz="0" w:space="0" w:color="auto"/>
        <w:bottom w:val="none" w:sz="0" w:space="0" w:color="auto"/>
        <w:right w:val="none" w:sz="0" w:space="0" w:color="auto"/>
      </w:divBdr>
    </w:div>
    <w:div w:id="43918029">
      <w:bodyDiv w:val="1"/>
      <w:marLeft w:val="0"/>
      <w:marRight w:val="0"/>
      <w:marTop w:val="0"/>
      <w:marBottom w:val="0"/>
      <w:divBdr>
        <w:top w:val="none" w:sz="0" w:space="0" w:color="auto"/>
        <w:left w:val="none" w:sz="0" w:space="0" w:color="auto"/>
        <w:bottom w:val="none" w:sz="0" w:space="0" w:color="auto"/>
        <w:right w:val="none" w:sz="0" w:space="0" w:color="auto"/>
      </w:divBdr>
    </w:div>
    <w:div w:id="44761748">
      <w:bodyDiv w:val="1"/>
      <w:marLeft w:val="0"/>
      <w:marRight w:val="0"/>
      <w:marTop w:val="0"/>
      <w:marBottom w:val="0"/>
      <w:divBdr>
        <w:top w:val="none" w:sz="0" w:space="0" w:color="auto"/>
        <w:left w:val="none" w:sz="0" w:space="0" w:color="auto"/>
        <w:bottom w:val="none" w:sz="0" w:space="0" w:color="auto"/>
        <w:right w:val="none" w:sz="0" w:space="0" w:color="auto"/>
      </w:divBdr>
    </w:div>
    <w:div w:id="44766142">
      <w:bodyDiv w:val="1"/>
      <w:marLeft w:val="0"/>
      <w:marRight w:val="0"/>
      <w:marTop w:val="0"/>
      <w:marBottom w:val="0"/>
      <w:divBdr>
        <w:top w:val="none" w:sz="0" w:space="0" w:color="auto"/>
        <w:left w:val="none" w:sz="0" w:space="0" w:color="auto"/>
        <w:bottom w:val="none" w:sz="0" w:space="0" w:color="auto"/>
        <w:right w:val="none" w:sz="0" w:space="0" w:color="auto"/>
      </w:divBdr>
    </w:div>
    <w:div w:id="45878947">
      <w:bodyDiv w:val="1"/>
      <w:marLeft w:val="0"/>
      <w:marRight w:val="0"/>
      <w:marTop w:val="0"/>
      <w:marBottom w:val="0"/>
      <w:divBdr>
        <w:top w:val="none" w:sz="0" w:space="0" w:color="auto"/>
        <w:left w:val="none" w:sz="0" w:space="0" w:color="auto"/>
        <w:bottom w:val="none" w:sz="0" w:space="0" w:color="auto"/>
        <w:right w:val="none" w:sz="0" w:space="0" w:color="auto"/>
      </w:divBdr>
    </w:div>
    <w:div w:id="48961039">
      <w:bodyDiv w:val="1"/>
      <w:marLeft w:val="0"/>
      <w:marRight w:val="0"/>
      <w:marTop w:val="0"/>
      <w:marBottom w:val="0"/>
      <w:divBdr>
        <w:top w:val="none" w:sz="0" w:space="0" w:color="auto"/>
        <w:left w:val="none" w:sz="0" w:space="0" w:color="auto"/>
        <w:bottom w:val="none" w:sz="0" w:space="0" w:color="auto"/>
        <w:right w:val="none" w:sz="0" w:space="0" w:color="auto"/>
      </w:divBdr>
    </w:div>
    <w:div w:id="49233180">
      <w:bodyDiv w:val="1"/>
      <w:marLeft w:val="0"/>
      <w:marRight w:val="0"/>
      <w:marTop w:val="0"/>
      <w:marBottom w:val="0"/>
      <w:divBdr>
        <w:top w:val="none" w:sz="0" w:space="0" w:color="auto"/>
        <w:left w:val="none" w:sz="0" w:space="0" w:color="auto"/>
        <w:bottom w:val="none" w:sz="0" w:space="0" w:color="auto"/>
        <w:right w:val="none" w:sz="0" w:space="0" w:color="auto"/>
      </w:divBdr>
    </w:div>
    <w:div w:id="52629381">
      <w:bodyDiv w:val="1"/>
      <w:marLeft w:val="0"/>
      <w:marRight w:val="0"/>
      <w:marTop w:val="0"/>
      <w:marBottom w:val="0"/>
      <w:divBdr>
        <w:top w:val="none" w:sz="0" w:space="0" w:color="auto"/>
        <w:left w:val="none" w:sz="0" w:space="0" w:color="auto"/>
        <w:bottom w:val="none" w:sz="0" w:space="0" w:color="auto"/>
        <w:right w:val="none" w:sz="0" w:space="0" w:color="auto"/>
      </w:divBdr>
    </w:div>
    <w:div w:id="53237131">
      <w:bodyDiv w:val="1"/>
      <w:marLeft w:val="0"/>
      <w:marRight w:val="0"/>
      <w:marTop w:val="0"/>
      <w:marBottom w:val="0"/>
      <w:divBdr>
        <w:top w:val="none" w:sz="0" w:space="0" w:color="auto"/>
        <w:left w:val="none" w:sz="0" w:space="0" w:color="auto"/>
        <w:bottom w:val="none" w:sz="0" w:space="0" w:color="auto"/>
        <w:right w:val="none" w:sz="0" w:space="0" w:color="auto"/>
      </w:divBdr>
    </w:div>
    <w:div w:id="55975046">
      <w:bodyDiv w:val="1"/>
      <w:marLeft w:val="0"/>
      <w:marRight w:val="0"/>
      <w:marTop w:val="0"/>
      <w:marBottom w:val="0"/>
      <w:divBdr>
        <w:top w:val="none" w:sz="0" w:space="0" w:color="auto"/>
        <w:left w:val="none" w:sz="0" w:space="0" w:color="auto"/>
        <w:bottom w:val="none" w:sz="0" w:space="0" w:color="auto"/>
        <w:right w:val="none" w:sz="0" w:space="0" w:color="auto"/>
      </w:divBdr>
    </w:div>
    <w:div w:id="57368245">
      <w:bodyDiv w:val="1"/>
      <w:marLeft w:val="0"/>
      <w:marRight w:val="0"/>
      <w:marTop w:val="0"/>
      <w:marBottom w:val="0"/>
      <w:divBdr>
        <w:top w:val="none" w:sz="0" w:space="0" w:color="auto"/>
        <w:left w:val="none" w:sz="0" w:space="0" w:color="auto"/>
        <w:bottom w:val="none" w:sz="0" w:space="0" w:color="auto"/>
        <w:right w:val="none" w:sz="0" w:space="0" w:color="auto"/>
      </w:divBdr>
    </w:div>
    <w:div w:id="57673184">
      <w:bodyDiv w:val="1"/>
      <w:marLeft w:val="0"/>
      <w:marRight w:val="0"/>
      <w:marTop w:val="0"/>
      <w:marBottom w:val="0"/>
      <w:divBdr>
        <w:top w:val="none" w:sz="0" w:space="0" w:color="auto"/>
        <w:left w:val="none" w:sz="0" w:space="0" w:color="auto"/>
        <w:bottom w:val="none" w:sz="0" w:space="0" w:color="auto"/>
        <w:right w:val="none" w:sz="0" w:space="0" w:color="auto"/>
      </w:divBdr>
    </w:div>
    <w:div w:id="58987859">
      <w:bodyDiv w:val="1"/>
      <w:marLeft w:val="0"/>
      <w:marRight w:val="0"/>
      <w:marTop w:val="0"/>
      <w:marBottom w:val="0"/>
      <w:divBdr>
        <w:top w:val="none" w:sz="0" w:space="0" w:color="auto"/>
        <w:left w:val="none" w:sz="0" w:space="0" w:color="auto"/>
        <w:bottom w:val="none" w:sz="0" w:space="0" w:color="auto"/>
        <w:right w:val="none" w:sz="0" w:space="0" w:color="auto"/>
      </w:divBdr>
    </w:div>
    <w:div w:id="59064571">
      <w:bodyDiv w:val="1"/>
      <w:marLeft w:val="0"/>
      <w:marRight w:val="0"/>
      <w:marTop w:val="0"/>
      <w:marBottom w:val="0"/>
      <w:divBdr>
        <w:top w:val="none" w:sz="0" w:space="0" w:color="auto"/>
        <w:left w:val="none" w:sz="0" w:space="0" w:color="auto"/>
        <w:bottom w:val="none" w:sz="0" w:space="0" w:color="auto"/>
        <w:right w:val="none" w:sz="0" w:space="0" w:color="auto"/>
      </w:divBdr>
    </w:div>
    <w:div w:id="63529093">
      <w:bodyDiv w:val="1"/>
      <w:marLeft w:val="0"/>
      <w:marRight w:val="0"/>
      <w:marTop w:val="0"/>
      <w:marBottom w:val="0"/>
      <w:divBdr>
        <w:top w:val="none" w:sz="0" w:space="0" w:color="auto"/>
        <w:left w:val="none" w:sz="0" w:space="0" w:color="auto"/>
        <w:bottom w:val="none" w:sz="0" w:space="0" w:color="auto"/>
        <w:right w:val="none" w:sz="0" w:space="0" w:color="auto"/>
      </w:divBdr>
    </w:div>
    <w:div w:id="65616849">
      <w:bodyDiv w:val="1"/>
      <w:marLeft w:val="0"/>
      <w:marRight w:val="0"/>
      <w:marTop w:val="0"/>
      <w:marBottom w:val="0"/>
      <w:divBdr>
        <w:top w:val="none" w:sz="0" w:space="0" w:color="auto"/>
        <w:left w:val="none" w:sz="0" w:space="0" w:color="auto"/>
        <w:bottom w:val="none" w:sz="0" w:space="0" w:color="auto"/>
        <w:right w:val="none" w:sz="0" w:space="0" w:color="auto"/>
      </w:divBdr>
    </w:div>
    <w:div w:id="66075849">
      <w:bodyDiv w:val="1"/>
      <w:marLeft w:val="0"/>
      <w:marRight w:val="0"/>
      <w:marTop w:val="0"/>
      <w:marBottom w:val="0"/>
      <w:divBdr>
        <w:top w:val="none" w:sz="0" w:space="0" w:color="auto"/>
        <w:left w:val="none" w:sz="0" w:space="0" w:color="auto"/>
        <w:bottom w:val="none" w:sz="0" w:space="0" w:color="auto"/>
        <w:right w:val="none" w:sz="0" w:space="0" w:color="auto"/>
      </w:divBdr>
    </w:div>
    <w:div w:id="67122800">
      <w:bodyDiv w:val="1"/>
      <w:marLeft w:val="0"/>
      <w:marRight w:val="0"/>
      <w:marTop w:val="0"/>
      <w:marBottom w:val="0"/>
      <w:divBdr>
        <w:top w:val="none" w:sz="0" w:space="0" w:color="auto"/>
        <w:left w:val="none" w:sz="0" w:space="0" w:color="auto"/>
        <w:bottom w:val="none" w:sz="0" w:space="0" w:color="auto"/>
        <w:right w:val="none" w:sz="0" w:space="0" w:color="auto"/>
      </w:divBdr>
    </w:div>
    <w:div w:id="67533923">
      <w:bodyDiv w:val="1"/>
      <w:marLeft w:val="0"/>
      <w:marRight w:val="0"/>
      <w:marTop w:val="0"/>
      <w:marBottom w:val="0"/>
      <w:divBdr>
        <w:top w:val="none" w:sz="0" w:space="0" w:color="auto"/>
        <w:left w:val="none" w:sz="0" w:space="0" w:color="auto"/>
        <w:bottom w:val="none" w:sz="0" w:space="0" w:color="auto"/>
        <w:right w:val="none" w:sz="0" w:space="0" w:color="auto"/>
      </w:divBdr>
    </w:div>
    <w:div w:id="67657736">
      <w:bodyDiv w:val="1"/>
      <w:marLeft w:val="0"/>
      <w:marRight w:val="0"/>
      <w:marTop w:val="0"/>
      <w:marBottom w:val="0"/>
      <w:divBdr>
        <w:top w:val="none" w:sz="0" w:space="0" w:color="auto"/>
        <w:left w:val="none" w:sz="0" w:space="0" w:color="auto"/>
        <w:bottom w:val="none" w:sz="0" w:space="0" w:color="auto"/>
        <w:right w:val="none" w:sz="0" w:space="0" w:color="auto"/>
      </w:divBdr>
    </w:div>
    <w:div w:id="68427749">
      <w:bodyDiv w:val="1"/>
      <w:marLeft w:val="0"/>
      <w:marRight w:val="0"/>
      <w:marTop w:val="0"/>
      <w:marBottom w:val="0"/>
      <w:divBdr>
        <w:top w:val="none" w:sz="0" w:space="0" w:color="auto"/>
        <w:left w:val="none" w:sz="0" w:space="0" w:color="auto"/>
        <w:bottom w:val="none" w:sz="0" w:space="0" w:color="auto"/>
        <w:right w:val="none" w:sz="0" w:space="0" w:color="auto"/>
      </w:divBdr>
    </w:div>
    <w:div w:id="68888014">
      <w:bodyDiv w:val="1"/>
      <w:marLeft w:val="0"/>
      <w:marRight w:val="0"/>
      <w:marTop w:val="0"/>
      <w:marBottom w:val="0"/>
      <w:divBdr>
        <w:top w:val="none" w:sz="0" w:space="0" w:color="auto"/>
        <w:left w:val="none" w:sz="0" w:space="0" w:color="auto"/>
        <w:bottom w:val="none" w:sz="0" w:space="0" w:color="auto"/>
        <w:right w:val="none" w:sz="0" w:space="0" w:color="auto"/>
      </w:divBdr>
    </w:div>
    <w:div w:id="69818362">
      <w:bodyDiv w:val="1"/>
      <w:marLeft w:val="0"/>
      <w:marRight w:val="0"/>
      <w:marTop w:val="0"/>
      <w:marBottom w:val="0"/>
      <w:divBdr>
        <w:top w:val="none" w:sz="0" w:space="0" w:color="auto"/>
        <w:left w:val="none" w:sz="0" w:space="0" w:color="auto"/>
        <w:bottom w:val="none" w:sz="0" w:space="0" w:color="auto"/>
        <w:right w:val="none" w:sz="0" w:space="0" w:color="auto"/>
      </w:divBdr>
    </w:div>
    <w:div w:id="71896145">
      <w:bodyDiv w:val="1"/>
      <w:marLeft w:val="0"/>
      <w:marRight w:val="0"/>
      <w:marTop w:val="0"/>
      <w:marBottom w:val="0"/>
      <w:divBdr>
        <w:top w:val="none" w:sz="0" w:space="0" w:color="auto"/>
        <w:left w:val="none" w:sz="0" w:space="0" w:color="auto"/>
        <w:bottom w:val="none" w:sz="0" w:space="0" w:color="auto"/>
        <w:right w:val="none" w:sz="0" w:space="0" w:color="auto"/>
      </w:divBdr>
    </w:div>
    <w:div w:id="73164656">
      <w:bodyDiv w:val="1"/>
      <w:marLeft w:val="0"/>
      <w:marRight w:val="0"/>
      <w:marTop w:val="0"/>
      <w:marBottom w:val="0"/>
      <w:divBdr>
        <w:top w:val="none" w:sz="0" w:space="0" w:color="auto"/>
        <w:left w:val="none" w:sz="0" w:space="0" w:color="auto"/>
        <w:bottom w:val="none" w:sz="0" w:space="0" w:color="auto"/>
        <w:right w:val="none" w:sz="0" w:space="0" w:color="auto"/>
      </w:divBdr>
    </w:div>
    <w:div w:id="76365070">
      <w:bodyDiv w:val="1"/>
      <w:marLeft w:val="0"/>
      <w:marRight w:val="0"/>
      <w:marTop w:val="0"/>
      <w:marBottom w:val="0"/>
      <w:divBdr>
        <w:top w:val="none" w:sz="0" w:space="0" w:color="auto"/>
        <w:left w:val="none" w:sz="0" w:space="0" w:color="auto"/>
        <w:bottom w:val="none" w:sz="0" w:space="0" w:color="auto"/>
        <w:right w:val="none" w:sz="0" w:space="0" w:color="auto"/>
      </w:divBdr>
    </w:div>
    <w:div w:id="77598089">
      <w:bodyDiv w:val="1"/>
      <w:marLeft w:val="0"/>
      <w:marRight w:val="0"/>
      <w:marTop w:val="0"/>
      <w:marBottom w:val="0"/>
      <w:divBdr>
        <w:top w:val="none" w:sz="0" w:space="0" w:color="auto"/>
        <w:left w:val="none" w:sz="0" w:space="0" w:color="auto"/>
        <w:bottom w:val="none" w:sz="0" w:space="0" w:color="auto"/>
        <w:right w:val="none" w:sz="0" w:space="0" w:color="auto"/>
      </w:divBdr>
    </w:div>
    <w:div w:id="78447095">
      <w:bodyDiv w:val="1"/>
      <w:marLeft w:val="0"/>
      <w:marRight w:val="0"/>
      <w:marTop w:val="0"/>
      <w:marBottom w:val="0"/>
      <w:divBdr>
        <w:top w:val="none" w:sz="0" w:space="0" w:color="auto"/>
        <w:left w:val="none" w:sz="0" w:space="0" w:color="auto"/>
        <w:bottom w:val="none" w:sz="0" w:space="0" w:color="auto"/>
        <w:right w:val="none" w:sz="0" w:space="0" w:color="auto"/>
      </w:divBdr>
    </w:div>
    <w:div w:id="78528032">
      <w:bodyDiv w:val="1"/>
      <w:marLeft w:val="0"/>
      <w:marRight w:val="0"/>
      <w:marTop w:val="0"/>
      <w:marBottom w:val="0"/>
      <w:divBdr>
        <w:top w:val="none" w:sz="0" w:space="0" w:color="auto"/>
        <w:left w:val="none" w:sz="0" w:space="0" w:color="auto"/>
        <w:bottom w:val="none" w:sz="0" w:space="0" w:color="auto"/>
        <w:right w:val="none" w:sz="0" w:space="0" w:color="auto"/>
      </w:divBdr>
    </w:div>
    <w:div w:id="79183260">
      <w:bodyDiv w:val="1"/>
      <w:marLeft w:val="0"/>
      <w:marRight w:val="0"/>
      <w:marTop w:val="0"/>
      <w:marBottom w:val="0"/>
      <w:divBdr>
        <w:top w:val="none" w:sz="0" w:space="0" w:color="auto"/>
        <w:left w:val="none" w:sz="0" w:space="0" w:color="auto"/>
        <w:bottom w:val="none" w:sz="0" w:space="0" w:color="auto"/>
        <w:right w:val="none" w:sz="0" w:space="0" w:color="auto"/>
      </w:divBdr>
    </w:div>
    <w:div w:id="81265373">
      <w:bodyDiv w:val="1"/>
      <w:marLeft w:val="0"/>
      <w:marRight w:val="0"/>
      <w:marTop w:val="0"/>
      <w:marBottom w:val="0"/>
      <w:divBdr>
        <w:top w:val="none" w:sz="0" w:space="0" w:color="auto"/>
        <w:left w:val="none" w:sz="0" w:space="0" w:color="auto"/>
        <w:bottom w:val="none" w:sz="0" w:space="0" w:color="auto"/>
        <w:right w:val="none" w:sz="0" w:space="0" w:color="auto"/>
      </w:divBdr>
    </w:div>
    <w:div w:id="85541833">
      <w:bodyDiv w:val="1"/>
      <w:marLeft w:val="0"/>
      <w:marRight w:val="0"/>
      <w:marTop w:val="0"/>
      <w:marBottom w:val="0"/>
      <w:divBdr>
        <w:top w:val="none" w:sz="0" w:space="0" w:color="auto"/>
        <w:left w:val="none" w:sz="0" w:space="0" w:color="auto"/>
        <w:bottom w:val="none" w:sz="0" w:space="0" w:color="auto"/>
        <w:right w:val="none" w:sz="0" w:space="0" w:color="auto"/>
      </w:divBdr>
    </w:div>
    <w:div w:id="86049733">
      <w:bodyDiv w:val="1"/>
      <w:marLeft w:val="0"/>
      <w:marRight w:val="0"/>
      <w:marTop w:val="0"/>
      <w:marBottom w:val="0"/>
      <w:divBdr>
        <w:top w:val="none" w:sz="0" w:space="0" w:color="auto"/>
        <w:left w:val="none" w:sz="0" w:space="0" w:color="auto"/>
        <w:bottom w:val="none" w:sz="0" w:space="0" w:color="auto"/>
        <w:right w:val="none" w:sz="0" w:space="0" w:color="auto"/>
      </w:divBdr>
    </w:div>
    <w:div w:id="86267572">
      <w:bodyDiv w:val="1"/>
      <w:marLeft w:val="0"/>
      <w:marRight w:val="0"/>
      <w:marTop w:val="0"/>
      <w:marBottom w:val="0"/>
      <w:divBdr>
        <w:top w:val="none" w:sz="0" w:space="0" w:color="auto"/>
        <w:left w:val="none" w:sz="0" w:space="0" w:color="auto"/>
        <w:bottom w:val="none" w:sz="0" w:space="0" w:color="auto"/>
        <w:right w:val="none" w:sz="0" w:space="0" w:color="auto"/>
      </w:divBdr>
    </w:div>
    <w:div w:id="87118387">
      <w:bodyDiv w:val="1"/>
      <w:marLeft w:val="0"/>
      <w:marRight w:val="0"/>
      <w:marTop w:val="0"/>
      <w:marBottom w:val="0"/>
      <w:divBdr>
        <w:top w:val="none" w:sz="0" w:space="0" w:color="auto"/>
        <w:left w:val="none" w:sz="0" w:space="0" w:color="auto"/>
        <w:bottom w:val="none" w:sz="0" w:space="0" w:color="auto"/>
        <w:right w:val="none" w:sz="0" w:space="0" w:color="auto"/>
      </w:divBdr>
    </w:div>
    <w:div w:id="89007136">
      <w:bodyDiv w:val="1"/>
      <w:marLeft w:val="0"/>
      <w:marRight w:val="0"/>
      <w:marTop w:val="0"/>
      <w:marBottom w:val="0"/>
      <w:divBdr>
        <w:top w:val="none" w:sz="0" w:space="0" w:color="auto"/>
        <w:left w:val="none" w:sz="0" w:space="0" w:color="auto"/>
        <w:bottom w:val="none" w:sz="0" w:space="0" w:color="auto"/>
        <w:right w:val="none" w:sz="0" w:space="0" w:color="auto"/>
      </w:divBdr>
    </w:div>
    <w:div w:id="89282576">
      <w:bodyDiv w:val="1"/>
      <w:marLeft w:val="0"/>
      <w:marRight w:val="0"/>
      <w:marTop w:val="0"/>
      <w:marBottom w:val="0"/>
      <w:divBdr>
        <w:top w:val="none" w:sz="0" w:space="0" w:color="auto"/>
        <w:left w:val="none" w:sz="0" w:space="0" w:color="auto"/>
        <w:bottom w:val="none" w:sz="0" w:space="0" w:color="auto"/>
        <w:right w:val="none" w:sz="0" w:space="0" w:color="auto"/>
      </w:divBdr>
    </w:div>
    <w:div w:id="90665586">
      <w:bodyDiv w:val="1"/>
      <w:marLeft w:val="0"/>
      <w:marRight w:val="0"/>
      <w:marTop w:val="0"/>
      <w:marBottom w:val="0"/>
      <w:divBdr>
        <w:top w:val="none" w:sz="0" w:space="0" w:color="auto"/>
        <w:left w:val="none" w:sz="0" w:space="0" w:color="auto"/>
        <w:bottom w:val="none" w:sz="0" w:space="0" w:color="auto"/>
        <w:right w:val="none" w:sz="0" w:space="0" w:color="auto"/>
      </w:divBdr>
    </w:div>
    <w:div w:id="92674688">
      <w:bodyDiv w:val="1"/>
      <w:marLeft w:val="0"/>
      <w:marRight w:val="0"/>
      <w:marTop w:val="0"/>
      <w:marBottom w:val="0"/>
      <w:divBdr>
        <w:top w:val="none" w:sz="0" w:space="0" w:color="auto"/>
        <w:left w:val="none" w:sz="0" w:space="0" w:color="auto"/>
        <w:bottom w:val="none" w:sz="0" w:space="0" w:color="auto"/>
        <w:right w:val="none" w:sz="0" w:space="0" w:color="auto"/>
      </w:divBdr>
    </w:div>
    <w:div w:id="93017673">
      <w:bodyDiv w:val="1"/>
      <w:marLeft w:val="0"/>
      <w:marRight w:val="0"/>
      <w:marTop w:val="0"/>
      <w:marBottom w:val="0"/>
      <w:divBdr>
        <w:top w:val="none" w:sz="0" w:space="0" w:color="auto"/>
        <w:left w:val="none" w:sz="0" w:space="0" w:color="auto"/>
        <w:bottom w:val="none" w:sz="0" w:space="0" w:color="auto"/>
        <w:right w:val="none" w:sz="0" w:space="0" w:color="auto"/>
      </w:divBdr>
    </w:div>
    <w:div w:id="95365340">
      <w:bodyDiv w:val="1"/>
      <w:marLeft w:val="0"/>
      <w:marRight w:val="0"/>
      <w:marTop w:val="0"/>
      <w:marBottom w:val="0"/>
      <w:divBdr>
        <w:top w:val="none" w:sz="0" w:space="0" w:color="auto"/>
        <w:left w:val="none" w:sz="0" w:space="0" w:color="auto"/>
        <w:bottom w:val="none" w:sz="0" w:space="0" w:color="auto"/>
        <w:right w:val="none" w:sz="0" w:space="0" w:color="auto"/>
      </w:divBdr>
    </w:div>
    <w:div w:id="97146058">
      <w:bodyDiv w:val="1"/>
      <w:marLeft w:val="0"/>
      <w:marRight w:val="0"/>
      <w:marTop w:val="0"/>
      <w:marBottom w:val="0"/>
      <w:divBdr>
        <w:top w:val="none" w:sz="0" w:space="0" w:color="auto"/>
        <w:left w:val="none" w:sz="0" w:space="0" w:color="auto"/>
        <w:bottom w:val="none" w:sz="0" w:space="0" w:color="auto"/>
        <w:right w:val="none" w:sz="0" w:space="0" w:color="auto"/>
      </w:divBdr>
    </w:div>
    <w:div w:id="97334266">
      <w:bodyDiv w:val="1"/>
      <w:marLeft w:val="0"/>
      <w:marRight w:val="0"/>
      <w:marTop w:val="0"/>
      <w:marBottom w:val="0"/>
      <w:divBdr>
        <w:top w:val="none" w:sz="0" w:space="0" w:color="auto"/>
        <w:left w:val="none" w:sz="0" w:space="0" w:color="auto"/>
        <w:bottom w:val="none" w:sz="0" w:space="0" w:color="auto"/>
        <w:right w:val="none" w:sz="0" w:space="0" w:color="auto"/>
      </w:divBdr>
    </w:div>
    <w:div w:id="99878438">
      <w:bodyDiv w:val="1"/>
      <w:marLeft w:val="0"/>
      <w:marRight w:val="0"/>
      <w:marTop w:val="0"/>
      <w:marBottom w:val="0"/>
      <w:divBdr>
        <w:top w:val="none" w:sz="0" w:space="0" w:color="auto"/>
        <w:left w:val="none" w:sz="0" w:space="0" w:color="auto"/>
        <w:bottom w:val="none" w:sz="0" w:space="0" w:color="auto"/>
        <w:right w:val="none" w:sz="0" w:space="0" w:color="auto"/>
      </w:divBdr>
    </w:div>
    <w:div w:id="103500172">
      <w:bodyDiv w:val="1"/>
      <w:marLeft w:val="0"/>
      <w:marRight w:val="0"/>
      <w:marTop w:val="0"/>
      <w:marBottom w:val="0"/>
      <w:divBdr>
        <w:top w:val="none" w:sz="0" w:space="0" w:color="auto"/>
        <w:left w:val="none" w:sz="0" w:space="0" w:color="auto"/>
        <w:bottom w:val="none" w:sz="0" w:space="0" w:color="auto"/>
        <w:right w:val="none" w:sz="0" w:space="0" w:color="auto"/>
      </w:divBdr>
    </w:div>
    <w:div w:id="104009688">
      <w:bodyDiv w:val="1"/>
      <w:marLeft w:val="0"/>
      <w:marRight w:val="0"/>
      <w:marTop w:val="0"/>
      <w:marBottom w:val="0"/>
      <w:divBdr>
        <w:top w:val="none" w:sz="0" w:space="0" w:color="auto"/>
        <w:left w:val="none" w:sz="0" w:space="0" w:color="auto"/>
        <w:bottom w:val="none" w:sz="0" w:space="0" w:color="auto"/>
        <w:right w:val="none" w:sz="0" w:space="0" w:color="auto"/>
      </w:divBdr>
    </w:div>
    <w:div w:id="104034945">
      <w:bodyDiv w:val="1"/>
      <w:marLeft w:val="0"/>
      <w:marRight w:val="0"/>
      <w:marTop w:val="0"/>
      <w:marBottom w:val="0"/>
      <w:divBdr>
        <w:top w:val="none" w:sz="0" w:space="0" w:color="auto"/>
        <w:left w:val="none" w:sz="0" w:space="0" w:color="auto"/>
        <w:bottom w:val="none" w:sz="0" w:space="0" w:color="auto"/>
        <w:right w:val="none" w:sz="0" w:space="0" w:color="auto"/>
      </w:divBdr>
    </w:div>
    <w:div w:id="105468640">
      <w:bodyDiv w:val="1"/>
      <w:marLeft w:val="0"/>
      <w:marRight w:val="0"/>
      <w:marTop w:val="0"/>
      <w:marBottom w:val="0"/>
      <w:divBdr>
        <w:top w:val="none" w:sz="0" w:space="0" w:color="auto"/>
        <w:left w:val="none" w:sz="0" w:space="0" w:color="auto"/>
        <w:bottom w:val="none" w:sz="0" w:space="0" w:color="auto"/>
        <w:right w:val="none" w:sz="0" w:space="0" w:color="auto"/>
      </w:divBdr>
    </w:div>
    <w:div w:id="106124847">
      <w:bodyDiv w:val="1"/>
      <w:marLeft w:val="0"/>
      <w:marRight w:val="0"/>
      <w:marTop w:val="0"/>
      <w:marBottom w:val="0"/>
      <w:divBdr>
        <w:top w:val="none" w:sz="0" w:space="0" w:color="auto"/>
        <w:left w:val="none" w:sz="0" w:space="0" w:color="auto"/>
        <w:bottom w:val="none" w:sz="0" w:space="0" w:color="auto"/>
        <w:right w:val="none" w:sz="0" w:space="0" w:color="auto"/>
      </w:divBdr>
    </w:div>
    <w:div w:id="106968691">
      <w:bodyDiv w:val="1"/>
      <w:marLeft w:val="0"/>
      <w:marRight w:val="0"/>
      <w:marTop w:val="0"/>
      <w:marBottom w:val="0"/>
      <w:divBdr>
        <w:top w:val="none" w:sz="0" w:space="0" w:color="auto"/>
        <w:left w:val="none" w:sz="0" w:space="0" w:color="auto"/>
        <w:bottom w:val="none" w:sz="0" w:space="0" w:color="auto"/>
        <w:right w:val="none" w:sz="0" w:space="0" w:color="auto"/>
      </w:divBdr>
    </w:div>
    <w:div w:id="108009483">
      <w:bodyDiv w:val="1"/>
      <w:marLeft w:val="0"/>
      <w:marRight w:val="0"/>
      <w:marTop w:val="0"/>
      <w:marBottom w:val="0"/>
      <w:divBdr>
        <w:top w:val="none" w:sz="0" w:space="0" w:color="auto"/>
        <w:left w:val="none" w:sz="0" w:space="0" w:color="auto"/>
        <w:bottom w:val="none" w:sz="0" w:space="0" w:color="auto"/>
        <w:right w:val="none" w:sz="0" w:space="0" w:color="auto"/>
      </w:divBdr>
    </w:div>
    <w:div w:id="108479765">
      <w:bodyDiv w:val="1"/>
      <w:marLeft w:val="0"/>
      <w:marRight w:val="0"/>
      <w:marTop w:val="0"/>
      <w:marBottom w:val="0"/>
      <w:divBdr>
        <w:top w:val="none" w:sz="0" w:space="0" w:color="auto"/>
        <w:left w:val="none" w:sz="0" w:space="0" w:color="auto"/>
        <w:bottom w:val="none" w:sz="0" w:space="0" w:color="auto"/>
        <w:right w:val="none" w:sz="0" w:space="0" w:color="auto"/>
      </w:divBdr>
    </w:div>
    <w:div w:id="110518937">
      <w:bodyDiv w:val="1"/>
      <w:marLeft w:val="0"/>
      <w:marRight w:val="0"/>
      <w:marTop w:val="0"/>
      <w:marBottom w:val="0"/>
      <w:divBdr>
        <w:top w:val="none" w:sz="0" w:space="0" w:color="auto"/>
        <w:left w:val="none" w:sz="0" w:space="0" w:color="auto"/>
        <w:bottom w:val="none" w:sz="0" w:space="0" w:color="auto"/>
        <w:right w:val="none" w:sz="0" w:space="0" w:color="auto"/>
      </w:divBdr>
    </w:div>
    <w:div w:id="110709288">
      <w:bodyDiv w:val="1"/>
      <w:marLeft w:val="0"/>
      <w:marRight w:val="0"/>
      <w:marTop w:val="0"/>
      <w:marBottom w:val="0"/>
      <w:divBdr>
        <w:top w:val="none" w:sz="0" w:space="0" w:color="auto"/>
        <w:left w:val="none" w:sz="0" w:space="0" w:color="auto"/>
        <w:bottom w:val="none" w:sz="0" w:space="0" w:color="auto"/>
        <w:right w:val="none" w:sz="0" w:space="0" w:color="auto"/>
      </w:divBdr>
    </w:div>
    <w:div w:id="114103994">
      <w:bodyDiv w:val="1"/>
      <w:marLeft w:val="0"/>
      <w:marRight w:val="0"/>
      <w:marTop w:val="0"/>
      <w:marBottom w:val="0"/>
      <w:divBdr>
        <w:top w:val="none" w:sz="0" w:space="0" w:color="auto"/>
        <w:left w:val="none" w:sz="0" w:space="0" w:color="auto"/>
        <w:bottom w:val="none" w:sz="0" w:space="0" w:color="auto"/>
        <w:right w:val="none" w:sz="0" w:space="0" w:color="auto"/>
      </w:divBdr>
    </w:div>
    <w:div w:id="114301078">
      <w:bodyDiv w:val="1"/>
      <w:marLeft w:val="0"/>
      <w:marRight w:val="0"/>
      <w:marTop w:val="0"/>
      <w:marBottom w:val="0"/>
      <w:divBdr>
        <w:top w:val="none" w:sz="0" w:space="0" w:color="auto"/>
        <w:left w:val="none" w:sz="0" w:space="0" w:color="auto"/>
        <w:bottom w:val="none" w:sz="0" w:space="0" w:color="auto"/>
        <w:right w:val="none" w:sz="0" w:space="0" w:color="auto"/>
      </w:divBdr>
    </w:div>
    <w:div w:id="117263815">
      <w:bodyDiv w:val="1"/>
      <w:marLeft w:val="0"/>
      <w:marRight w:val="0"/>
      <w:marTop w:val="0"/>
      <w:marBottom w:val="0"/>
      <w:divBdr>
        <w:top w:val="none" w:sz="0" w:space="0" w:color="auto"/>
        <w:left w:val="none" w:sz="0" w:space="0" w:color="auto"/>
        <w:bottom w:val="none" w:sz="0" w:space="0" w:color="auto"/>
        <w:right w:val="none" w:sz="0" w:space="0" w:color="auto"/>
      </w:divBdr>
    </w:div>
    <w:div w:id="119343195">
      <w:bodyDiv w:val="1"/>
      <w:marLeft w:val="0"/>
      <w:marRight w:val="0"/>
      <w:marTop w:val="0"/>
      <w:marBottom w:val="0"/>
      <w:divBdr>
        <w:top w:val="none" w:sz="0" w:space="0" w:color="auto"/>
        <w:left w:val="none" w:sz="0" w:space="0" w:color="auto"/>
        <w:bottom w:val="none" w:sz="0" w:space="0" w:color="auto"/>
        <w:right w:val="none" w:sz="0" w:space="0" w:color="auto"/>
      </w:divBdr>
    </w:div>
    <w:div w:id="119735355">
      <w:bodyDiv w:val="1"/>
      <w:marLeft w:val="0"/>
      <w:marRight w:val="0"/>
      <w:marTop w:val="0"/>
      <w:marBottom w:val="0"/>
      <w:divBdr>
        <w:top w:val="none" w:sz="0" w:space="0" w:color="auto"/>
        <w:left w:val="none" w:sz="0" w:space="0" w:color="auto"/>
        <w:bottom w:val="none" w:sz="0" w:space="0" w:color="auto"/>
        <w:right w:val="none" w:sz="0" w:space="0" w:color="auto"/>
      </w:divBdr>
    </w:div>
    <w:div w:id="120000186">
      <w:bodyDiv w:val="1"/>
      <w:marLeft w:val="0"/>
      <w:marRight w:val="0"/>
      <w:marTop w:val="0"/>
      <w:marBottom w:val="0"/>
      <w:divBdr>
        <w:top w:val="none" w:sz="0" w:space="0" w:color="auto"/>
        <w:left w:val="none" w:sz="0" w:space="0" w:color="auto"/>
        <w:bottom w:val="none" w:sz="0" w:space="0" w:color="auto"/>
        <w:right w:val="none" w:sz="0" w:space="0" w:color="auto"/>
      </w:divBdr>
    </w:div>
    <w:div w:id="122114275">
      <w:bodyDiv w:val="1"/>
      <w:marLeft w:val="0"/>
      <w:marRight w:val="0"/>
      <w:marTop w:val="0"/>
      <w:marBottom w:val="0"/>
      <w:divBdr>
        <w:top w:val="none" w:sz="0" w:space="0" w:color="auto"/>
        <w:left w:val="none" w:sz="0" w:space="0" w:color="auto"/>
        <w:bottom w:val="none" w:sz="0" w:space="0" w:color="auto"/>
        <w:right w:val="none" w:sz="0" w:space="0" w:color="auto"/>
      </w:divBdr>
    </w:div>
    <w:div w:id="123233503">
      <w:bodyDiv w:val="1"/>
      <w:marLeft w:val="0"/>
      <w:marRight w:val="0"/>
      <w:marTop w:val="0"/>
      <w:marBottom w:val="0"/>
      <w:divBdr>
        <w:top w:val="none" w:sz="0" w:space="0" w:color="auto"/>
        <w:left w:val="none" w:sz="0" w:space="0" w:color="auto"/>
        <w:bottom w:val="none" w:sz="0" w:space="0" w:color="auto"/>
        <w:right w:val="none" w:sz="0" w:space="0" w:color="auto"/>
      </w:divBdr>
    </w:div>
    <w:div w:id="123356693">
      <w:bodyDiv w:val="1"/>
      <w:marLeft w:val="0"/>
      <w:marRight w:val="0"/>
      <w:marTop w:val="0"/>
      <w:marBottom w:val="0"/>
      <w:divBdr>
        <w:top w:val="none" w:sz="0" w:space="0" w:color="auto"/>
        <w:left w:val="none" w:sz="0" w:space="0" w:color="auto"/>
        <w:bottom w:val="none" w:sz="0" w:space="0" w:color="auto"/>
        <w:right w:val="none" w:sz="0" w:space="0" w:color="auto"/>
      </w:divBdr>
    </w:div>
    <w:div w:id="123933114">
      <w:bodyDiv w:val="1"/>
      <w:marLeft w:val="0"/>
      <w:marRight w:val="0"/>
      <w:marTop w:val="0"/>
      <w:marBottom w:val="0"/>
      <w:divBdr>
        <w:top w:val="none" w:sz="0" w:space="0" w:color="auto"/>
        <w:left w:val="none" w:sz="0" w:space="0" w:color="auto"/>
        <w:bottom w:val="none" w:sz="0" w:space="0" w:color="auto"/>
        <w:right w:val="none" w:sz="0" w:space="0" w:color="auto"/>
      </w:divBdr>
    </w:div>
    <w:div w:id="123934279">
      <w:bodyDiv w:val="1"/>
      <w:marLeft w:val="0"/>
      <w:marRight w:val="0"/>
      <w:marTop w:val="0"/>
      <w:marBottom w:val="0"/>
      <w:divBdr>
        <w:top w:val="none" w:sz="0" w:space="0" w:color="auto"/>
        <w:left w:val="none" w:sz="0" w:space="0" w:color="auto"/>
        <w:bottom w:val="none" w:sz="0" w:space="0" w:color="auto"/>
        <w:right w:val="none" w:sz="0" w:space="0" w:color="auto"/>
      </w:divBdr>
    </w:div>
    <w:div w:id="124592652">
      <w:bodyDiv w:val="1"/>
      <w:marLeft w:val="0"/>
      <w:marRight w:val="0"/>
      <w:marTop w:val="0"/>
      <w:marBottom w:val="0"/>
      <w:divBdr>
        <w:top w:val="none" w:sz="0" w:space="0" w:color="auto"/>
        <w:left w:val="none" w:sz="0" w:space="0" w:color="auto"/>
        <w:bottom w:val="none" w:sz="0" w:space="0" w:color="auto"/>
        <w:right w:val="none" w:sz="0" w:space="0" w:color="auto"/>
      </w:divBdr>
    </w:div>
    <w:div w:id="127362565">
      <w:bodyDiv w:val="1"/>
      <w:marLeft w:val="0"/>
      <w:marRight w:val="0"/>
      <w:marTop w:val="0"/>
      <w:marBottom w:val="0"/>
      <w:divBdr>
        <w:top w:val="none" w:sz="0" w:space="0" w:color="auto"/>
        <w:left w:val="none" w:sz="0" w:space="0" w:color="auto"/>
        <w:bottom w:val="none" w:sz="0" w:space="0" w:color="auto"/>
        <w:right w:val="none" w:sz="0" w:space="0" w:color="auto"/>
      </w:divBdr>
    </w:div>
    <w:div w:id="129133128">
      <w:bodyDiv w:val="1"/>
      <w:marLeft w:val="0"/>
      <w:marRight w:val="0"/>
      <w:marTop w:val="0"/>
      <w:marBottom w:val="0"/>
      <w:divBdr>
        <w:top w:val="none" w:sz="0" w:space="0" w:color="auto"/>
        <w:left w:val="none" w:sz="0" w:space="0" w:color="auto"/>
        <w:bottom w:val="none" w:sz="0" w:space="0" w:color="auto"/>
        <w:right w:val="none" w:sz="0" w:space="0" w:color="auto"/>
      </w:divBdr>
    </w:div>
    <w:div w:id="129519357">
      <w:bodyDiv w:val="1"/>
      <w:marLeft w:val="0"/>
      <w:marRight w:val="0"/>
      <w:marTop w:val="0"/>
      <w:marBottom w:val="0"/>
      <w:divBdr>
        <w:top w:val="none" w:sz="0" w:space="0" w:color="auto"/>
        <w:left w:val="none" w:sz="0" w:space="0" w:color="auto"/>
        <w:bottom w:val="none" w:sz="0" w:space="0" w:color="auto"/>
        <w:right w:val="none" w:sz="0" w:space="0" w:color="auto"/>
      </w:divBdr>
    </w:div>
    <w:div w:id="130026808">
      <w:bodyDiv w:val="1"/>
      <w:marLeft w:val="0"/>
      <w:marRight w:val="0"/>
      <w:marTop w:val="0"/>
      <w:marBottom w:val="0"/>
      <w:divBdr>
        <w:top w:val="none" w:sz="0" w:space="0" w:color="auto"/>
        <w:left w:val="none" w:sz="0" w:space="0" w:color="auto"/>
        <w:bottom w:val="none" w:sz="0" w:space="0" w:color="auto"/>
        <w:right w:val="none" w:sz="0" w:space="0" w:color="auto"/>
      </w:divBdr>
    </w:div>
    <w:div w:id="133066325">
      <w:bodyDiv w:val="1"/>
      <w:marLeft w:val="0"/>
      <w:marRight w:val="0"/>
      <w:marTop w:val="0"/>
      <w:marBottom w:val="0"/>
      <w:divBdr>
        <w:top w:val="none" w:sz="0" w:space="0" w:color="auto"/>
        <w:left w:val="none" w:sz="0" w:space="0" w:color="auto"/>
        <w:bottom w:val="none" w:sz="0" w:space="0" w:color="auto"/>
        <w:right w:val="none" w:sz="0" w:space="0" w:color="auto"/>
      </w:divBdr>
    </w:div>
    <w:div w:id="133185466">
      <w:bodyDiv w:val="1"/>
      <w:marLeft w:val="0"/>
      <w:marRight w:val="0"/>
      <w:marTop w:val="0"/>
      <w:marBottom w:val="0"/>
      <w:divBdr>
        <w:top w:val="none" w:sz="0" w:space="0" w:color="auto"/>
        <w:left w:val="none" w:sz="0" w:space="0" w:color="auto"/>
        <w:bottom w:val="none" w:sz="0" w:space="0" w:color="auto"/>
        <w:right w:val="none" w:sz="0" w:space="0" w:color="auto"/>
      </w:divBdr>
    </w:div>
    <w:div w:id="134221239">
      <w:bodyDiv w:val="1"/>
      <w:marLeft w:val="0"/>
      <w:marRight w:val="0"/>
      <w:marTop w:val="0"/>
      <w:marBottom w:val="0"/>
      <w:divBdr>
        <w:top w:val="none" w:sz="0" w:space="0" w:color="auto"/>
        <w:left w:val="none" w:sz="0" w:space="0" w:color="auto"/>
        <w:bottom w:val="none" w:sz="0" w:space="0" w:color="auto"/>
        <w:right w:val="none" w:sz="0" w:space="0" w:color="auto"/>
      </w:divBdr>
    </w:div>
    <w:div w:id="134565310">
      <w:bodyDiv w:val="1"/>
      <w:marLeft w:val="0"/>
      <w:marRight w:val="0"/>
      <w:marTop w:val="0"/>
      <w:marBottom w:val="0"/>
      <w:divBdr>
        <w:top w:val="none" w:sz="0" w:space="0" w:color="auto"/>
        <w:left w:val="none" w:sz="0" w:space="0" w:color="auto"/>
        <w:bottom w:val="none" w:sz="0" w:space="0" w:color="auto"/>
        <w:right w:val="none" w:sz="0" w:space="0" w:color="auto"/>
      </w:divBdr>
    </w:div>
    <w:div w:id="137501119">
      <w:bodyDiv w:val="1"/>
      <w:marLeft w:val="0"/>
      <w:marRight w:val="0"/>
      <w:marTop w:val="0"/>
      <w:marBottom w:val="0"/>
      <w:divBdr>
        <w:top w:val="none" w:sz="0" w:space="0" w:color="auto"/>
        <w:left w:val="none" w:sz="0" w:space="0" w:color="auto"/>
        <w:bottom w:val="none" w:sz="0" w:space="0" w:color="auto"/>
        <w:right w:val="none" w:sz="0" w:space="0" w:color="auto"/>
      </w:divBdr>
    </w:div>
    <w:div w:id="137647547">
      <w:bodyDiv w:val="1"/>
      <w:marLeft w:val="0"/>
      <w:marRight w:val="0"/>
      <w:marTop w:val="0"/>
      <w:marBottom w:val="0"/>
      <w:divBdr>
        <w:top w:val="none" w:sz="0" w:space="0" w:color="auto"/>
        <w:left w:val="none" w:sz="0" w:space="0" w:color="auto"/>
        <w:bottom w:val="none" w:sz="0" w:space="0" w:color="auto"/>
        <w:right w:val="none" w:sz="0" w:space="0" w:color="auto"/>
      </w:divBdr>
    </w:div>
    <w:div w:id="139546308">
      <w:bodyDiv w:val="1"/>
      <w:marLeft w:val="0"/>
      <w:marRight w:val="0"/>
      <w:marTop w:val="0"/>
      <w:marBottom w:val="0"/>
      <w:divBdr>
        <w:top w:val="none" w:sz="0" w:space="0" w:color="auto"/>
        <w:left w:val="none" w:sz="0" w:space="0" w:color="auto"/>
        <w:bottom w:val="none" w:sz="0" w:space="0" w:color="auto"/>
        <w:right w:val="none" w:sz="0" w:space="0" w:color="auto"/>
      </w:divBdr>
    </w:div>
    <w:div w:id="139927581">
      <w:bodyDiv w:val="1"/>
      <w:marLeft w:val="0"/>
      <w:marRight w:val="0"/>
      <w:marTop w:val="0"/>
      <w:marBottom w:val="0"/>
      <w:divBdr>
        <w:top w:val="none" w:sz="0" w:space="0" w:color="auto"/>
        <w:left w:val="none" w:sz="0" w:space="0" w:color="auto"/>
        <w:bottom w:val="none" w:sz="0" w:space="0" w:color="auto"/>
        <w:right w:val="none" w:sz="0" w:space="0" w:color="auto"/>
      </w:divBdr>
    </w:div>
    <w:div w:id="139928890">
      <w:bodyDiv w:val="1"/>
      <w:marLeft w:val="0"/>
      <w:marRight w:val="0"/>
      <w:marTop w:val="0"/>
      <w:marBottom w:val="0"/>
      <w:divBdr>
        <w:top w:val="none" w:sz="0" w:space="0" w:color="auto"/>
        <w:left w:val="none" w:sz="0" w:space="0" w:color="auto"/>
        <w:bottom w:val="none" w:sz="0" w:space="0" w:color="auto"/>
        <w:right w:val="none" w:sz="0" w:space="0" w:color="auto"/>
      </w:divBdr>
    </w:div>
    <w:div w:id="141821815">
      <w:bodyDiv w:val="1"/>
      <w:marLeft w:val="0"/>
      <w:marRight w:val="0"/>
      <w:marTop w:val="0"/>
      <w:marBottom w:val="0"/>
      <w:divBdr>
        <w:top w:val="none" w:sz="0" w:space="0" w:color="auto"/>
        <w:left w:val="none" w:sz="0" w:space="0" w:color="auto"/>
        <w:bottom w:val="none" w:sz="0" w:space="0" w:color="auto"/>
        <w:right w:val="none" w:sz="0" w:space="0" w:color="auto"/>
      </w:divBdr>
    </w:div>
    <w:div w:id="142544381">
      <w:bodyDiv w:val="1"/>
      <w:marLeft w:val="0"/>
      <w:marRight w:val="0"/>
      <w:marTop w:val="0"/>
      <w:marBottom w:val="0"/>
      <w:divBdr>
        <w:top w:val="none" w:sz="0" w:space="0" w:color="auto"/>
        <w:left w:val="none" w:sz="0" w:space="0" w:color="auto"/>
        <w:bottom w:val="none" w:sz="0" w:space="0" w:color="auto"/>
        <w:right w:val="none" w:sz="0" w:space="0" w:color="auto"/>
      </w:divBdr>
    </w:div>
    <w:div w:id="144207968">
      <w:bodyDiv w:val="1"/>
      <w:marLeft w:val="0"/>
      <w:marRight w:val="0"/>
      <w:marTop w:val="0"/>
      <w:marBottom w:val="0"/>
      <w:divBdr>
        <w:top w:val="none" w:sz="0" w:space="0" w:color="auto"/>
        <w:left w:val="none" w:sz="0" w:space="0" w:color="auto"/>
        <w:bottom w:val="none" w:sz="0" w:space="0" w:color="auto"/>
        <w:right w:val="none" w:sz="0" w:space="0" w:color="auto"/>
      </w:divBdr>
    </w:div>
    <w:div w:id="144977206">
      <w:bodyDiv w:val="1"/>
      <w:marLeft w:val="0"/>
      <w:marRight w:val="0"/>
      <w:marTop w:val="0"/>
      <w:marBottom w:val="0"/>
      <w:divBdr>
        <w:top w:val="none" w:sz="0" w:space="0" w:color="auto"/>
        <w:left w:val="none" w:sz="0" w:space="0" w:color="auto"/>
        <w:bottom w:val="none" w:sz="0" w:space="0" w:color="auto"/>
        <w:right w:val="none" w:sz="0" w:space="0" w:color="auto"/>
      </w:divBdr>
    </w:div>
    <w:div w:id="146285633">
      <w:bodyDiv w:val="1"/>
      <w:marLeft w:val="0"/>
      <w:marRight w:val="0"/>
      <w:marTop w:val="0"/>
      <w:marBottom w:val="0"/>
      <w:divBdr>
        <w:top w:val="none" w:sz="0" w:space="0" w:color="auto"/>
        <w:left w:val="none" w:sz="0" w:space="0" w:color="auto"/>
        <w:bottom w:val="none" w:sz="0" w:space="0" w:color="auto"/>
        <w:right w:val="none" w:sz="0" w:space="0" w:color="auto"/>
      </w:divBdr>
    </w:div>
    <w:div w:id="148057845">
      <w:bodyDiv w:val="1"/>
      <w:marLeft w:val="0"/>
      <w:marRight w:val="0"/>
      <w:marTop w:val="0"/>
      <w:marBottom w:val="0"/>
      <w:divBdr>
        <w:top w:val="none" w:sz="0" w:space="0" w:color="auto"/>
        <w:left w:val="none" w:sz="0" w:space="0" w:color="auto"/>
        <w:bottom w:val="none" w:sz="0" w:space="0" w:color="auto"/>
        <w:right w:val="none" w:sz="0" w:space="0" w:color="auto"/>
      </w:divBdr>
    </w:div>
    <w:div w:id="149295147">
      <w:bodyDiv w:val="1"/>
      <w:marLeft w:val="0"/>
      <w:marRight w:val="0"/>
      <w:marTop w:val="0"/>
      <w:marBottom w:val="0"/>
      <w:divBdr>
        <w:top w:val="none" w:sz="0" w:space="0" w:color="auto"/>
        <w:left w:val="none" w:sz="0" w:space="0" w:color="auto"/>
        <w:bottom w:val="none" w:sz="0" w:space="0" w:color="auto"/>
        <w:right w:val="none" w:sz="0" w:space="0" w:color="auto"/>
      </w:divBdr>
    </w:div>
    <w:div w:id="149716615">
      <w:bodyDiv w:val="1"/>
      <w:marLeft w:val="0"/>
      <w:marRight w:val="0"/>
      <w:marTop w:val="0"/>
      <w:marBottom w:val="0"/>
      <w:divBdr>
        <w:top w:val="none" w:sz="0" w:space="0" w:color="auto"/>
        <w:left w:val="none" w:sz="0" w:space="0" w:color="auto"/>
        <w:bottom w:val="none" w:sz="0" w:space="0" w:color="auto"/>
        <w:right w:val="none" w:sz="0" w:space="0" w:color="auto"/>
      </w:divBdr>
    </w:div>
    <w:div w:id="150946968">
      <w:bodyDiv w:val="1"/>
      <w:marLeft w:val="0"/>
      <w:marRight w:val="0"/>
      <w:marTop w:val="0"/>
      <w:marBottom w:val="0"/>
      <w:divBdr>
        <w:top w:val="none" w:sz="0" w:space="0" w:color="auto"/>
        <w:left w:val="none" w:sz="0" w:space="0" w:color="auto"/>
        <w:bottom w:val="none" w:sz="0" w:space="0" w:color="auto"/>
        <w:right w:val="none" w:sz="0" w:space="0" w:color="auto"/>
      </w:divBdr>
    </w:div>
    <w:div w:id="154106861">
      <w:bodyDiv w:val="1"/>
      <w:marLeft w:val="0"/>
      <w:marRight w:val="0"/>
      <w:marTop w:val="0"/>
      <w:marBottom w:val="0"/>
      <w:divBdr>
        <w:top w:val="none" w:sz="0" w:space="0" w:color="auto"/>
        <w:left w:val="none" w:sz="0" w:space="0" w:color="auto"/>
        <w:bottom w:val="none" w:sz="0" w:space="0" w:color="auto"/>
        <w:right w:val="none" w:sz="0" w:space="0" w:color="auto"/>
      </w:divBdr>
    </w:div>
    <w:div w:id="154298425">
      <w:bodyDiv w:val="1"/>
      <w:marLeft w:val="0"/>
      <w:marRight w:val="0"/>
      <w:marTop w:val="0"/>
      <w:marBottom w:val="0"/>
      <w:divBdr>
        <w:top w:val="none" w:sz="0" w:space="0" w:color="auto"/>
        <w:left w:val="none" w:sz="0" w:space="0" w:color="auto"/>
        <w:bottom w:val="none" w:sz="0" w:space="0" w:color="auto"/>
        <w:right w:val="none" w:sz="0" w:space="0" w:color="auto"/>
      </w:divBdr>
    </w:div>
    <w:div w:id="154807891">
      <w:bodyDiv w:val="1"/>
      <w:marLeft w:val="0"/>
      <w:marRight w:val="0"/>
      <w:marTop w:val="0"/>
      <w:marBottom w:val="0"/>
      <w:divBdr>
        <w:top w:val="none" w:sz="0" w:space="0" w:color="auto"/>
        <w:left w:val="none" w:sz="0" w:space="0" w:color="auto"/>
        <w:bottom w:val="none" w:sz="0" w:space="0" w:color="auto"/>
        <w:right w:val="none" w:sz="0" w:space="0" w:color="auto"/>
      </w:divBdr>
    </w:div>
    <w:div w:id="155463055">
      <w:bodyDiv w:val="1"/>
      <w:marLeft w:val="0"/>
      <w:marRight w:val="0"/>
      <w:marTop w:val="0"/>
      <w:marBottom w:val="0"/>
      <w:divBdr>
        <w:top w:val="none" w:sz="0" w:space="0" w:color="auto"/>
        <w:left w:val="none" w:sz="0" w:space="0" w:color="auto"/>
        <w:bottom w:val="none" w:sz="0" w:space="0" w:color="auto"/>
        <w:right w:val="none" w:sz="0" w:space="0" w:color="auto"/>
      </w:divBdr>
    </w:div>
    <w:div w:id="156111795">
      <w:bodyDiv w:val="1"/>
      <w:marLeft w:val="0"/>
      <w:marRight w:val="0"/>
      <w:marTop w:val="0"/>
      <w:marBottom w:val="0"/>
      <w:divBdr>
        <w:top w:val="none" w:sz="0" w:space="0" w:color="auto"/>
        <w:left w:val="none" w:sz="0" w:space="0" w:color="auto"/>
        <w:bottom w:val="none" w:sz="0" w:space="0" w:color="auto"/>
        <w:right w:val="none" w:sz="0" w:space="0" w:color="auto"/>
      </w:divBdr>
    </w:div>
    <w:div w:id="157112059">
      <w:bodyDiv w:val="1"/>
      <w:marLeft w:val="0"/>
      <w:marRight w:val="0"/>
      <w:marTop w:val="0"/>
      <w:marBottom w:val="0"/>
      <w:divBdr>
        <w:top w:val="none" w:sz="0" w:space="0" w:color="auto"/>
        <w:left w:val="none" w:sz="0" w:space="0" w:color="auto"/>
        <w:bottom w:val="none" w:sz="0" w:space="0" w:color="auto"/>
        <w:right w:val="none" w:sz="0" w:space="0" w:color="auto"/>
      </w:divBdr>
    </w:div>
    <w:div w:id="158275512">
      <w:bodyDiv w:val="1"/>
      <w:marLeft w:val="0"/>
      <w:marRight w:val="0"/>
      <w:marTop w:val="0"/>
      <w:marBottom w:val="0"/>
      <w:divBdr>
        <w:top w:val="none" w:sz="0" w:space="0" w:color="auto"/>
        <w:left w:val="none" w:sz="0" w:space="0" w:color="auto"/>
        <w:bottom w:val="none" w:sz="0" w:space="0" w:color="auto"/>
        <w:right w:val="none" w:sz="0" w:space="0" w:color="auto"/>
      </w:divBdr>
    </w:div>
    <w:div w:id="158930139">
      <w:bodyDiv w:val="1"/>
      <w:marLeft w:val="0"/>
      <w:marRight w:val="0"/>
      <w:marTop w:val="0"/>
      <w:marBottom w:val="0"/>
      <w:divBdr>
        <w:top w:val="none" w:sz="0" w:space="0" w:color="auto"/>
        <w:left w:val="none" w:sz="0" w:space="0" w:color="auto"/>
        <w:bottom w:val="none" w:sz="0" w:space="0" w:color="auto"/>
        <w:right w:val="none" w:sz="0" w:space="0" w:color="auto"/>
      </w:divBdr>
    </w:div>
    <w:div w:id="160044341">
      <w:bodyDiv w:val="1"/>
      <w:marLeft w:val="0"/>
      <w:marRight w:val="0"/>
      <w:marTop w:val="0"/>
      <w:marBottom w:val="0"/>
      <w:divBdr>
        <w:top w:val="none" w:sz="0" w:space="0" w:color="auto"/>
        <w:left w:val="none" w:sz="0" w:space="0" w:color="auto"/>
        <w:bottom w:val="none" w:sz="0" w:space="0" w:color="auto"/>
        <w:right w:val="none" w:sz="0" w:space="0" w:color="auto"/>
      </w:divBdr>
    </w:div>
    <w:div w:id="161236971">
      <w:bodyDiv w:val="1"/>
      <w:marLeft w:val="0"/>
      <w:marRight w:val="0"/>
      <w:marTop w:val="0"/>
      <w:marBottom w:val="0"/>
      <w:divBdr>
        <w:top w:val="none" w:sz="0" w:space="0" w:color="auto"/>
        <w:left w:val="none" w:sz="0" w:space="0" w:color="auto"/>
        <w:bottom w:val="none" w:sz="0" w:space="0" w:color="auto"/>
        <w:right w:val="none" w:sz="0" w:space="0" w:color="auto"/>
      </w:divBdr>
    </w:div>
    <w:div w:id="161967203">
      <w:bodyDiv w:val="1"/>
      <w:marLeft w:val="0"/>
      <w:marRight w:val="0"/>
      <w:marTop w:val="0"/>
      <w:marBottom w:val="0"/>
      <w:divBdr>
        <w:top w:val="none" w:sz="0" w:space="0" w:color="auto"/>
        <w:left w:val="none" w:sz="0" w:space="0" w:color="auto"/>
        <w:bottom w:val="none" w:sz="0" w:space="0" w:color="auto"/>
        <w:right w:val="none" w:sz="0" w:space="0" w:color="auto"/>
      </w:divBdr>
    </w:div>
    <w:div w:id="163476841">
      <w:bodyDiv w:val="1"/>
      <w:marLeft w:val="0"/>
      <w:marRight w:val="0"/>
      <w:marTop w:val="0"/>
      <w:marBottom w:val="0"/>
      <w:divBdr>
        <w:top w:val="none" w:sz="0" w:space="0" w:color="auto"/>
        <w:left w:val="none" w:sz="0" w:space="0" w:color="auto"/>
        <w:bottom w:val="none" w:sz="0" w:space="0" w:color="auto"/>
        <w:right w:val="none" w:sz="0" w:space="0" w:color="auto"/>
      </w:divBdr>
    </w:div>
    <w:div w:id="165824094">
      <w:bodyDiv w:val="1"/>
      <w:marLeft w:val="0"/>
      <w:marRight w:val="0"/>
      <w:marTop w:val="0"/>
      <w:marBottom w:val="0"/>
      <w:divBdr>
        <w:top w:val="none" w:sz="0" w:space="0" w:color="auto"/>
        <w:left w:val="none" w:sz="0" w:space="0" w:color="auto"/>
        <w:bottom w:val="none" w:sz="0" w:space="0" w:color="auto"/>
        <w:right w:val="none" w:sz="0" w:space="0" w:color="auto"/>
      </w:divBdr>
    </w:div>
    <w:div w:id="168718317">
      <w:bodyDiv w:val="1"/>
      <w:marLeft w:val="0"/>
      <w:marRight w:val="0"/>
      <w:marTop w:val="0"/>
      <w:marBottom w:val="0"/>
      <w:divBdr>
        <w:top w:val="none" w:sz="0" w:space="0" w:color="auto"/>
        <w:left w:val="none" w:sz="0" w:space="0" w:color="auto"/>
        <w:bottom w:val="none" w:sz="0" w:space="0" w:color="auto"/>
        <w:right w:val="none" w:sz="0" w:space="0" w:color="auto"/>
      </w:divBdr>
    </w:div>
    <w:div w:id="169175362">
      <w:bodyDiv w:val="1"/>
      <w:marLeft w:val="0"/>
      <w:marRight w:val="0"/>
      <w:marTop w:val="0"/>
      <w:marBottom w:val="0"/>
      <w:divBdr>
        <w:top w:val="none" w:sz="0" w:space="0" w:color="auto"/>
        <w:left w:val="none" w:sz="0" w:space="0" w:color="auto"/>
        <w:bottom w:val="none" w:sz="0" w:space="0" w:color="auto"/>
        <w:right w:val="none" w:sz="0" w:space="0" w:color="auto"/>
      </w:divBdr>
    </w:div>
    <w:div w:id="170485307">
      <w:bodyDiv w:val="1"/>
      <w:marLeft w:val="0"/>
      <w:marRight w:val="0"/>
      <w:marTop w:val="0"/>
      <w:marBottom w:val="0"/>
      <w:divBdr>
        <w:top w:val="none" w:sz="0" w:space="0" w:color="auto"/>
        <w:left w:val="none" w:sz="0" w:space="0" w:color="auto"/>
        <w:bottom w:val="none" w:sz="0" w:space="0" w:color="auto"/>
        <w:right w:val="none" w:sz="0" w:space="0" w:color="auto"/>
      </w:divBdr>
    </w:div>
    <w:div w:id="170529001">
      <w:bodyDiv w:val="1"/>
      <w:marLeft w:val="0"/>
      <w:marRight w:val="0"/>
      <w:marTop w:val="0"/>
      <w:marBottom w:val="0"/>
      <w:divBdr>
        <w:top w:val="none" w:sz="0" w:space="0" w:color="auto"/>
        <w:left w:val="none" w:sz="0" w:space="0" w:color="auto"/>
        <w:bottom w:val="none" w:sz="0" w:space="0" w:color="auto"/>
        <w:right w:val="none" w:sz="0" w:space="0" w:color="auto"/>
      </w:divBdr>
    </w:div>
    <w:div w:id="174273771">
      <w:bodyDiv w:val="1"/>
      <w:marLeft w:val="0"/>
      <w:marRight w:val="0"/>
      <w:marTop w:val="0"/>
      <w:marBottom w:val="0"/>
      <w:divBdr>
        <w:top w:val="none" w:sz="0" w:space="0" w:color="auto"/>
        <w:left w:val="none" w:sz="0" w:space="0" w:color="auto"/>
        <w:bottom w:val="none" w:sz="0" w:space="0" w:color="auto"/>
        <w:right w:val="none" w:sz="0" w:space="0" w:color="auto"/>
      </w:divBdr>
    </w:div>
    <w:div w:id="175583422">
      <w:bodyDiv w:val="1"/>
      <w:marLeft w:val="0"/>
      <w:marRight w:val="0"/>
      <w:marTop w:val="0"/>
      <w:marBottom w:val="0"/>
      <w:divBdr>
        <w:top w:val="none" w:sz="0" w:space="0" w:color="auto"/>
        <w:left w:val="none" w:sz="0" w:space="0" w:color="auto"/>
        <w:bottom w:val="none" w:sz="0" w:space="0" w:color="auto"/>
        <w:right w:val="none" w:sz="0" w:space="0" w:color="auto"/>
      </w:divBdr>
    </w:div>
    <w:div w:id="175971734">
      <w:bodyDiv w:val="1"/>
      <w:marLeft w:val="0"/>
      <w:marRight w:val="0"/>
      <w:marTop w:val="0"/>
      <w:marBottom w:val="0"/>
      <w:divBdr>
        <w:top w:val="none" w:sz="0" w:space="0" w:color="auto"/>
        <w:left w:val="none" w:sz="0" w:space="0" w:color="auto"/>
        <w:bottom w:val="none" w:sz="0" w:space="0" w:color="auto"/>
        <w:right w:val="none" w:sz="0" w:space="0" w:color="auto"/>
      </w:divBdr>
    </w:div>
    <w:div w:id="176627626">
      <w:bodyDiv w:val="1"/>
      <w:marLeft w:val="0"/>
      <w:marRight w:val="0"/>
      <w:marTop w:val="0"/>
      <w:marBottom w:val="0"/>
      <w:divBdr>
        <w:top w:val="none" w:sz="0" w:space="0" w:color="auto"/>
        <w:left w:val="none" w:sz="0" w:space="0" w:color="auto"/>
        <w:bottom w:val="none" w:sz="0" w:space="0" w:color="auto"/>
        <w:right w:val="none" w:sz="0" w:space="0" w:color="auto"/>
      </w:divBdr>
    </w:div>
    <w:div w:id="176963147">
      <w:bodyDiv w:val="1"/>
      <w:marLeft w:val="0"/>
      <w:marRight w:val="0"/>
      <w:marTop w:val="0"/>
      <w:marBottom w:val="0"/>
      <w:divBdr>
        <w:top w:val="none" w:sz="0" w:space="0" w:color="auto"/>
        <w:left w:val="none" w:sz="0" w:space="0" w:color="auto"/>
        <w:bottom w:val="none" w:sz="0" w:space="0" w:color="auto"/>
        <w:right w:val="none" w:sz="0" w:space="0" w:color="auto"/>
      </w:divBdr>
    </w:div>
    <w:div w:id="179125852">
      <w:bodyDiv w:val="1"/>
      <w:marLeft w:val="0"/>
      <w:marRight w:val="0"/>
      <w:marTop w:val="0"/>
      <w:marBottom w:val="0"/>
      <w:divBdr>
        <w:top w:val="none" w:sz="0" w:space="0" w:color="auto"/>
        <w:left w:val="none" w:sz="0" w:space="0" w:color="auto"/>
        <w:bottom w:val="none" w:sz="0" w:space="0" w:color="auto"/>
        <w:right w:val="none" w:sz="0" w:space="0" w:color="auto"/>
      </w:divBdr>
    </w:div>
    <w:div w:id="182059215">
      <w:bodyDiv w:val="1"/>
      <w:marLeft w:val="0"/>
      <w:marRight w:val="0"/>
      <w:marTop w:val="0"/>
      <w:marBottom w:val="0"/>
      <w:divBdr>
        <w:top w:val="none" w:sz="0" w:space="0" w:color="auto"/>
        <w:left w:val="none" w:sz="0" w:space="0" w:color="auto"/>
        <w:bottom w:val="none" w:sz="0" w:space="0" w:color="auto"/>
        <w:right w:val="none" w:sz="0" w:space="0" w:color="auto"/>
      </w:divBdr>
    </w:div>
    <w:div w:id="182406895">
      <w:bodyDiv w:val="1"/>
      <w:marLeft w:val="0"/>
      <w:marRight w:val="0"/>
      <w:marTop w:val="0"/>
      <w:marBottom w:val="0"/>
      <w:divBdr>
        <w:top w:val="none" w:sz="0" w:space="0" w:color="auto"/>
        <w:left w:val="none" w:sz="0" w:space="0" w:color="auto"/>
        <w:bottom w:val="none" w:sz="0" w:space="0" w:color="auto"/>
        <w:right w:val="none" w:sz="0" w:space="0" w:color="auto"/>
      </w:divBdr>
    </w:div>
    <w:div w:id="182595189">
      <w:bodyDiv w:val="1"/>
      <w:marLeft w:val="0"/>
      <w:marRight w:val="0"/>
      <w:marTop w:val="0"/>
      <w:marBottom w:val="0"/>
      <w:divBdr>
        <w:top w:val="none" w:sz="0" w:space="0" w:color="auto"/>
        <w:left w:val="none" w:sz="0" w:space="0" w:color="auto"/>
        <w:bottom w:val="none" w:sz="0" w:space="0" w:color="auto"/>
        <w:right w:val="none" w:sz="0" w:space="0" w:color="auto"/>
      </w:divBdr>
    </w:div>
    <w:div w:id="182742527">
      <w:bodyDiv w:val="1"/>
      <w:marLeft w:val="0"/>
      <w:marRight w:val="0"/>
      <w:marTop w:val="0"/>
      <w:marBottom w:val="0"/>
      <w:divBdr>
        <w:top w:val="none" w:sz="0" w:space="0" w:color="auto"/>
        <w:left w:val="none" w:sz="0" w:space="0" w:color="auto"/>
        <w:bottom w:val="none" w:sz="0" w:space="0" w:color="auto"/>
        <w:right w:val="none" w:sz="0" w:space="0" w:color="auto"/>
      </w:divBdr>
    </w:div>
    <w:div w:id="182860552">
      <w:bodyDiv w:val="1"/>
      <w:marLeft w:val="0"/>
      <w:marRight w:val="0"/>
      <w:marTop w:val="0"/>
      <w:marBottom w:val="0"/>
      <w:divBdr>
        <w:top w:val="none" w:sz="0" w:space="0" w:color="auto"/>
        <w:left w:val="none" w:sz="0" w:space="0" w:color="auto"/>
        <w:bottom w:val="none" w:sz="0" w:space="0" w:color="auto"/>
        <w:right w:val="none" w:sz="0" w:space="0" w:color="auto"/>
      </w:divBdr>
    </w:div>
    <w:div w:id="183831327">
      <w:bodyDiv w:val="1"/>
      <w:marLeft w:val="0"/>
      <w:marRight w:val="0"/>
      <w:marTop w:val="0"/>
      <w:marBottom w:val="0"/>
      <w:divBdr>
        <w:top w:val="none" w:sz="0" w:space="0" w:color="auto"/>
        <w:left w:val="none" w:sz="0" w:space="0" w:color="auto"/>
        <w:bottom w:val="none" w:sz="0" w:space="0" w:color="auto"/>
        <w:right w:val="none" w:sz="0" w:space="0" w:color="auto"/>
      </w:divBdr>
    </w:div>
    <w:div w:id="184681746">
      <w:bodyDiv w:val="1"/>
      <w:marLeft w:val="0"/>
      <w:marRight w:val="0"/>
      <w:marTop w:val="0"/>
      <w:marBottom w:val="0"/>
      <w:divBdr>
        <w:top w:val="none" w:sz="0" w:space="0" w:color="auto"/>
        <w:left w:val="none" w:sz="0" w:space="0" w:color="auto"/>
        <w:bottom w:val="none" w:sz="0" w:space="0" w:color="auto"/>
        <w:right w:val="none" w:sz="0" w:space="0" w:color="auto"/>
      </w:divBdr>
    </w:div>
    <w:div w:id="185218366">
      <w:bodyDiv w:val="1"/>
      <w:marLeft w:val="0"/>
      <w:marRight w:val="0"/>
      <w:marTop w:val="0"/>
      <w:marBottom w:val="0"/>
      <w:divBdr>
        <w:top w:val="none" w:sz="0" w:space="0" w:color="auto"/>
        <w:left w:val="none" w:sz="0" w:space="0" w:color="auto"/>
        <w:bottom w:val="none" w:sz="0" w:space="0" w:color="auto"/>
        <w:right w:val="none" w:sz="0" w:space="0" w:color="auto"/>
      </w:divBdr>
    </w:div>
    <w:div w:id="186214710">
      <w:bodyDiv w:val="1"/>
      <w:marLeft w:val="0"/>
      <w:marRight w:val="0"/>
      <w:marTop w:val="0"/>
      <w:marBottom w:val="0"/>
      <w:divBdr>
        <w:top w:val="none" w:sz="0" w:space="0" w:color="auto"/>
        <w:left w:val="none" w:sz="0" w:space="0" w:color="auto"/>
        <w:bottom w:val="none" w:sz="0" w:space="0" w:color="auto"/>
        <w:right w:val="none" w:sz="0" w:space="0" w:color="auto"/>
      </w:divBdr>
    </w:div>
    <w:div w:id="187182960">
      <w:bodyDiv w:val="1"/>
      <w:marLeft w:val="0"/>
      <w:marRight w:val="0"/>
      <w:marTop w:val="0"/>
      <w:marBottom w:val="0"/>
      <w:divBdr>
        <w:top w:val="none" w:sz="0" w:space="0" w:color="auto"/>
        <w:left w:val="none" w:sz="0" w:space="0" w:color="auto"/>
        <w:bottom w:val="none" w:sz="0" w:space="0" w:color="auto"/>
        <w:right w:val="none" w:sz="0" w:space="0" w:color="auto"/>
      </w:divBdr>
    </w:div>
    <w:div w:id="189799618">
      <w:bodyDiv w:val="1"/>
      <w:marLeft w:val="0"/>
      <w:marRight w:val="0"/>
      <w:marTop w:val="0"/>
      <w:marBottom w:val="0"/>
      <w:divBdr>
        <w:top w:val="none" w:sz="0" w:space="0" w:color="auto"/>
        <w:left w:val="none" w:sz="0" w:space="0" w:color="auto"/>
        <w:bottom w:val="none" w:sz="0" w:space="0" w:color="auto"/>
        <w:right w:val="none" w:sz="0" w:space="0" w:color="auto"/>
      </w:divBdr>
    </w:div>
    <w:div w:id="190727850">
      <w:bodyDiv w:val="1"/>
      <w:marLeft w:val="0"/>
      <w:marRight w:val="0"/>
      <w:marTop w:val="0"/>
      <w:marBottom w:val="0"/>
      <w:divBdr>
        <w:top w:val="none" w:sz="0" w:space="0" w:color="auto"/>
        <w:left w:val="none" w:sz="0" w:space="0" w:color="auto"/>
        <w:bottom w:val="none" w:sz="0" w:space="0" w:color="auto"/>
        <w:right w:val="none" w:sz="0" w:space="0" w:color="auto"/>
      </w:divBdr>
    </w:div>
    <w:div w:id="193007166">
      <w:bodyDiv w:val="1"/>
      <w:marLeft w:val="0"/>
      <w:marRight w:val="0"/>
      <w:marTop w:val="0"/>
      <w:marBottom w:val="0"/>
      <w:divBdr>
        <w:top w:val="none" w:sz="0" w:space="0" w:color="auto"/>
        <w:left w:val="none" w:sz="0" w:space="0" w:color="auto"/>
        <w:bottom w:val="none" w:sz="0" w:space="0" w:color="auto"/>
        <w:right w:val="none" w:sz="0" w:space="0" w:color="auto"/>
      </w:divBdr>
    </w:div>
    <w:div w:id="195778156">
      <w:bodyDiv w:val="1"/>
      <w:marLeft w:val="0"/>
      <w:marRight w:val="0"/>
      <w:marTop w:val="0"/>
      <w:marBottom w:val="0"/>
      <w:divBdr>
        <w:top w:val="none" w:sz="0" w:space="0" w:color="auto"/>
        <w:left w:val="none" w:sz="0" w:space="0" w:color="auto"/>
        <w:bottom w:val="none" w:sz="0" w:space="0" w:color="auto"/>
        <w:right w:val="none" w:sz="0" w:space="0" w:color="auto"/>
      </w:divBdr>
    </w:div>
    <w:div w:id="196084257">
      <w:bodyDiv w:val="1"/>
      <w:marLeft w:val="0"/>
      <w:marRight w:val="0"/>
      <w:marTop w:val="0"/>
      <w:marBottom w:val="0"/>
      <w:divBdr>
        <w:top w:val="none" w:sz="0" w:space="0" w:color="auto"/>
        <w:left w:val="none" w:sz="0" w:space="0" w:color="auto"/>
        <w:bottom w:val="none" w:sz="0" w:space="0" w:color="auto"/>
        <w:right w:val="none" w:sz="0" w:space="0" w:color="auto"/>
      </w:divBdr>
    </w:div>
    <w:div w:id="198251793">
      <w:bodyDiv w:val="1"/>
      <w:marLeft w:val="0"/>
      <w:marRight w:val="0"/>
      <w:marTop w:val="0"/>
      <w:marBottom w:val="0"/>
      <w:divBdr>
        <w:top w:val="none" w:sz="0" w:space="0" w:color="auto"/>
        <w:left w:val="none" w:sz="0" w:space="0" w:color="auto"/>
        <w:bottom w:val="none" w:sz="0" w:space="0" w:color="auto"/>
        <w:right w:val="none" w:sz="0" w:space="0" w:color="auto"/>
      </w:divBdr>
    </w:div>
    <w:div w:id="200553732">
      <w:bodyDiv w:val="1"/>
      <w:marLeft w:val="0"/>
      <w:marRight w:val="0"/>
      <w:marTop w:val="0"/>
      <w:marBottom w:val="0"/>
      <w:divBdr>
        <w:top w:val="none" w:sz="0" w:space="0" w:color="auto"/>
        <w:left w:val="none" w:sz="0" w:space="0" w:color="auto"/>
        <w:bottom w:val="none" w:sz="0" w:space="0" w:color="auto"/>
        <w:right w:val="none" w:sz="0" w:space="0" w:color="auto"/>
      </w:divBdr>
    </w:div>
    <w:div w:id="200753574">
      <w:bodyDiv w:val="1"/>
      <w:marLeft w:val="0"/>
      <w:marRight w:val="0"/>
      <w:marTop w:val="0"/>
      <w:marBottom w:val="0"/>
      <w:divBdr>
        <w:top w:val="none" w:sz="0" w:space="0" w:color="auto"/>
        <w:left w:val="none" w:sz="0" w:space="0" w:color="auto"/>
        <w:bottom w:val="none" w:sz="0" w:space="0" w:color="auto"/>
        <w:right w:val="none" w:sz="0" w:space="0" w:color="auto"/>
      </w:divBdr>
    </w:div>
    <w:div w:id="202719947">
      <w:bodyDiv w:val="1"/>
      <w:marLeft w:val="0"/>
      <w:marRight w:val="0"/>
      <w:marTop w:val="0"/>
      <w:marBottom w:val="0"/>
      <w:divBdr>
        <w:top w:val="none" w:sz="0" w:space="0" w:color="auto"/>
        <w:left w:val="none" w:sz="0" w:space="0" w:color="auto"/>
        <w:bottom w:val="none" w:sz="0" w:space="0" w:color="auto"/>
        <w:right w:val="none" w:sz="0" w:space="0" w:color="auto"/>
      </w:divBdr>
    </w:div>
    <w:div w:id="203948312">
      <w:bodyDiv w:val="1"/>
      <w:marLeft w:val="0"/>
      <w:marRight w:val="0"/>
      <w:marTop w:val="0"/>
      <w:marBottom w:val="0"/>
      <w:divBdr>
        <w:top w:val="none" w:sz="0" w:space="0" w:color="auto"/>
        <w:left w:val="none" w:sz="0" w:space="0" w:color="auto"/>
        <w:bottom w:val="none" w:sz="0" w:space="0" w:color="auto"/>
        <w:right w:val="none" w:sz="0" w:space="0" w:color="auto"/>
      </w:divBdr>
    </w:div>
    <w:div w:id="204216453">
      <w:bodyDiv w:val="1"/>
      <w:marLeft w:val="0"/>
      <w:marRight w:val="0"/>
      <w:marTop w:val="0"/>
      <w:marBottom w:val="0"/>
      <w:divBdr>
        <w:top w:val="none" w:sz="0" w:space="0" w:color="auto"/>
        <w:left w:val="none" w:sz="0" w:space="0" w:color="auto"/>
        <w:bottom w:val="none" w:sz="0" w:space="0" w:color="auto"/>
        <w:right w:val="none" w:sz="0" w:space="0" w:color="auto"/>
      </w:divBdr>
    </w:div>
    <w:div w:id="204605588">
      <w:bodyDiv w:val="1"/>
      <w:marLeft w:val="0"/>
      <w:marRight w:val="0"/>
      <w:marTop w:val="0"/>
      <w:marBottom w:val="0"/>
      <w:divBdr>
        <w:top w:val="none" w:sz="0" w:space="0" w:color="auto"/>
        <w:left w:val="none" w:sz="0" w:space="0" w:color="auto"/>
        <w:bottom w:val="none" w:sz="0" w:space="0" w:color="auto"/>
        <w:right w:val="none" w:sz="0" w:space="0" w:color="auto"/>
      </w:divBdr>
    </w:div>
    <w:div w:id="204950291">
      <w:bodyDiv w:val="1"/>
      <w:marLeft w:val="0"/>
      <w:marRight w:val="0"/>
      <w:marTop w:val="0"/>
      <w:marBottom w:val="0"/>
      <w:divBdr>
        <w:top w:val="none" w:sz="0" w:space="0" w:color="auto"/>
        <w:left w:val="none" w:sz="0" w:space="0" w:color="auto"/>
        <w:bottom w:val="none" w:sz="0" w:space="0" w:color="auto"/>
        <w:right w:val="none" w:sz="0" w:space="0" w:color="auto"/>
      </w:divBdr>
    </w:div>
    <w:div w:id="205604253">
      <w:bodyDiv w:val="1"/>
      <w:marLeft w:val="0"/>
      <w:marRight w:val="0"/>
      <w:marTop w:val="0"/>
      <w:marBottom w:val="0"/>
      <w:divBdr>
        <w:top w:val="none" w:sz="0" w:space="0" w:color="auto"/>
        <w:left w:val="none" w:sz="0" w:space="0" w:color="auto"/>
        <w:bottom w:val="none" w:sz="0" w:space="0" w:color="auto"/>
        <w:right w:val="none" w:sz="0" w:space="0" w:color="auto"/>
      </w:divBdr>
    </w:div>
    <w:div w:id="205801652">
      <w:bodyDiv w:val="1"/>
      <w:marLeft w:val="0"/>
      <w:marRight w:val="0"/>
      <w:marTop w:val="0"/>
      <w:marBottom w:val="0"/>
      <w:divBdr>
        <w:top w:val="none" w:sz="0" w:space="0" w:color="auto"/>
        <w:left w:val="none" w:sz="0" w:space="0" w:color="auto"/>
        <w:bottom w:val="none" w:sz="0" w:space="0" w:color="auto"/>
        <w:right w:val="none" w:sz="0" w:space="0" w:color="auto"/>
      </w:divBdr>
    </w:div>
    <w:div w:id="206838005">
      <w:bodyDiv w:val="1"/>
      <w:marLeft w:val="0"/>
      <w:marRight w:val="0"/>
      <w:marTop w:val="0"/>
      <w:marBottom w:val="0"/>
      <w:divBdr>
        <w:top w:val="none" w:sz="0" w:space="0" w:color="auto"/>
        <w:left w:val="none" w:sz="0" w:space="0" w:color="auto"/>
        <w:bottom w:val="none" w:sz="0" w:space="0" w:color="auto"/>
        <w:right w:val="none" w:sz="0" w:space="0" w:color="auto"/>
      </w:divBdr>
    </w:div>
    <w:div w:id="209852788">
      <w:bodyDiv w:val="1"/>
      <w:marLeft w:val="0"/>
      <w:marRight w:val="0"/>
      <w:marTop w:val="0"/>
      <w:marBottom w:val="0"/>
      <w:divBdr>
        <w:top w:val="none" w:sz="0" w:space="0" w:color="auto"/>
        <w:left w:val="none" w:sz="0" w:space="0" w:color="auto"/>
        <w:bottom w:val="none" w:sz="0" w:space="0" w:color="auto"/>
        <w:right w:val="none" w:sz="0" w:space="0" w:color="auto"/>
      </w:divBdr>
    </w:div>
    <w:div w:id="210381269">
      <w:bodyDiv w:val="1"/>
      <w:marLeft w:val="0"/>
      <w:marRight w:val="0"/>
      <w:marTop w:val="0"/>
      <w:marBottom w:val="0"/>
      <w:divBdr>
        <w:top w:val="none" w:sz="0" w:space="0" w:color="auto"/>
        <w:left w:val="none" w:sz="0" w:space="0" w:color="auto"/>
        <w:bottom w:val="none" w:sz="0" w:space="0" w:color="auto"/>
        <w:right w:val="none" w:sz="0" w:space="0" w:color="auto"/>
      </w:divBdr>
    </w:div>
    <w:div w:id="210925511">
      <w:bodyDiv w:val="1"/>
      <w:marLeft w:val="0"/>
      <w:marRight w:val="0"/>
      <w:marTop w:val="0"/>
      <w:marBottom w:val="0"/>
      <w:divBdr>
        <w:top w:val="none" w:sz="0" w:space="0" w:color="auto"/>
        <w:left w:val="none" w:sz="0" w:space="0" w:color="auto"/>
        <w:bottom w:val="none" w:sz="0" w:space="0" w:color="auto"/>
        <w:right w:val="none" w:sz="0" w:space="0" w:color="auto"/>
      </w:divBdr>
    </w:div>
    <w:div w:id="210926721">
      <w:bodyDiv w:val="1"/>
      <w:marLeft w:val="0"/>
      <w:marRight w:val="0"/>
      <w:marTop w:val="0"/>
      <w:marBottom w:val="0"/>
      <w:divBdr>
        <w:top w:val="none" w:sz="0" w:space="0" w:color="auto"/>
        <w:left w:val="none" w:sz="0" w:space="0" w:color="auto"/>
        <w:bottom w:val="none" w:sz="0" w:space="0" w:color="auto"/>
        <w:right w:val="none" w:sz="0" w:space="0" w:color="auto"/>
      </w:divBdr>
    </w:div>
    <w:div w:id="211306994">
      <w:bodyDiv w:val="1"/>
      <w:marLeft w:val="0"/>
      <w:marRight w:val="0"/>
      <w:marTop w:val="0"/>
      <w:marBottom w:val="0"/>
      <w:divBdr>
        <w:top w:val="none" w:sz="0" w:space="0" w:color="auto"/>
        <w:left w:val="none" w:sz="0" w:space="0" w:color="auto"/>
        <w:bottom w:val="none" w:sz="0" w:space="0" w:color="auto"/>
        <w:right w:val="none" w:sz="0" w:space="0" w:color="auto"/>
      </w:divBdr>
    </w:div>
    <w:div w:id="212471998">
      <w:bodyDiv w:val="1"/>
      <w:marLeft w:val="0"/>
      <w:marRight w:val="0"/>
      <w:marTop w:val="0"/>
      <w:marBottom w:val="0"/>
      <w:divBdr>
        <w:top w:val="none" w:sz="0" w:space="0" w:color="auto"/>
        <w:left w:val="none" w:sz="0" w:space="0" w:color="auto"/>
        <w:bottom w:val="none" w:sz="0" w:space="0" w:color="auto"/>
        <w:right w:val="none" w:sz="0" w:space="0" w:color="auto"/>
      </w:divBdr>
    </w:div>
    <w:div w:id="212544816">
      <w:bodyDiv w:val="1"/>
      <w:marLeft w:val="0"/>
      <w:marRight w:val="0"/>
      <w:marTop w:val="0"/>
      <w:marBottom w:val="0"/>
      <w:divBdr>
        <w:top w:val="none" w:sz="0" w:space="0" w:color="auto"/>
        <w:left w:val="none" w:sz="0" w:space="0" w:color="auto"/>
        <w:bottom w:val="none" w:sz="0" w:space="0" w:color="auto"/>
        <w:right w:val="none" w:sz="0" w:space="0" w:color="auto"/>
      </w:divBdr>
    </w:div>
    <w:div w:id="213322285">
      <w:bodyDiv w:val="1"/>
      <w:marLeft w:val="0"/>
      <w:marRight w:val="0"/>
      <w:marTop w:val="0"/>
      <w:marBottom w:val="0"/>
      <w:divBdr>
        <w:top w:val="none" w:sz="0" w:space="0" w:color="auto"/>
        <w:left w:val="none" w:sz="0" w:space="0" w:color="auto"/>
        <w:bottom w:val="none" w:sz="0" w:space="0" w:color="auto"/>
        <w:right w:val="none" w:sz="0" w:space="0" w:color="auto"/>
      </w:divBdr>
    </w:div>
    <w:div w:id="214239528">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16204478">
      <w:bodyDiv w:val="1"/>
      <w:marLeft w:val="0"/>
      <w:marRight w:val="0"/>
      <w:marTop w:val="0"/>
      <w:marBottom w:val="0"/>
      <w:divBdr>
        <w:top w:val="none" w:sz="0" w:space="0" w:color="auto"/>
        <w:left w:val="none" w:sz="0" w:space="0" w:color="auto"/>
        <w:bottom w:val="none" w:sz="0" w:space="0" w:color="auto"/>
        <w:right w:val="none" w:sz="0" w:space="0" w:color="auto"/>
      </w:divBdr>
    </w:div>
    <w:div w:id="216283652">
      <w:bodyDiv w:val="1"/>
      <w:marLeft w:val="0"/>
      <w:marRight w:val="0"/>
      <w:marTop w:val="0"/>
      <w:marBottom w:val="0"/>
      <w:divBdr>
        <w:top w:val="none" w:sz="0" w:space="0" w:color="auto"/>
        <w:left w:val="none" w:sz="0" w:space="0" w:color="auto"/>
        <w:bottom w:val="none" w:sz="0" w:space="0" w:color="auto"/>
        <w:right w:val="none" w:sz="0" w:space="0" w:color="auto"/>
      </w:divBdr>
    </w:div>
    <w:div w:id="217985051">
      <w:bodyDiv w:val="1"/>
      <w:marLeft w:val="0"/>
      <w:marRight w:val="0"/>
      <w:marTop w:val="0"/>
      <w:marBottom w:val="0"/>
      <w:divBdr>
        <w:top w:val="none" w:sz="0" w:space="0" w:color="auto"/>
        <w:left w:val="none" w:sz="0" w:space="0" w:color="auto"/>
        <w:bottom w:val="none" w:sz="0" w:space="0" w:color="auto"/>
        <w:right w:val="none" w:sz="0" w:space="0" w:color="auto"/>
      </w:divBdr>
    </w:div>
    <w:div w:id="218174574">
      <w:bodyDiv w:val="1"/>
      <w:marLeft w:val="0"/>
      <w:marRight w:val="0"/>
      <w:marTop w:val="0"/>
      <w:marBottom w:val="0"/>
      <w:divBdr>
        <w:top w:val="none" w:sz="0" w:space="0" w:color="auto"/>
        <w:left w:val="none" w:sz="0" w:space="0" w:color="auto"/>
        <w:bottom w:val="none" w:sz="0" w:space="0" w:color="auto"/>
        <w:right w:val="none" w:sz="0" w:space="0" w:color="auto"/>
      </w:divBdr>
    </w:div>
    <w:div w:id="219873696">
      <w:bodyDiv w:val="1"/>
      <w:marLeft w:val="0"/>
      <w:marRight w:val="0"/>
      <w:marTop w:val="0"/>
      <w:marBottom w:val="0"/>
      <w:divBdr>
        <w:top w:val="none" w:sz="0" w:space="0" w:color="auto"/>
        <w:left w:val="none" w:sz="0" w:space="0" w:color="auto"/>
        <w:bottom w:val="none" w:sz="0" w:space="0" w:color="auto"/>
        <w:right w:val="none" w:sz="0" w:space="0" w:color="auto"/>
      </w:divBdr>
    </w:div>
    <w:div w:id="223949172">
      <w:bodyDiv w:val="1"/>
      <w:marLeft w:val="0"/>
      <w:marRight w:val="0"/>
      <w:marTop w:val="0"/>
      <w:marBottom w:val="0"/>
      <w:divBdr>
        <w:top w:val="none" w:sz="0" w:space="0" w:color="auto"/>
        <w:left w:val="none" w:sz="0" w:space="0" w:color="auto"/>
        <w:bottom w:val="none" w:sz="0" w:space="0" w:color="auto"/>
        <w:right w:val="none" w:sz="0" w:space="0" w:color="auto"/>
      </w:divBdr>
    </w:div>
    <w:div w:id="228155959">
      <w:bodyDiv w:val="1"/>
      <w:marLeft w:val="0"/>
      <w:marRight w:val="0"/>
      <w:marTop w:val="0"/>
      <w:marBottom w:val="0"/>
      <w:divBdr>
        <w:top w:val="none" w:sz="0" w:space="0" w:color="auto"/>
        <w:left w:val="none" w:sz="0" w:space="0" w:color="auto"/>
        <w:bottom w:val="none" w:sz="0" w:space="0" w:color="auto"/>
        <w:right w:val="none" w:sz="0" w:space="0" w:color="auto"/>
      </w:divBdr>
    </w:div>
    <w:div w:id="228266798">
      <w:bodyDiv w:val="1"/>
      <w:marLeft w:val="0"/>
      <w:marRight w:val="0"/>
      <w:marTop w:val="0"/>
      <w:marBottom w:val="0"/>
      <w:divBdr>
        <w:top w:val="none" w:sz="0" w:space="0" w:color="auto"/>
        <w:left w:val="none" w:sz="0" w:space="0" w:color="auto"/>
        <w:bottom w:val="none" w:sz="0" w:space="0" w:color="auto"/>
        <w:right w:val="none" w:sz="0" w:space="0" w:color="auto"/>
      </w:divBdr>
    </w:div>
    <w:div w:id="228880463">
      <w:bodyDiv w:val="1"/>
      <w:marLeft w:val="0"/>
      <w:marRight w:val="0"/>
      <w:marTop w:val="0"/>
      <w:marBottom w:val="0"/>
      <w:divBdr>
        <w:top w:val="none" w:sz="0" w:space="0" w:color="auto"/>
        <w:left w:val="none" w:sz="0" w:space="0" w:color="auto"/>
        <w:bottom w:val="none" w:sz="0" w:space="0" w:color="auto"/>
        <w:right w:val="none" w:sz="0" w:space="0" w:color="auto"/>
      </w:divBdr>
    </w:div>
    <w:div w:id="231893131">
      <w:bodyDiv w:val="1"/>
      <w:marLeft w:val="0"/>
      <w:marRight w:val="0"/>
      <w:marTop w:val="0"/>
      <w:marBottom w:val="0"/>
      <w:divBdr>
        <w:top w:val="none" w:sz="0" w:space="0" w:color="auto"/>
        <w:left w:val="none" w:sz="0" w:space="0" w:color="auto"/>
        <w:bottom w:val="none" w:sz="0" w:space="0" w:color="auto"/>
        <w:right w:val="none" w:sz="0" w:space="0" w:color="auto"/>
      </w:divBdr>
    </w:div>
    <w:div w:id="232008817">
      <w:bodyDiv w:val="1"/>
      <w:marLeft w:val="0"/>
      <w:marRight w:val="0"/>
      <w:marTop w:val="0"/>
      <w:marBottom w:val="0"/>
      <w:divBdr>
        <w:top w:val="none" w:sz="0" w:space="0" w:color="auto"/>
        <w:left w:val="none" w:sz="0" w:space="0" w:color="auto"/>
        <w:bottom w:val="none" w:sz="0" w:space="0" w:color="auto"/>
        <w:right w:val="none" w:sz="0" w:space="0" w:color="auto"/>
      </w:divBdr>
    </w:div>
    <w:div w:id="232547574">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205400">
      <w:bodyDiv w:val="1"/>
      <w:marLeft w:val="0"/>
      <w:marRight w:val="0"/>
      <w:marTop w:val="0"/>
      <w:marBottom w:val="0"/>
      <w:divBdr>
        <w:top w:val="none" w:sz="0" w:space="0" w:color="auto"/>
        <w:left w:val="none" w:sz="0" w:space="0" w:color="auto"/>
        <w:bottom w:val="none" w:sz="0" w:space="0" w:color="auto"/>
        <w:right w:val="none" w:sz="0" w:space="0" w:color="auto"/>
      </w:divBdr>
    </w:div>
    <w:div w:id="233467773">
      <w:bodyDiv w:val="1"/>
      <w:marLeft w:val="0"/>
      <w:marRight w:val="0"/>
      <w:marTop w:val="0"/>
      <w:marBottom w:val="0"/>
      <w:divBdr>
        <w:top w:val="none" w:sz="0" w:space="0" w:color="auto"/>
        <w:left w:val="none" w:sz="0" w:space="0" w:color="auto"/>
        <w:bottom w:val="none" w:sz="0" w:space="0" w:color="auto"/>
        <w:right w:val="none" w:sz="0" w:space="0" w:color="auto"/>
      </w:divBdr>
    </w:div>
    <w:div w:id="233593631">
      <w:bodyDiv w:val="1"/>
      <w:marLeft w:val="0"/>
      <w:marRight w:val="0"/>
      <w:marTop w:val="0"/>
      <w:marBottom w:val="0"/>
      <w:divBdr>
        <w:top w:val="none" w:sz="0" w:space="0" w:color="auto"/>
        <w:left w:val="none" w:sz="0" w:space="0" w:color="auto"/>
        <w:bottom w:val="none" w:sz="0" w:space="0" w:color="auto"/>
        <w:right w:val="none" w:sz="0" w:space="0" w:color="auto"/>
      </w:divBdr>
    </w:div>
    <w:div w:id="235364435">
      <w:bodyDiv w:val="1"/>
      <w:marLeft w:val="0"/>
      <w:marRight w:val="0"/>
      <w:marTop w:val="0"/>
      <w:marBottom w:val="0"/>
      <w:divBdr>
        <w:top w:val="none" w:sz="0" w:space="0" w:color="auto"/>
        <w:left w:val="none" w:sz="0" w:space="0" w:color="auto"/>
        <w:bottom w:val="none" w:sz="0" w:space="0" w:color="auto"/>
        <w:right w:val="none" w:sz="0" w:space="0" w:color="auto"/>
      </w:divBdr>
    </w:div>
    <w:div w:id="236012473">
      <w:bodyDiv w:val="1"/>
      <w:marLeft w:val="0"/>
      <w:marRight w:val="0"/>
      <w:marTop w:val="0"/>
      <w:marBottom w:val="0"/>
      <w:divBdr>
        <w:top w:val="none" w:sz="0" w:space="0" w:color="auto"/>
        <w:left w:val="none" w:sz="0" w:space="0" w:color="auto"/>
        <w:bottom w:val="none" w:sz="0" w:space="0" w:color="auto"/>
        <w:right w:val="none" w:sz="0" w:space="0" w:color="auto"/>
      </w:divBdr>
    </w:div>
    <w:div w:id="236014648">
      <w:bodyDiv w:val="1"/>
      <w:marLeft w:val="0"/>
      <w:marRight w:val="0"/>
      <w:marTop w:val="0"/>
      <w:marBottom w:val="0"/>
      <w:divBdr>
        <w:top w:val="none" w:sz="0" w:space="0" w:color="auto"/>
        <w:left w:val="none" w:sz="0" w:space="0" w:color="auto"/>
        <w:bottom w:val="none" w:sz="0" w:space="0" w:color="auto"/>
        <w:right w:val="none" w:sz="0" w:space="0" w:color="auto"/>
      </w:divBdr>
    </w:div>
    <w:div w:id="236286627">
      <w:bodyDiv w:val="1"/>
      <w:marLeft w:val="0"/>
      <w:marRight w:val="0"/>
      <w:marTop w:val="0"/>
      <w:marBottom w:val="0"/>
      <w:divBdr>
        <w:top w:val="none" w:sz="0" w:space="0" w:color="auto"/>
        <w:left w:val="none" w:sz="0" w:space="0" w:color="auto"/>
        <w:bottom w:val="none" w:sz="0" w:space="0" w:color="auto"/>
        <w:right w:val="none" w:sz="0" w:space="0" w:color="auto"/>
      </w:divBdr>
    </w:div>
    <w:div w:id="236599209">
      <w:bodyDiv w:val="1"/>
      <w:marLeft w:val="0"/>
      <w:marRight w:val="0"/>
      <w:marTop w:val="0"/>
      <w:marBottom w:val="0"/>
      <w:divBdr>
        <w:top w:val="none" w:sz="0" w:space="0" w:color="auto"/>
        <w:left w:val="none" w:sz="0" w:space="0" w:color="auto"/>
        <w:bottom w:val="none" w:sz="0" w:space="0" w:color="auto"/>
        <w:right w:val="none" w:sz="0" w:space="0" w:color="auto"/>
      </w:divBdr>
    </w:div>
    <w:div w:id="238255226">
      <w:bodyDiv w:val="1"/>
      <w:marLeft w:val="0"/>
      <w:marRight w:val="0"/>
      <w:marTop w:val="0"/>
      <w:marBottom w:val="0"/>
      <w:divBdr>
        <w:top w:val="none" w:sz="0" w:space="0" w:color="auto"/>
        <w:left w:val="none" w:sz="0" w:space="0" w:color="auto"/>
        <w:bottom w:val="none" w:sz="0" w:space="0" w:color="auto"/>
        <w:right w:val="none" w:sz="0" w:space="0" w:color="auto"/>
      </w:divBdr>
    </w:div>
    <w:div w:id="238904936">
      <w:bodyDiv w:val="1"/>
      <w:marLeft w:val="0"/>
      <w:marRight w:val="0"/>
      <w:marTop w:val="0"/>
      <w:marBottom w:val="0"/>
      <w:divBdr>
        <w:top w:val="none" w:sz="0" w:space="0" w:color="auto"/>
        <w:left w:val="none" w:sz="0" w:space="0" w:color="auto"/>
        <w:bottom w:val="none" w:sz="0" w:space="0" w:color="auto"/>
        <w:right w:val="none" w:sz="0" w:space="0" w:color="auto"/>
      </w:divBdr>
    </w:div>
    <w:div w:id="239873614">
      <w:bodyDiv w:val="1"/>
      <w:marLeft w:val="0"/>
      <w:marRight w:val="0"/>
      <w:marTop w:val="0"/>
      <w:marBottom w:val="0"/>
      <w:divBdr>
        <w:top w:val="none" w:sz="0" w:space="0" w:color="auto"/>
        <w:left w:val="none" w:sz="0" w:space="0" w:color="auto"/>
        <w:bottom w:val="none" w:sz="0" w:space="0" w:color="auto"/>
        <w:right w:val="none" w:sz="0" w:space="0" w:color="auto"/>
      </w:divBdr>
    </w:div>
    <w:div w:id="240456224">
      <w:bodyDiv w:val="1"/>
      <w:marLeft w:val="0"/>
      <w:marRight w:val="0"/>
      <w:marTop w:val="0"/>
      <w:marBottom w:val="0"/>
      <w:divBdr>
        <w:top w:val="none" w:sz="0" w:space="0" w:color="auto"/>
        <w:left w:val="none" w:sz="0" w:space="0" w:color="auto"/>
        <w:bottom w:val="none" w:sz="0" w:space="0" w:color="auto"/>
        <w:right w:val="none" w:sz="0" w:space="0" w:color="auto"/>
      </w:divBdr>
    </w:div>
    <w:div w:id="240870768">
      <w:bodyDiv w:val="1"/>
      <w:marLeft w:val="0"/>
      <w:marRight w:val="0"/>
      <w:marTop w:val="0"/>
      <w:marBottom w:val="0"/>
      <w:divBdr>
        <w:top w:val="none" w:sz="0" w:space="0" w:color="auto"/>
        <w:left w:val="none" w:sz="0" w:space="0" w:color="auto"/>
        <w:bottom w:val="none" w:sz="0" w:space="0" w:color="auto"/>
        <w:right w:val="none" w:sz="0" w:space="0" w:color="auto"/>
      </w:divBdr>
    </w:div>
    <w:div w:id="241374652">
      <w:bodyDiv w:val="1"/>
      <w:marLeft w:val="0"/>
      <w:marRight w:val="0"/>
      <w:marTop w:val="0"/>
      <w:marBottom w:val="0"/>
      <w:divBdr>
        <w:top w:val="none" w:sz="0" w:space="0" w:color="auto"/>
        <w:left w:val="none" w:sz="0" w:space="0" w:color="auto"/>
        <w:bottom w:val="none" w:sz="0" w:space="0" w:color="auto"/>
        <w:right w:val="none" w:sz="0" w:space="0" w:color="auto"/>
      </w:divBdr>
    </w:div>
    <w:div w:id="243301582">
      <w:bodyDiv w:val="1"/>
      <w:marLeft w:val="0"/>
      <w:marRight w:val="0"/>
      <w:marTop w:val="0"/>
      <w:marBottom w:val="0"/>
      <w:divBdr>
        <w:top w:val="none" w:sz="0" w:space="0" w:color="auto"/>
        <w:left w:val="none" w:sz="0" w:space="0" w:color="auto"/>
        <w:bottom w:val="none" w:sz="0" w:space="0" w:color="auto"/>
        <w:right w:val="none" w:sz="0" w:space="0" w:color="auto"/>
      </w:divBdr>
    </w:div>
    <w:div w:id="245576633">
      <w:bodyDiv w:val="1"/>
      <w:marLeft w:val="0"/>
      <w:marRight w:val="0"/>
      <w:marTop w:val="0"/>
      <w:marBottom w:val="0"/>
      <w:divBdr>
        <w:top w:val="none" w:sz="0" w:space="0" w:color="auto"/>
        <w:left w:val="none" w:sz="0" w:space="0" w:color="auto"/>
        <w:bottom w:val="none" w:sz="0" w:space="0" w:color="auto"/>
        <w:right w:val="none" w:sz="0" w:space="0" w:color="auto"/>
      </w:divBdr>
    </w:div>
    <w:div w:id="247005982">
      <w:bodyDiv w:val="1"/>
      <w:marLeft w:val="0"/>
      <w:marRight w:val="0"/>
      <w:marTop w:val="0"/>
      <w:marBottom w:val="0"/>
      <w:divBdr>
        <w:top w:val="none" w:sz="0" w:space="0" w:color="auto"/>
        <w:left w:val="none" w:sz="0" w:space="0" w:color="auto"/>
        <w:bottom w:val="none" w:sz="0" w:space="0" w:color="auto"/>
        <w:right w:val="none" w:sz="0" w:space="0" w:color="auto"/>
      </w:divBdr>
    </w:div>
    <w:div w:id="251209850">
      <w:bodyDiv w:val="1"/>
      <w:marLeft w:val="0"/>
      <w:marRight w:val="0"/>
      <w:marTop w:val="0"/>
      <w:marBottom w:val="0"/>
      <w:divBdr>
        <w:top w:val="none" w:sz="0" w:space="0" w:color="auto"/>
        <w:left w:val="none" w:sz="0" w:space="0" w:color="auto"/>
        <w:bottom w:val="none" w:sz="0" w:space="0" w:color="auto"/>
        <w:right w:val="none" w:sz="0" w:space="0" w:color="auto"/>
      </w:divBdr>
    </w:div>
    <w:div w:id="255092667">
      <w:bodyDiv w:val="1"/>
      <w:marLeft w:val="0"/>
      <w:marRight w:val="0"/>
      <w:marTop w:val="0"/>
      <w:marBottom w:val="0"/>
      <w:divBdr>
        <w:top w:val="none" w:sz="0" w:space="0" w:color="auto"/>
        <w:left w:val="none" w:sz="0" w:space="0" w:color="auto"/>
        <w:bottom w:val="none" w:sz="0" w:space="0" w:color="auto"/>
        <w:right w:val="none" w:sz="0" w:space="0" w:color="auto"/>
      </w:divBdr>
    </w:div>
    <w:div w:id="255601203">
      <w:bodyDiv w:val="1"/>
      <w:marLeft w:val="0"/>
      <w:marRight w:val="0"/>
      <w:marTop w:val="0"/>
      <w:marBottom w:val="0"/>
      <w:divBdr>
        <w:top w:val="none" w:sz="0" w:space="0" w:color="auto"/>
        <w:left w:val="none" w:sz="0" w:space="0" w:color="auto"/>
        <w:bottom w:val="none" w:sz="0" w:space="0" w:color="auto"/>
        <w:right w:val="none" w:sz="0" w:space="0" w:color="auto"/>
      </w:divBdr>
    </w:div>
    <w:div w:id="255939954">
      <w:bodyDiv w:val="1"/>
      <w:marLeft w:val="0"/>
      <w:marRight w:val="0"/>
      <w:marTop w:val="0"/>
      <w:marBottom w:val="0"/>
      <w:divBdr>
        <w:top w:val="none" w:sz="0" w:space="0" w:color="auto"/>
        <w:left w:val="none" w:sz="0" w:space="0" w:color="auto"/>
        <w:bottom w:val="none" w:sz="0" w:space="0" w:color="auto"/>
        <w:right w:val="none" w:sz="0" w:space="0" w:color="auto"/>
      </w:divBdr>
    </w:div>
    <w:div w:id="256792090">
      <w:bodyDiv w:val="1"/>
      <w:marLeft w:val="0"/>
      <w:marRight w:val="0"/>
      <w:marTop w:val="0"/>
      <w:marBottom w:val="0"/>
      <w:divBdr>
        <w:top w:val="none" w:sz="0" w:space="0" w:color="auto"/>
        <w:left w:val="none" w:sz="0" w:space="0" w:color="auto"/>
        <w:bottom w:val="none" w:sz="0" w:space="0" w:color="auto"/>
        <w:right w:val="none" w:sz="0" w:space="0" w:color="auto"/>
      </w:divBdr>
    </w:div>
    <w:div w:id="257758804">
      <w:bodyDiv w:val="1"/>
      <w:marLeft w:val="0"/>
      <w:marRight w:val="0"/>
      <w:marTop w:val="0"/>
      <w:marBottom w:val="0"/>
      <w:divBdr>
        <w:top w:val="none" w:sz="0" w:space="0" w:color="auto"/>
        <w:left w:val="none" w:sz="0" w:space="0" w:color="auto"/>
        <w:bottom w:val="none" w:sz="0" w:space="0" w:color="auto"/>
        <w:right w:val="none" w:sz="0" w:space="0" w:color="auto"/>
      </w:divBdr>
    </w:div>
    <w:div w:id="258635393">
      <w:bodyDiv w:val="1"/>
      <w:marLeft w:val="0"/>
      <w:marRight w:val="0"/>
      <w:marTop w:val="0"/>
      <w:marBottom w:val="0"/>
      <w:divBdr>
        <w:top w:val="none" w:sz="0" w:space="0" w:color="auto"/>
        <w:left w:val="none" w:sz="0" w:space="0" w:color="auto"/>
        <w:bottom w:val="none" w:sz="0" w:space="0" w:color="auto"/>
        <w:right w:val="none" w:sz="0" w:space="0" w:color="auto"/>
      </w:divBdr>
    </w:div>
    <w:div w:id="259795557">
      <w:bodyDiv w:val="1"/>
      <w:marLeft w:val="0"/>
      <w:marRight w:val="0"/>
      <w:marTop w:val="0"/>
      <w:marBottom w:val="0"/>
      <w:divBdr>
        <w:top w:val="none" w:sz="0" w:space="0" w:color="auto"/>
        <w:left w:val="none" w:sz="0" w:space="0" w:color="auto"/>
        <w:bottom w:val="none" w:sz="0" w:space="0" w:color="auto"/>
        <w:right w:val="none" w:sz="0" w:space="0" w:color="auto"/>
      </w:divBdr>
    </w:div>
    <w:div w:id="259993518">
      <w:bodyDiv w:val="1"/>
      <w:marLeft w:val="0"/>
      <w:marRight w:val="0"/>
      <w:marTop w:val="0"/>
      <w:marBottom w:val="0"/>
      <w:divBdr>
        <w:top w:val="none" w:sz="0" w:space="0" w:color="auto"/>
        <w:left w:val="none" w:sz="0" w:space="0" w:color="auto"/>
        <w:bottom w:val="none" w:sz="0" w:space="0" w:color="auto"/>
        <w:right w:val="none" w:sz="0" w:space="0" w:color="auto"/>
      </w:divBdr>
    </w:div>
    <w:div w:id="260917876">
      <w:bodyDiv w:val="1"/>
      <w:marLeft w:val="0"/>
      <w:marRight w:val="0"/>
      <w:marTop w:val="0"/>
      <w:marBottom w:val="0"/>
      <w:divBdr>
        <w:top w:val="none" w:sz="0" w:space="0" w:color="auto"/>
        <w:left w:val="none" w:sz="0" w:space="0" w:color="auto"/>
        <w:bottom w:val="none" w:sz="0" w:space="0" w:color="auto"/>
        <w:right w:val="none" w:sz="0" w:space="0" w:color="auto"/>
      </w:divBdr>
    </w:div>
    <w:div w:id="261646448">
      <w:bodyDiv w:val="1"/>
      <w:marLeft w:val="0"/>
      <w:marRight w:val="0"/>
      <w:marTop w:val="0"/>
      <w:marBottom w:val="0"/>
      <w:divBdr>
        <w:top w:val="none" w:sz="0" w:space="0" w:color="auto"/>
        <w:left w:val="none" w:sz="0" w:space="0" w:color="auto"/>
        <w:bottom w:val="none" w:sz="0" w:space="0" w:color="auto"/>
        <w:right w:val="none" w:sz="0" w:space="0" w:color="auto"/>
      </w:divBdr>
    </w:div>
    <w:div w:id="264196890">
      <w:bodyDiv w:val="1"/>
      <w:marLeft w:val="0"/>
      <w:marRight w:val="0"/>
      <w:marTop w:val="0"/>
      <w:marBottom w:val="0"/>
      <w:divBdr>
        <w:top w:val="none" w:sz="0" w:space="0" w:color="auto"/>
        <w:left w:val="none" w:sz="0" w:space="0" w:color="auto"/>
        <w:bottom w:val="none" w:sz="0" w:space="0" w:color="auto"/>
        <w:right w:val="none" w:sz="0" w:space="0" w:color="auto"/>
      </w:divBdr>
    </w:div>
    <w:div w:id="264577382">
      <w:bodyDiv w:val="1"/>
      <w:marLeft w:val="0"/>
      <w:marRight w:val="0"/>
      <w:marTop w:val="0"/>
      <w:marBottom w:val="0"/>
      <w:divBdr>
        <w:top w:val="none" w:sz="0" w:space="0" w:color="auto"/>
        <w:left w:val="none" w:sz="0" w:space="0" w:color="auto"/>
        <w:bottom w:val="none" w:sz="0" w:space="0" w:color="auto"/>
        <w:right w:val="none" w:sz="0" w:space="0" w:color="auto"/>
      </w:divBdr>
    </w:div>
    <w:div w:id="264771088">
      <w:bodyDiv w:val="1"/>
      <w:marLeft w:val="0"/>
      <w:marRight w:val="0"/>
      <w:marTop w:val="0"/>
      <w:marBottom w:val="0"/>
      <w:divBdr>
        <w:top w:val="none" w:sz="0" w:space="0" w:color="auto"/>
        <w:left w:val="none" w:sz="0" w:space="0" w:color="auto"/>
        <w:bottom w:val="none" w:sz="0" w:space="0" w:color="auto"/>
        <w:right w:val="none" w:sz="0" w:space="0" w:color="auto"/>
      </w:divBdr>
    </w:div>
    <w:div w:id="265424282">
      <w:bodyDiv w:val="1"/>
      <w:marLeft w:val="0"/>
      <w:marRight w:val="0"/>
      <w:marTop w:val="0"/>
      <w:marBottom w:val="0"/>
      <w:divBdr>
        <w:top w:val="none" w:sz="0" w:space="0" w:color="auto"/>
        <w:left w:val="none" w:sz="0" w:space="0" w:color="auto"/>
        <w:bottom w:val="none" w:sz="0" w:space="0" w:color="auto"/>
        <w:right w:val="none" w:sz="0" w:space="0" w:color="auto"/>
      </w:divBdr>
    </w:div>
    <w:div w:id="266620141">
      <w:bodyDiv w:val="1"/>
      <w:marLeft w:val="0"/>
      <w:marRight w:val="0"/>
      <w:marTop w:val="0"/>
      <w:marBottom w:val="0"/>
      <w:divBdr>
        <w:top w:val="none" w:sz="0" w:space="0" w:color="auto"/>
        <w:left w:val="none" w:sz="0" w:space="0" w:color="auto"/>
        <w:bottom w:val="none" w:sz="0" w:space="0" w:color="auto"/>
        <w:right w:val="none" w:sz="0" w:space="0" w:color="auto"/>
      </w:divBdr>
    </w:div>
    <w:div w:id="266936655">
      <w:bodyDiv w:val="1"/>
      <w:marLeft w:val="0"/>
      <w:marRight w:val="0"/>
      <w:marTop w:val="0"/>
      <w:marBottom w:val="0"/>
      <w:divBdr>
        <w:top w:val="none" w:sz="0" w:space="0" w:color="auto"/>
        <w:left w:val="none" w:sz="0" w:space="0" w:color="auto"/>
        <w:bottom w:val="none" w:sz="0" w:space="0" w:color="auto"/>
        <w:right w:val="none" w:sz="0" w:space="0" w:color="auto"/>
      </w:divBdr>
    </w:div>
    <w:div w:id="267084676">
      <w:bodyDiv w:val="1"/>
      <w:marLeft w:val="0"/>
      <w:marRight w:val="0"/>
      <w:marTop w:val="0"/>
      <w:marBottom w:val="0"/>
      <w:divBdr>
        <w:top w:val="none" w:sz="0" w:space="0" w:color="auto"/>
        <w:left w:val="none" w:sz="0" w:space="0" w:color="auto"/>
        <w:bottom w:val="none" w:sz="0" w:space="0" w:color="auto"/>
        <w:right w:val="none" w:sz="0" w:space="0" w:color="auto"/>
      </w:divBdr>
    </w:div>
    <w:div w:id="267585317">
      <w:bodyDiv w:val="1"/>
      <w:marLeft w:val="0"/>
      <w:marRight w:val="0"/>
      <w:marTop w:val="0"/>
      <w:marBottom w:val="0"/>
      <w:divBdr>
        <w:top w:val="none" w:sz="0" w:space="0" w:color="auto"/>
        <w:left w:val="none" w:sz="0" w:space="0" w:color="auto"/>
        <w:bottom w:val="none" w:sz="0" w:space="0" w:color="auto"/>
        <w:right w:val="none" w:sz="0" w:space="0" w:color="auto"/>
      </w:divBdr>
    </w:div>
    <w:div w:id="268122305">
      <w:bodyDiv w:val="1"/>
      <w:marLeft w:val="0"/>
      <w:marRight w:val="0"/>
      <w:marTop w:val="0"/>
      <w:marBottom w:val="0"/>
      <w:divBdr>
        <w:top w:val="none" w:sz="0" w:space="0" w:color="auto"/>
        <w:left w:val="none" w:sz="0" w:space="0" w:color="auto"/>
        <w:bottom w:val="none" w:sz="0" w:space="0" w:color="auto"/>
        <w:right w:val="none" w:sz="0" w:space="0" w:color="auto"/>
      </w:divBdr>
    </w:div>
    <w:div w:id="268128409">
      <w:bodyDiv w:val="1"/>
      <w:marLeft w:val="0"/>
      <w:marRight w:val="0"/>
      <w:marTop w:val="0"/>
      <w:marBottom w:val="0"/>
      <w:divBdr>
        <w:top w:val="none" w:sz="0" w:space="0" w:color="auto"/>
        <w:left w:val="none" w:sz="0" w:space="0" w:color="auto"/>
        <w:bottom w:val="none" w:sz="0" w:space="0" w:color="auto"/>
        <w:right w:val="none" w:sz="0" w:space="0" w:color="auto"/>
      </w:divBdr>
    </w:div>
    <w:div w:id="268703215">
      <w:bodyDiv w:val="1"/>
      <w:marLeft w:val="0"/>
      <w:marRight w:val="0"/>
      <w:marTop w:val="0"/>
      <w:marBottom w:val="0"/>
      <w:divBdr>
        <w:top w:val="none" w:sz="0" w:space="0" w:color="auto"/>
        <w:left w:val="none" w:sz="0" w:space="0" w:color="auto"/>
        <w:bottom w:val="none" w:sz="0" w:space="0" w:color="auto"/>
        <w:right w:val="none" w:sz="0" w:space="0" w:color="auto"/>
      </w:divBdr>
    </w:div>
    <w:div w:id="269632186">
      <w:bodyDiv w:val="1"/>
      <w:marLeft w:val="0"/>
      <w:marRight w:val="0"/>
      <w:marTop w:val="0"/>
      <w:marBottom w:val="0"/>
      <w:divBdr>
        <w:top w:val="none" w:sz="0" w:space="0" w:color="auto"/>
        <w:left w:val="none" w:sz="0" w:space="0" w:color="auto"/>
        <w:bottom w:val="none" w:sz="0" w:space="0" w:color="auto"/>
        <w:right w:val="none" w:sz="0" w:space="0" w:color="auto"/>
      </w:divBdr>
    </w:div>
    <w:div w:id="270358675">
      <w:bodyDiv w:val="1"/>
      <w:marLeft w:val="0"/>
      <w:marRight w:val="0"/>
      <w:marTop w:val="0"/>
      <w:marBottom w:val="0"/>
      <w:divBdr>
        <w:top w:val="none" w:sz="0" w:space="0" w:color="auto"/>
        <w:left w:val="none" w:sz="0" w:space="0" w:color="auto"/>
        <w:bottom w:val="none" w:sz="0" w:space="0" w:color="auto"/>
        <w:right w:val="none" w:sz="0" w:space="0" w:color="auto"/>
      </w:divBdr>
    </w:div>
    <w:div w:id="270552789">
      <w:bodyDiv w:val="1"/>
      <w:marLeft w:val="0"/>
      <w:marRight w:val="0"/>
      <w:marTop w:val="0"/>
      <w:marBottom w:val="0"/>
      <w:divBdr>
        <w:top w:val="none" w:sz="0" w:space="0" w:color="auto"/>
        <w:left w:val="none" w:sz="0" w:space="0" w:color="auto"/>
        <w:bottom w:val="none" w:sz="0" w:space="0" w:color="auto"/>
        <w:right w:val="none" w:sz="0" w:space="0" w:color="auto"/>
      </w:divBdr>
    </w:div>
    <w:div w:id="270825161">
      <w:bodyDiv w:val="1"/>
      <w:marLeft w:val="0"/>
      <w:marRight w:val="0"/>
      <w:marTop w:val="0"/>
      <w:marBottom w:val="0"/>
      <w:divBdr>
        <w:top w:val="none" w:sz="0" w:space="0" w:color="auto"/>
        <w:left w:val="none" w:sz="0" w:space="0" w:color="auto"/>
        <w:bottom w:val="none" w:sz="0" w:space="0" w:color="auto"/>
        <w:right w:val="none" w:sz="0" w:space="0" w:color="auto"/>
      </w:divBdr>
    </w:div>
    <w:div w:id="272249072">
      <w:bodyDiv w:val="1"/>
      <w:marLeft w:val="0"/>
      <w:marRight w:val="0"/>
      <w:marTop w:val="0"/>
      <w:marBottom w:val="0"/>
      <w:divBdr>
        <w:top w:val="none" w:sz="0" w:space="0" w:color="auto"/>
        <w:left w:val="none" w:sz="0" w:space="0" w:color="auto"/>
        <w:bottom w:val="none" w:sz="0" w:space="0" w:color="auto"/>
        <w:right w:val="none" w:sz="0" w:space="0" w:color="auto"/>
      </w:divBdr>
    </w:div>
    <w:div w:id="272329227">
      <w:bodyDiv w:val="1"/>
      <w:marLeft w:val="0"/>
      <w:marRight w:val="0"/>
      <w:marTop w:val="0"/>
      <w:marBottom w:val="0"/>
      <w:divBdr>
        <w:top w:val="none" w:sz="0" w:space="0" w:color="auto"/>
        <w:left w:val="none" w:sz="0" w:space="0" w:color="auto"/>
        <w:bottom w:val="none" w:sz="0" w:space="0" w:color="auto"/>
        <w:right w:val="none" w:sz="0" w:space="0" w:color="auto"/>
      </w:divBdr>
    </w:div>
    <w:div w:id="274480926">
      <w:bodyDiv w:val="1"/>
      <w:marLeft w:val="0"/>
      <w:marRight w:val="0"/>
      <w:marTop w:val="0"/>
      <w:marBottom w:val="0"/>
      <w:divBdr>
        <w:top w:val="none" w:sz="0" w:space="0" w:color="auto"/>
        <w:left w:val="none" w:sz="0" w:space="0" w:color="auto"/>
        <w:bottom w:val="none" w:sz="0" w:space="0" w:color="auto"/>
        <w:right w:val="none" w:sz="0" w:space="0" w:color="auto"/>
      </w:divBdr>
    </w:div>
    <w:div w:id="275405680">
      <w:bodyDiv w:val="1"/>
      <w:marLeft w:val="0"/>
      <w:marRight w:val="0"/>
      <w:marTop w:val="0"/>
      <w:marBottom w:val="0"/>
      <w:divBdr>
        <w:top w:val="none" w:sz="0" w:space="0" w:color="auto"/>
        <w:left w:val="none" w:sz="0" w:space="0" w:color="auto"/>
        <w:bottom w:val="none" w:sz="0" w:space="0" w:color="auto"/>
        <w:right w:val="none" w:sz="0" w:space="0" w:color="auto"/>
      </w:divBdr>
    </w:div>
    <w:div w:id="275525855">
      <w:bodyDiv w:val="1"/>
      <w:marLeft w:val="0"/>
      <w:marRight w:val="0"/>
      <w:marTop w:val="0"/>
      <w:marBottom w:val="0"/>
      <w:divBdr>
        <w:top w:val="none" w:sz="0" w:space="0" w:color="auto"/>
        <w:left w:val="none" w:sz="0" w:space="0" w:color="auto"/>
        <w:bottom w:val="none" w:sz="0" w:space="0" w:color="auto"/>
        <w:right w:val="none" w:sz="0" w:space="0" w:color="auto"/>
      </w:divBdr>
    </w:div>
    <w:div w:id="277108330">
      <w:bodyDiv w:val="1"/>
      <w:marLeft w:val="0"/>
      <w:marRight w:val="0"/>
      <w:marTop w:val="0"/>
      <w:marBottom w:val="0"/>
      <w:divBdr>
        <w:top w:val="none" w:sz="0" w:space="0" w:color="auto"/>
        <w:left w:val="none" w:sz="0" w:space="0" w:color="auto"/>
        <w:bottom w:val="none" w:sz="0" w:space="0" w:color="auto"/>
        <w:right w:val="none" w:sz="0" w:space="0" w:color="auto"/>
      </w:divBdr>
    </w:div>
    <w:div w:id="279848762">
      <w:bodyDiv w:val="1"/>
      <w:marLeft w:val="0"/>
      <w:marRight w:val="0"/>
      <w:marTop w:val="0"/>
      <w:marBottom w:val="0"/>
      <w:divBdr>
        <w:top w:val="none" w:sz="0" w:space="0" w:color="auto"/>
        <w:left w:val="none" w:sz="0" w:space="0" w:color="auto"/>
        <w:bottom w:val="none" w:sz="0" w:space="0" w:color="auto"/>
        <w:right w:val="none" w:sz="0" w:space="0" w:color="auto"/>
      </w:divBdr>
    </w:div>
    <w:div w:id="284435281">
      <w:bodyDiv w:val="1"/>
      <w:marLeft w:val="0"/>
      <w:marRight w:val="0"/>
      <w:marTop w:val="0"/>
      <w:marBottom w:val="0"/>
      <w:divBdr>
        <w:top w:val="none" w:sz="0" w:space="0" w:color="auto"/>
        <w:left w:val="none" w:sz="0" w:space="0" w:color="auto"/>
        <w:bottom w:val="none" w:sz="0" w:space="0" w:color="auto"/>
        <w:right w:val="none" w:sz="0" w:space="0" w:color="auto"/>
      </w:divBdr>
    </w:div>
    <w:div w:id="284507434">
      <w:bodyDiv w:val="1"/>
      <w:marLeft w:val="0"/>
      <w:marRight w:val="0"/>
      <w:marTop w:val="0"/>
      <w:marBottom w:val="0"/>
      <w:divBdr>
        <w:top w:val="none" w:sz="0" w:space="0" w:color="auto"/>
        <w:left w:val="none" w:sz="0" w:space="0" w:color="auto"/>
        <w:bottom w:val="none" w:sz="0" w:space="0" w:color="auto"/>
        <w:right w:val="none" w:sz="0" w:space="0" w:color="auto"/>
      </w:divBdr>
    </w:div>
    <w:div w:id="284889566">
      <w:bodyDiv w:val="1"/>
      <w:marLeft w:val="0"/>
      <w:marRight w:val="0"/>
      <w:marTop w:val="0"/>
      <w:marBottom w:val="0"/>
      <w:divBdr>
        <w:top w:val="none" w:sz="0" w:space="0" w:color="auto"/>
        <w:left w:val="none" w:sz="0" w:space="0" w:color="auto"/>
        <w:bottom w:val="none" w:sz="0" w:space="0" w:color="auto"/>
        <w:right w:val="none" w:sz="0" w:space="0" w:color="auto"/>
      </w:divBdr>
    </w:div>
    <w:div w:id="286547719">
      <w:bodyDiv w:val="1"/>
      <w:marLeft w:val="0"/>
      <w:marRight w:val="0"/>
      <w:marTop w:val="0"/>
      <w:marBottom w:val="0"/>
      <w:divBdr>
        <w:top w:val="none" w:sz="0" w:space="0" w:color="auto"/>
        <w:left w:val="none" w:sz="0" w:space="0" w:color="auto"/>
        <w:bottom w:val="none" w:sz="0" w:space="0" w:color="auto"/>
        <w:right w:val="none" w:sz="0" w:space="0" w:color="auto"/>
      </w:divBdr>
    </w:div>
    <w:div w:id="287662273">
      <w:bodyDiv w:val="1"/>
      <w:marLeft w:val="0"/>
      <w:marRight w:val="0"/>
      <w:marTop w:val="0"/>
      <w:marBottom w:val="0"/>
      <w:divBdr>
        <w:top w:val="none" w:sz="0" w:space="0" w:color="auto"/>
        <w:left w:val="none" w:sz="0" w:space="0" w:color="auto"/>
        <w:bottom w:val="none" w:sz="0" w:space="0" w:color="auto"/>
        <w:right w:val="none" w:sz="0" w:space="0" w:color="auto"/>
      </w:divBdr>
    </w:div>
    <w:div w:id="288973621">
      <w:bodyDiv w:val="1"/>
      <w:marLeft w:val="0"/>
      <w:marRight w:val="0"/>
      <w:marTop w:val="0"/>
      <w:marBottom w:val="0"/>
      <w:divBdr>
        <w:top w:val="none" w:sz="0" w:space="0" w:color="auto"/>
        <w:left w:val="none" w:sz="0" w:space="0" w:color="auto"/>
        <w:bottom w:val="none" w:sz="0" w:space="0" w:color="auto"/>
        <w:right w:val="none" w:sz="0" w:space="0" w:color="auto"/>
      </w:divBdr>
    </w:div>
    <w:div w:id="289286108">
      <w:bodyDiv w:val="1"/>
      <w:marLeft w:val="0"/>
      <w:marRight w:val="0"/>
      <w:marTop w:val="0"/>
      <w:marBottom w:val="0"/>
      <w:divBdr>
        <w:top w:val="none" w:sz="0" w:space="0" w:color="auto"/>
        <w:left w:val="none" w:sz="0" w:space="0" w:color="auto"/>
        <w:bottom w:val="none" w:sz="0" w:space="0" w:color="auto"/>
        <w:right w:val="none" w:sz="0" w:space="0" w:color="auto"/>
      </w:divBdr>
    </w:div>
    <w:div w:id="289630172">
      <w:bodyDiv w:val="1"/>
      <w:marLeft w:val="0"/>
      <w:marRight w:val="0"/>
      <w:marTop w:val="0"/>
      <w:marBottom w:val="0"/>
      <w:divBdr>
        <w:top w:val="none" w:sz="0" w:space="0" w:color="auto"/>
        <w:left w:val="none" w:sz="0" w:space="0" w:color="auto"/>
        <w:bottom w:val="none" w:sz="0" w:space="0" w:color="auto"/>
        <w:right w:val="none" w:sz="0" w:space="0" w:color="auto"/>
      </w:divBdr>
    </w:div>
    <w:div w:id="289824194">
      <w:bodyDiv w:val="1"/>
      <w:marLeft w:val="0"/>
      <w:marRight w:val="0"/>
      <w:marTop w:val="0"/>
      <w:marBottom w:val="0"/>
      <w:divBdr>
        <w:top w:val="none" w:sz="0" w:space="0" w:color="auto"/>
        <w:left w:val="none" w:sz="0" w:space="0" w:color="auto"/>
        <w:bottom w:val="none" w:sz="0" w:space="0" w:color="auto"/>
        <w:right w:val="none" w:sz="0" w:space="0" w:color="auto"/>
      </w:divBdr>
    </w:div>
    <w:div w:id="289942344">
      <w:bodyDiv w:val="1"/>
      <w:marLeft w:val="0"/>
      <w:marRight w:val="0"/>
      <w:marTop w:val="0"/>
      <w:marBottom w:val="0"/>
      <w:divBdr>
        <w:top w:val="none" w:sz="0" w:space="0" w:color="auto"/>
        <w:left w:val="none" w:sz="0" w:space="0" w:color="auto"/>
        <w:bottom w:val="none" w:sz="0" w:space="0" w:color="auto"/>
        <w:right w:val="none" w:sz="0" w:space="0" w:color="auto"/>
      </w:divBdr>
    </w:div>
    <w:div w:id="290747953">
      <w:bodyDiv w:val="1"/>
      <w:marLeft w:val="0"/>
      <w:marRight w:val="0"/>
      <w:marTop w:val="0"/>
      <w:marBottom w:val="0"/>
      <w:divBdr>
        <w:top w:val="none" w:sz="0" w:space="0" w:color="auto"/>
        <w:left w:val="none" w:sz="0" w:space="0" w:color="auto"/>
        <w:bottom w:val="none" w:sz="0" w:space="0" w:color="auto"/>
        <w:right w:val="none" w:sz="0" w:space="0" w:color="auto"/>
      </w:divBdr>
    </w:div>
    <w:div w:id="293945527">
      <w:bodyDiv w:val="1"/>
      <w:marLeft w:val="0"/>
      <w:marRight w:val="0"/>
      <w:marTop w:val="0"/>
      <w:marBottom w:val="0"/>
      <w:divBdr>
        <w:top w:val="none" w:sz="0" w:space="0" w:color="auto"/>
        <w:left w:val="none" w:sz="0" w:space="0" w:color="auto"/>
        <w:bottom w:val="none" w:sz="0" w:space="0" w:color="auto"/>
        <w:right w:val="none" w:sz="0" w:space="0" w:color="auto"/>
      </w:divBdr>
    </w:div>
    <w:div w:id="295570461">
      <w:bodyDiv w:val="1"/>
      <w:marLeft w:val="0"/>
      <w:marRight w:val="0"/>
      <w:marTop w:val="0"/>
      <w:marBottom w:val="0"/>
      <w:divBdr>
        <w:top w:val="none" w:sz="0" w:space="0" w:color="auto"/>
        <w:left w:val="none" w:sz="0" w:space="0" w:color="auto"/>
        <w:bottom w:val="none" w:sz="0" w:space="0" w:color="auto"/>
        <w:right w:val="none" w:sz="0" w:space="0" w:color="auto"/>
      </w:divBdr>
    </w:div>
    <w:div w:id="296229589">
      <w:bodyDiv w:val="1"/>
      <w:marLeft w:val="0"/>
      <w:marRight w:val="0"/>
      <w:marTop w:val="0"/>
      <w:marBottom w:val="0"/>
      <w:divBdr>
        <w:top w:val="none" w:sz="0" w:space="0" w:color="auto"/>
        <w:left w:val="none" w:sz="0" w:space="0" w:color="auto"/>
        <w:bottom w:val="none" w:sz="0" w:space="0" w:color="auto"/>
        <w:right w:val="none" w:sz="0" w:space="0" w:color="auto"/>
      </w:divBdr>
    </w:div>
    <w:div w:id="296879465">
      <w:bodyDiv w:val="1"/>
      <w:marLeft w:val="0"/>
      <w:marRight w:val="0"/>
      <w:marTop w:val="0"/>
      <w:marBottom w:val="0"/>
      <w:divBdr>
        <w:top w:val="none" w:sz="0" w:space="0" w:color="auto"/>
        <w:left w:val="none" w:sz="0" w:space="0" w:color="auto"/>
        <w:bottom w:val="none" w:sz="0" w:space="0" w:color="auto"/>
        <w:right w:val="none" w:sz="0" w:space="0" w:color="auto"/>
      </w:divBdr>
    </w:div>
    <w:div w:id="300891668">
      <w:bodyDiv w:val="1"/>
      <w:marLeft w:val="0"/>
      <w:marRight w:val="0"/>
      <w:marTop w:val="0"/>
      <w:marBottom w:val="0"/>
      <w:divBdr>
        <w:top w:val="none" w:sz="0" w:space="0" w:color="auto"/>
        <w:left w:val="none" w:sz="0" w:space="0" w:color="auto"/>
        <w:bottom w:val="none" w:sz="0" w:space="0" w:color="auto"/>
        <w:right w:val="none" w:sz="0" w:space="0" w:color="auto"/>
      </w:divBdr>
    </w:div>
    <w:div w:id="301347594">
      <w:bodyDiv w:val="1"/>
      <w:marLeft w:val="0"/>
      <w:marRight w:val="0"/>
      <w:marTop w:val="0"/>
      <w:marBottom w:val="0"/>
      <w:divBdr>
        <w:top w:val="none" w:sz="0" w:space="0" w:color="auto"/>
        <w:left w:val="none" w:sz="0" w:space="0" w:color="auto"/>
        <w:bottom w:val="none" w:sz="0" w:space="0" w:color="auto"/>
        <w:right w:val="none" w:sz="0" w:space="0" w:color="auto"/>
      </w:divBdr>
    </w:div>
    <w:div w:id="301618189">
      <w:bodyDiv w:val="1"/>
      <w:marLeft w:val="0"/>
      <w:marRight w:val="0"/>
      <w:marTop w:val="0"/>
      <w:marBottom w:val="0"/>
      <w:divBdr>
        <w:top w:val="none" w:sz="0" w:space="0" w:color="auto"/>
        <w:left w:val="none" w:sz="0" w:space="0" w:color="auto"/>
        <w:bottom w:val="none" w:sz="0" w:space="0" w:color="auto"/>
        <w:right w:val="none" w:sz="0" w:space="0" w:color="auto"/>
      </w:divBdr>
    </w:div>
    <w:div w:id="302003121">
      <w:bodyDiv w:val="1"/>
      <w:marLeft w:val="0"/>
      <w:marRight w:val="0"/>
      <w:marTop w:val="0"/>
      <w:marBottom w:val="0"/>
      <w:divBdr>
        <w:top w:val="none" w:sz="0" w:space="0" w:color="auto"/>
        <w:left w:val="none" w:sz="0" w:space="0" w:color="auto"/>
        <w:bottom w:val="none" w:sz="0" w:space="0" w:color="auto"/>
        <w:right w:val="none" w:sz="0" w:space="0" w:color="auto"/>
      </w:divBdr>
    </w:div>
    <w:div w:id="305671227">
      <w:bodyDiv w:val="1"/>
      <w:marLeft w:val="0"/>
      <w:marRight w:val="0"/>
      <w:marTop w:val="0"/>
      <w:marBottom w:val="0"/>
      <w:divBdr>
        <w:top w:val="none" w:sz="0" w:space="0" w:color="auto"/>
        <w:left w:val="none" w:sz="0" w:space="0" w:color="auto"/>
        <w:bottom w:val="none" w:sz="0" w:space="0" w:color="auto"/>
        <w:right w:val="none" w:sz="0" w:space="0" w:color="auto"/>
      </w:divBdr>
    </w:div>
    <w:div w:id="306252717">
      <w:bodyDiv w:val="1"/>
      <w:marLeft w:val="0"/>
      <w:marRight w:val="0"/>
      <w:marTop w:val="0"/>
      <w:marBottom w:val="0"/>
      <w:divBdr>
        <w:top w:val="none" w:sz="0" w:space="0" w:color="auto"/>
        <w:left w:val="none" w:sz="0" w:space="0" w:color="auto"/>
        <w:bottom w:val="none" w:sz="0" w:space="0" w:color="auto"/>
        <w:right w:val="none" w:sz="0" w:space="0" w:color="auto"/>
      </w:divBdr>
    </w:div>
    <w:div w:id="306979527">
      <w:bodyDiv w:val="1"/>
      <w:marLeft w:val="0"/>
      <w:marRight w:val="0"/>
      <w:marTop w:val="0"/>
      <w:marBottom w:val="0"/>
      <w:divBdr>
        <w:top w:val="none" w:sz="0" w:space="0" w:color="auto"/>
        <w:left w:val="none" w:sz="0" w:space="0" w:color="auto"/>
        <w:bottom w:val="none" w:sz="0" w:space="0" w:color="auto"/>
        <w:right w:val="none" w:sz="0" w:space="0" w:color="auto"/>
      </w:divBdr>
    </w:div>
    <w:div w:id="307101946">
      <w:bodyDiv w:val="1"/>
      <w:marLeft w:val="0"/>
      <w:marRight w:val="0"/>
      <w:marTop w:val="0"/>
      <w:marBottom w:val="0"/>
      <w:divBdr>
        <w:top w:val="none" w:sz="0" w:space="0" w:color="auto"/>
        <w:left w:val="none" w:sz="0" w:space="0" w:color="auto"/>
        <w:bottom w:val="none" w:sz="0" w:space="0" w:color="auto"/>
        <w:right w:val="none" w:sz="0" w:space="0" w:color="auto"/>
      </w:divBdr>
    </w:div>
    <w:div w:id="307826547">
      <w:bodyDiv w:val="1"/>
      <w:marLeft w:val="0"/>
      <w:marRight w:val="0"/>
      <w:marTop w:val="0"/>
      <w:marBottom w:val="0"/>
      <w:divBdr>
        <w:top w:val="none" w:sz="0" w:space="0" w:color="auto"/>
        <w:left w:val="none" w:sz="0" w:space="0" w:color="auto"/>
        <w:bottom w:val="none" w:sz="0" w:space="0" w:color="auto"/>
        <w:right w:val="none" w:sz="0" w:space="0" w:color="auto"/>
      </w:divBdr>
    </w:div>
    <w:div w:id="307832250">
      <w:bodyDiv w:val="1"/>
      <w:marLeft w:val="0"/>
      <w:marRight w:val="0"/>
      <w:marTop w:val="0"/>
      <w:marBottom w:val="0"/>
      <w:divBdr>
        <w:top w:val="none" w:sz="0" w:space="0" w:color="auto"/>
        <w:left w:val="none" w:sz="0" w:space="0" w:color="auto"/>
        <w:bottom w:val="none" w:sz="0" w:space="0" w:color="auto"/>
        <w:right w:val="none" w:sz="0" w:space="0" w:color="auto"/>
      </w:divBdr>
    </w:div>
    <w:div w:id="308364215">
      <w:bodyDiv w:val="1"/>
      <w:marLeft w:val="0"/>
      <w:marRight w:val="0"/>
      <w:marTop w:val="0"/>
      <w:marBottom w:val="0"/>
      <w:divBdr>
        <w:top w:val="none" w:sz="0" w:space="0" w:color="auto"/>
        <w:left w:val="none" w:sz="0" w:space="0" w:color="auto"/>
        <w:bottom w:val="none" w:sz="0" w:space="0" w:color="auto"/>
        <w:right w:val="none" w:sz="0" w:space="0" w:color="auto"/>
      </w:divBdr>
    </w:div>
    <w:div w:id="308941829">
      <w:bodyDiv w:val="1"/>
      <w:marLeft w:val="0"/>
      <w:marRight w:val="0"/>
      <w:marTop w:val="0"/>
      <w:marBottom w:val="0"/>
      <w:divBdr>
        <w:top w:val="none" w:sz="0" w:space="0" w:color="auto"/>
        <w:left w:val="none" w:sz="0" w:space="0" w:color="auto"/>
        <w:bottom w:val="none" w:sz="0" w:space="0" w:color="auto"/>
        <w:right w:val="none" w:sz="0" w:space="0" w:color="auto"/>
      </w:divBdr>
    </w:div>
    <w:div w:id="309940785">
      <w:bodyDiv w:val="1"/>
      <w:marLeft w:val="0"/>
      <w:marRight w:val="0"/>
      <w:marTop w:val="0"/>
      <w:marBottom w:val="0"/>
      <w:divBdr>
        <w:top w:val="none" w:sz="0" w:space="0" w:color="auto"/>
        <w:left w:val="none" w:sz="0" w:space="0" w:color="auto"/>
        <w:bottom w:val="none" w:sz="0" w:space="0" w:color="auto"/>
        <w:right w:val="none" w:sz="0" w:space="0" w:color="auto"/>
      </w:divBdr>
    </w:div>
    <w:div w:id="310137062">
      <w:bodyDiv w:val="1"/>
      <w:marLeft w:val="0"/>
      <w:marRight w:val="0"/>
      <w:marTop w:val="0"/>
      <w:marBottom w:val="0"/>
      <w:divBdr>
        <w:top w:val="none" w:sz="0" w:space="0" w:color="auto"/>
        <w:left w:val="none" w:sz="0" w:space="0" w:color="auto"/>
        <w:bottom w:val="none" w:sz="0" w:space="0" w:color="auto"/>
        <w:right w:val="none" w:sz="0" w:space="0" w:color="auto"/>
      </w:divBdr>
    </w:div>
    <w:div w:id="311107204">
      <w:bodyDiv w:val="1"/>
      <w:marLeft w:val="0"/>
      <w:marRight w:val="0"/>
      <w:marTop w:val="0"/>
      <w:marBottom w:val="0"/>
      <w:divBdr>
        <w:top w:val="none" w:sz="0" w:space="0" w:color="auto"/>
        <w:left w:val="none" w:sz="0" w:space="0" w:color="auto"/>
        <w:bottom w:val="none" w:sz="0" w:space="0" w:color="auto"/>
        <w:right w:val="none" w:sz="0" w:space="0" w:color="auto"/>
      </w:divBdr>
    </w:div>
    <w:div w:id="311759409">
      <w:bodyDiv w:val="1"/>
      <w:marLeft w:val="0"/>
      <w:marRight w:val="0"/>
      <w:marTop w:val="0"/>
      <w:marBottom w:val="0"/>
      <w:divBdr>
        <w:top w:val="none" w:sz="0" w:space="0" w:color="auto"/>
        <w:left w:val="none" w:sz="0" w:space="0" w:color="auto"/>
        <w:bottom w:val="none" w:sz="0" w:space="0" w:color="auto"/>
        <w:right w:val="none" w:sz="0" w:space="0" w:color="auto"/>
      </w:divBdr>
    </w:div>
    <w:div w:id="311836731">
      <w:bodyDiv w:val="1"/>
      <w:marLeft w:val="0"/>
      <w:marRight w:val="0"/>
      <w:marTop w:val="0"/>
      <w:marBottom w:val="0"/>
      <w:divBdr>
        <w:top w:val="none" w:sz="0" w:space="0" w:color="auto"/>
        <w:left w:val="none" w:sz="0" w:space="0" w:color="auto"/>
        <w:bottom w:val="none" w:sz="0" w:space="0" w:color="auto"/>
        <w:right w:val="none" w:sz="0" w:space="0" w:color="auto"/>
      </w:divBdr>
    </w:div>
    <w:div w:id="311912636">
      <w:bodyDiv w:val="1"/>
      <w:marLeft w:val="0"/>
      <w:marRight w:val="0"/>
      <w:marTop w:val="0"/>
      <w:marBottom w:val="0"/>
      <w:divBdr>
        <w:top w:val="none" w:sz="0" w:space="0" w:color="auto"/>
        <w:left w:val="none" w:sz="0" w:space="0" w:color="auto"/>
        <w:bottom w:val="none" w:sz="0" w:space="0" w:color="auto"/>
        <w:right w:val="none" w:sz="0" w:space="0" w:color="auto"/>
      </w:divBdr>
    </w:div>
    <w:div w:id="312376333">
      <w:bodyDiv w:val="1"/>
      <w:marLeft w:val="0"/>
      <w:marRight w:val="0"/>
      <w:marTop w:val="0"/>
      <w:marBottom w:val="0"/>
      <w:divBdr>
        <w:top w:val="none" w:sz="0" w:space="0" w:color="auto"/>
        <w:left w:val="none" w:sz="0" w:space="0" w:color="auto"/>
        <w:bottom w:val="none" w:sz="0" w:space="0" w:color="auto"/>
        <w:right w:val="none" w:sz="0" w:space="0" w:color="auto"/>
      </w:divBdr>
    </w:div>
    <w:div w:id="312637441">
      <w:bodyDiv w:val="1"/>
      <w:marLeft w:val="0"/>
      <w:marRight w:val="0"/>
      <w:marTop w:val="0"/>
      <w:marBottom w:val="0"/>
      <w:divBdr>
        <w:top w:val="none" w:sz="0" w:space="0" w:color="auto"/>
        <w:left w:val="none" w:sz="0" w:space="0" w:color="auto"/>
        <w:bottom w:val="none" w:sz="0" w:space="0" w:color="auto"/>
        <w:right w:val="none" w:sz="0" w:space="0" w:color="auto"/>
      </w:divBdr>
    </w:div>
    <w:div w:id="312761920">
      <w:bodyDiv w:val="1"/>
      <w:marLeft w:val="0"/>
      <w:marRight w:val="0"/>
      <w:marTop w:val="0"/>
      <w:marBottom w:val="0"/>
      <w:divBdr>
        <w:top w:val="none" w:sz="0" w:space="0" w:color="auto"/>
        <w:left w:val="none" w:sz="0" w:space="0" w:color="auto"/>
        <w:bottom w:val="none" w:sz="0" w:space="0" w:color="auto"/>
        <w:right w:val="none" w:sz="0" w:space="0" w:color="auto"/>
      </w:divBdr>
    </w:div>
    <w:div w:id="313921714">
      <w:bodyDiv w:val="1"/>
      <w:marLeft w:val="0"/>
      <w:marRight w:val="0"/>
      <w:marTop w:val="0"/>
      <w:marBottom w:val="0"/>
      <w:divBdr>
        <w:top w:val="none" w:sz="0" w:space="0" w:color="auto"/>
        <w:left w:val="none" w:sz="0" w:space="0" w:color="auto"/>
        <w:bottom w:val="none" w:sz="0" w:space="0" w:color="auto"/>
        <w:right w:val="none" w:sz="0" w:space="0" w:color="auto"/>
      </w:divBdr>
    </w:div>
    <w:div w:id="315302740">
      <w:bodyDiv w:val="1"/>
      <w:marLeft w:val="0"/>
      <w:marRight w:val="0"/>
      <w:marTop w:val="0"/>
      <w:marBottom w:val="0"/>
      <w:divBdr>
        <w:top w:val="none" w:sz="0" w:space="0" w:color="auto"/>
        <w:left w:val="none" w:sz="0" w:space="0" w:color="auto"/>
        <w:bottom w:val="none" w:sz="0" w:space="0" w:color="auto"/>
        <w:right w:val="none" w:sz="0" w:space="0" w:color="auto"/>
      </w:divBdr>
    </w:div>
    <w:div w:id="317003310">
      <w:bodyDiv w:val="1"/>
      <w:marLeft w:val="0"/>
      <w:marRight w:val="0"/>
      <w:marTop w:val="0"/>
      <w:marBottom w:val="0"/>
      <w:divBdr>
        <w:top w:val="none" w:sz="0" w:space="0" w:color="auto"/>
        <w:left w:val="none" w:sz="0" w:space="0" w:color="auto"/>
        <w:bottom w:val="none" w:sz="0" w:space="0" w:color="auto"/>
        <w:right w:val="none" w:sz="0" w:space="0" w:color="auto"/>
      </w:divBdr>
    </w:div>
    <w:div w:id="317198112">
      <w:bodyDiv w:val="1"/>
      <w:marLeft w:val="0"/>
      <w:marRight w:val="0"/>
      <w:marTop w:val="0"/>
      <w:marBottom w:val="0"/>
      <w:divBdr>
        <w:top w:val="none" w:sz="0" w:space="0" w:color="auto"/>
        <w:left w:val="none" w:sz="0" w:space="0" w:color="auto"/>
        <w:bottom w:val="none" w:sz="0" w:space="0" w:color="auto"/>
        <w:right w:val="none" w:sz="0" w:space="0" w:color="auto"/>
      </w:divBdr>
    </w:div>
    <w:div w:id="319576288">
      <w:bodyDiv w:val="1"/>
      <w:marLeft w:val="0"/>
      <w:marRight w:val="0"/>
      <w:marTop w:val="0"/>
      <w:marBottom w:val="0"/>
      <w:divBdr>
        <w:top w:val="none" w:sz="0" w:space="0" w:color="auto"/>
        <w:left w:val="none" w:sz="0" w:space="0" w:color="auto"/>
        <w:bottom w:val="none" w:sz="0" w:space="0" w:color="auto"/>
        <w:right w:val="none" w:sz="0" w:space="0" w:color="auto"/>
      </w:divBdr>
    </w:div>
    <w:div w:id="319962081">
      <w:bodyDiv w:val="1"/>
      <w:marLeft w:val="0"/>
      <w:marRight w:val="0"/>
      <w:marTop w:val="0"/>
      <w:marBottom w:val="0"/>
      <w:divBdr>
        <w:top w:val="none" w:sz="0" w:space="0" w:color="auto"/>
        <w:left w:val="none" w:sz="0" w:space="0" w:color="auto"/>
        <w:bottom w:val="none" w:sz="0" w:space="0" w:color="auto"/>
        <w:right w:val="none" w:sz="0" w:space="0" w:color="auto"/>
      </w:divBdr>
    </w:div>
    <w:div w:id="320156405">
      <w:bodyDiv w:val="1"/>
      <w:marLeft w:val="0"/>
      <w:marRight w:val="0"/>
      <w:marTop w:val="0"/>
      <w:marBottom w:val="0"/>
      <w:divBdr>
        <w:top w:val="none" w:sz="0" w:space="0" w:color="auto"/>
        <w:left w:val="none" w:sz="0" w:space="0" w:color="auto"/>
        <w:bottom w:val="none" w:sz="0" w:space="0" w:color="auto"/>
        <w:right w:val="none" w:sz="0" w:space="0" w:color="auto"/>
      </w:divBdr>
    </w:div>
    <w:div w:id="320625904">
      <w:bodyDiv w:val="1"/>
      <w:marLeft w:val="0"/>
      <w:marRight w:val="0"/>
      <w:marTop w:val="0"/>
      <w:marBottom w:val="0"/>
      <w:divBdr>
        <w:top w:val="none" w:sz="0" w:space="0" w:color="auto"/>
        <w:left w:val="none" w:sz="0" w:space="0" w:color="auto"/>
        <w:bottom w:val="none" w:sz="0" w:space="0" w:color="auto"/>
        <w:right w:val="none" w:sz="0" w:space="0" w:color="auto"/>
      </w:divBdr>
    </w:div>
    <w:div w:id="321465797">
      <w:bodyDiv w:val="1"/>
      <w:marLeft w:val="0"/>
      <w:marRight w:val="0"/>
      <w:marTop w:val="0"/>
      <w:marBottom w:val="0"/>
      <w:divBdr>
        <w:top w:val="none" w:sz="0" w:space="0" w:color="auto"/>
        <w:left w:val="none" w:sz="0" w:space="0" w:color="auto"/>
        <w:bottom w:val="none" w:sz="0" w:space="0" w:color="auto"/>
        <w:right w:val="none" w:sz="0" w:space="0" w:color="auto"/>
      </w:divBdr>
    </w:div>
    <w:div w:id="323321053">
      <w:bodyDiv w:val="1"/>
      <w:marLeft w:val="0"/>
      <w:marRight w:val="0"/>
      <w:marTop w:val="0"/>
      <w:marBottom w:val="0"/>
      <w:divBdr>
        <w:top w:val="none" w:sz="0" w:space="0" w:color="auto"/>
        <w:left w:val="none" w:sz="0" w:space="0" w:color="auto"/>
        <w:bottom w:val="none" w:sz="0" w:space="0" w:color="auto"/>
        <w:right w:val="none" w:sz="0" w:space="0" w:color="auto"/>
      </w:divBdr>
    </w:div>
    <w:div w:id="324091588">
      <w:bodyDiv w:val="1"/>
      <w:marLeft w:val="0"/>
      <w:marRight w:val="0"/>
      <w:marTop w:val="0"/>
      <w:marBottom w:val="0"/>
      <w:divBdr>
        <w:top w:val="none" w:sz="0" w:space="0" w:color="auto"/>
        <w:left w:val="none" w:sz="0" w:space="0" w:color="auto"/>
        <w:bottom w:val="none" w:sz="0" w:space="0" w:color="auto"/>
        <w:right w:val="none" w:sz="0" w:space="0" w:color="auto"/>
      </w:divBdr>
    </w:div>
    <w:div w:id="324473247">
      <w:bodyDiv w:val="1"/>
      <w:marLeft w:val="0"/>
      <w:marRight w:val="0"/>
      <w:marTop w:val="0"/>
      <w:marBottom w:val="0"/>
      <w:divBdr>
        <w:top w:val="none" w:sz="0" w:space="0" w:color="auto"/>
        <w:left w:val="none" w:sz="0" w:space="0" w:color="auto"/>
        <w:bottom w:val="none" w:sz="0" w:space="0" w:color="auto"/>
        <w:right w:val="none" w:sz="0" w:space="0" w:color="auto"/>
      </w:divBdr>
    </w:div>
    <w:div w:id="325326306">
      <w:bodyDiv w:val="1"/>
      <w:marLeft w:val="0"/>
      <w:marRight w:val="0"/>
      <w:marTop w:val="0"/>
      <w:marBottom w:val="0"/>
      <w:divBdr>
        <w:top w:val="none" w:sz="0" w:space="0" w:color="auto"/>
        <w:left w:val="none" w:sz="0" w:space="0" w:color="auto"/>
        <w:bottom w:val="none" w:sz="0" w:space="0" w:color="auto"/>
        <w:right w:val="none" w:sz="0" w:space="0" w:color="auto"/>
      </w:divBdr>
    </w:div>
    <w:div w:id="325596718">
      <w:bodyDiv w:val="1"/>
      <w:marLeft w:val="0"/>
      <w:marRight w:val="0"/>
      <w:marTop w:val="0"/>
      <w:marBottom w:val="0"/>
      <w:divBdr>
        <w:top w:val="none" w:sz="0" w:space="0" w:color="auto"/>
        <w:left w:val="none" w:sz="0" w:space="0" w:color="auto"/>
        <w:bottom w:val="none" w:sz="0" w:space="0" w:color="auto"/>
        <w:right w:val="none" w:sz="0" w:space="0" w:color="auto"/>
      </w:divBdr>
    </w:div>
    <w:div w:id="326321936">
      <w:bodyDiv w:val="1"/>
      <w:marLeft w:val="0"/>
      <w:marRight w:val="0"/>
      <w:marTop w:val="0"/>
      <w:marBottom w:val="0"/>
      <w:divBdr>
        <w:top w:val="none" w:sz="0" w:space="0" w:color="auto"/>
        <w:left w:val="none" w:sz="0" w:space="0" w:color="auto"/>
        <w:bottom w:val="none" w:sz="0" w:space="0" w:color="auto"/>
        <w:right w:val="none" w:sz="0" w:space="0" w:color="auto"/>
      </w:divBdr>
    </w:div>
    <w:div w:id="326322060">
      <w:bodyDiv w:val="1"/>
      <w:marLeft w:val="0"/>
      <w:marRight w:val="0"/>
      <w:marTop w:val="0"/>
      <w:marBottom w:val="0"/>
      <w:divBdr>
        <w:top w:val="none" w:sz="0" w:space="0" w:color="auto"/>
        <w:left w:val="none" w:sz="0" w:space="0" w:color="auto"/>
        <w:bottom w:val="none" w:sz="0" w:space="0" w:color="auto"/>
        <w:right w:val="none" w:sz="0" w:space="0" w:color="auto"/>
      </w:divBdr>
    </w:div>
    <w:div w:id="326828716">
      <w:bodyDiv w:val="1"/>
      <w:marLeft w:val="0"/>
      <w:marRight w:val="0"/>
      <w:marTop w:val="0"/>
      <w:marBottom w:val="0"/>
      <w:divBdr>
        <w:top w:val="none" w:sz="0" w:space="0" w:color="auto"/>
        <w:left w:val="none" w:sz="0" w:space="0" w:color="auto"/>
        <w:bottom w:val="none" w:sz="0" w:space="0" w:color="auto"/>
        <w:right w:val="none" w:sz="0" w:space="0" w:color="auto"/>
      </w:divBdr>
    </w:div>
    <w:div w:id="327095283">
      <w:bodyDiv w:val="1"/>
      <w:marLeft w:val="0"/>
      <w:marRight w:val="0"/>
      <w:marTop w:val="0"/>
      <w:marBottom w:val="0"/>
      <w:divBdr>
        <w:top w:val="none" w:sz="0" w:space="0" w:color="auto"/>
        <w:left w:val="none" w:sz="0" w:space="0" w:color="auto"/>
        <w:bottom w:val="none" w:sz="0" w:space="0" w:color="auto"/>
        <w:right w:val="none" w:sz="0" w:space="0" w:color="auto"/>
      </w:divBdr>
    </w:div>
    <w:div w:id="329990346">
      <w:bodyDiv w:val="1"/>
      <w:marLeft w:val="0"/>
      <w:marRight w:val="0"/>
      <w:marTop w:val="0"/>
      <w:marBottom w:val="0"/>
      <w:divBdr>
        <w:top w:val="none" w:sz="0" w:space="0" w:color="auto"/>
        <w:left w:val="none" w:sz="0" w:space="0" w:color="auto"/>
        <w:bottom w:val="none" w:sz="0" w:space="0" w:color="auto"/>
        <w:right w:val="none" w:sz="0" w:space="0" w:color="auto"/>
      </w:divBdr>
    </w:div>
    <w:div w:id="330184044">
      <w:bodyDiv w:val="1"/>
      <w:marLeft w:val="0"/>
      <w:marRight w:val="0"/>
      <w:marTop w:val="0"/>
      <w:marBottom w:val="0"/>
      <w:divBdr>
        <w:top w:val="none" w:sz="0" w:space="0" w:color="auto"/>
        <w:left w:val="none" w:sz="0" w:space="0" w:color="auto"/>
        <w:bottom w:val="none" w:sz="0" w:space="0" w:color="auto"/>
        <w:right w:val="none" w:sz="0" w:space="0" w:color="auto"/>
      </w:divBdr>
    </w:div>
    <w:div w:id="330445987">
      <w:bodyDiv w:val="1"/>
      <w:marLeft w:val="0"/>
      <w:marRight w:val="0"/>
      <w:marTop w:val="0"/>
      <w:marBottom w:val="0"/>
      <w:divBdr>
        <w:top w:val="none" w:sz="0" w:space="0" w:color="auto"/>
        <w:left w:val="none" w:sz="0" w:space="0" w:color="auto"/>
        <w:bottom w:val="none" w:sz="0" w:space="0" w:color="auto"/>
        <w:right w:val="none" w:sz="0" w:space="0" w:color="auto"/>
      </w:divBdr>
    </w:div>
    <w:div w:id="331420529">
      <w:bodyDiv w:val="1"/>
      <w:marLeft w:val="0"/>
      <w:marRight w:val="0"/>
      <w:marTop w:val="0"/>
      <w:marBottom w:val="0"/>
      <w:divBdr>
        <w:top w:val="none" w:sz="0" w:space="0" w:color="auto"/>
        <w:left w:val="none" w:sz="0" w:space="0" w:color="auto"/>
        <w:bottom w:val="none" w:sz="0" w:space="0" w:color="auto"/>
        <w:right w:val="none" w:sz="0" w:space="0" w:color="auto"/>
      </w:divBdr>
    </w:div>
    <w:div w:id="332073382">
      <w:bodyDiv w:val="1"/>
      <w:marLeft w:val="0"/>
      <w:marRight w:val="0"/>
      <w:marTop w:val="0"/>
      <w:marBottom w:val="0"/>
      <w:divBdr>
        <w:top w:val="none" w:sz="0" w:space="0" w:color="auto"/>
        <w:left w:val="none" w:sz="0" w:space="0" w:color="auto"/>
        <w:bottom w:val="none" w:sz="0" w:space="0" w:color="auto"/>
        <w:right w:val="none" w:sz="0" w:space="0" w:color="auto"/>
      </w:divBdr>
    </w:div>
    <w:div w:id="332345427">
      <w:bodyDiv w:val="1"/>
      <w:marLeft w:val="0"/>
      <w:marRight w:val="0"/>
      <w:marTop w:val="0"/>
      <w:marBottom w:val="0"/>
      <w:divBdr>
        <w:top w:val="none" w:sz="0" w:space="0" w:color="auto"/>
        <w:left w:val="none" w:sz="0" w:space="0" w:color="auto"/>
        <w:bottom w:val="none" w:sz="0" w:space="0" w:color="auto"/>
        <w:right w:val="none" w:sz="0" w:space="0" w:color="auto"/>
      </w:divBdr>
    </w:div>
    <w:div w:id="334193627">
      <w:bodyDiv w:val="1"/>
      <w:marLeft w:val="0"/>
      <w:marRight w:val="0"/>
      <w:marTop w:val="0"/>
      <w:marBottom w:val="0"/>
      <w:divBdr>
        <w:top w:val="none" w:sz="0" w:space="0" w:color="auto"/>
        <w:left w:val="none" w:sz="0" w:space="0" w:color="auto"/>
        <w:bottom w:val="none" w:sz="0" w:space="0" w:color="auto"/>
        <w:right w:val="none" w:sz="0" w:space="0" w:color="auto"/>
      </w:divBdr>
    </w:div>
    <w:div w:id="337389045">
      <w:bodyDiv w:val="1"/>
      <w:marLeft w:val="0"/>
      <w:marRight w:val="0"/>
      <w:marTop w:val="0"/>
      <w:marBottom w:val="0"/>
      <w:divBdr>
        <w:top w:val="none" w:sz="0" w:space="0" w:color="auto"/>
        <w:left w:val="none" w:sz="0" w:space="0" w:color="auto"/>
        <w:bottom w:val="none" w:sz="0" w:space="0" w:color="auto"/>
        <w:right w:val="none" w:sz="0" w:space="0" w:color="auto"/>
      </w:divBdr>
    </w:div>
    <w:div w:id="338238188">
      <w:bodyDiv w:val="1"/>
      <w:marLeft w:val="0"/>
      <w:marRight w:val="0"/>
      <w:marTop w:val="0"/>
      <w:marBottom w:val="0"/>
      <w:divBdr>
        <w:top w:val="none" w:sz="0" w:space="0" w:color="auto"/>
        <w:left w:val="none" w:sz="0" w:space="0" w:color="auto"/>
        <w:bottom w:val="none" w:sz="0" w:space="0" w:color="auto"/>
        <w:right w:val="none" w:sz="0" w:space="0" w:color="auto"/>
      </w:divBdr>
    </w:div>
    <w:div w:id="341011237">
      <w:bodyDiv w:val="1"/>
      <w:marLeft w:val="0"/>
      <w:marRight w:val="0"/>
      <w:marTop w:val="0"/>
      <w:marBottom w:val="0"/>
      <w:divBdr>
        <w:top w:val="none" w:sz="0" w:space="0" w:color="auto"/>
        <w:left w:val="none" w:sz="0" w:space="0" w:color="auto"/>
        <w:bottom w:val="none" w:sz="0" w:space="0" w:color="auto"/>
        <w:right w:val="none" w:sz="0" w:space="0" w:color="auto"/>
      </w:divBdr>
    </w:div>
    <w:div w:id="341442622">
      <w:bodyDiv w:val="1"/>
      <w:marLeft w:val="0"/>
      <w:marRight w:val="0"/>
      <w:marTop w:val="0"/>
      <w:marBottom w:val="0"/>
      <w:divBdr>
        <w:top w:val="none" w:sz="0" w:space="0" w:color="auto"/>
        <w:left w:val="none" w:sz="0" w:space="0" w:color="auto"/>
        <w:bottom w:val="none" w:sz="0" w:space="0" w:color="auto"/>
        <w:right w:val="none" w:sz="0" w:space="0" w:color="auto"/>
      </w:divBdr>
    </w:div>
    <w:div w:id="341665620">
      <w:bodyDiv w:val="1"/>
      <w:marLeft w:val="0"/>
      <w:marRight w:val="0"/>
      <w:marTop w:val="0"/>
      <w:marBottom w:val="0"/>
      <w:divBdr>
        <w:top w:val="none" w:sz="0" w:space="0" w:color="auto"/>
        <w:left w:val="none" w:sz="0" w:space="0" w:color="auto"/>
        <w:bottom w:val="none" w:sz="0" w:space="0" w:color="auto"/>
        <w:right w:val="none" w:sz="0" w:space="0" w:color="auto"/>
      </w:divBdr>
    </w:div>
    <w:div w:id="341706633">
      <w:bodyDiv w:val="1"/>
      <w:marLeft w:val="0"/>
      <w:marRight w:val="0"/>
      <w:marTop w:val="0"/>
      <w:marBottom w:val="0"/>
      <w:divBdr>
        <w:top w:val="none" w:sz="0" w:space="0" w:color="auto"/>
        <w:left w:val="none" w:sz="0" w:space="0" w:color="auto"/>
        <w:bottom w:val="none" w:sz="0" w:space="0" w:color="auto"/>
        <w:right w:val="none" w:sz="0" w:space="0" w:color="auto"/>
      </w:divBdr>
    </w:div>
    <w:div w:id="342436455">
      <w:bodyDiv w:val="1"/>
      <w:marLeft w:val="0"/>
      <w:marRight w:val="0"/>
      <w:marTop w:val="0"/>
      <w:marBottom w:val="0"/>
      <w:divBdr>
        <w:top w:val="none" w:sz="0" w:space="0" w:color="auto"/>
        <w:left w:val="none" w:sz="0" w:space="0" w:color="auto"/>
        <w:bottom w:val="none" w:sz="0" w:space="0" w:color="auto"/>
        <w:right w:val="none" w:sz="0" w:space="0" w:color="auto"/>
      </w:divBdr>
    </w:div>
    <w:div w:id="344552404">
      <w:bodyDiv w:val="1"/>
      <w:marLeft w:val="0"/>
      <w:marRight w:val="0"/>
      <w:marTop w:val="0"/>
      <w:marBottom w:val="0"/>
      <w:divBdr>
        <w:top w:val="none" w:sz="0" w:space="0" w:color="auto"/>
        <w:left w:val="none" w:sz="0" w:space="0" w:color="auto"/>
        <w:bottom w:val="none" w:sz="0" w:space="0" w:color="auto"/>
        <w:right w:val="none" w:sz="0" w:space="0" w:color="auto"/>
      </w:divBdr>
    </w:div>
    <w:div w:id="346104283">
      <w:bodyDiv w:val="1"/>
      <w:marLeft w:val="0"/>
      <w:marRight w:val="0"/>
      <w:marTop w:val="0"/>
      <w:marBottom w:val="0"/>
      <w:divBdr>
        <w:top w:val="none" w:sz="0" w:space="0" w:color="auto"/>
        <w:left w:val="none" w:sz="0" w:space="0" w:color="auto"/>
        <w:bottom w:val="none" w:sz="0" w:space="0" w:color="auto"/>
        <w:right w:val="none" w:sz="0" w:space="0" w:color="auto"/>
      </w:divBdr>
    </w:div>
    <w:div w:id="347484252">
      <w:bodyDiv w:val="1"/>
      <w:marLeft w:val="0"/>
      <w:marRight w:val="0"/>
      <w:marTop w:val="0"/>
      <w:marBottom w:val="0"/>
      <w:divBdr>
        <w:top w:val="none" w:sz="0" w:space="0" w:color="auto"/>
        <w:left w:val="none" w:sz="0" w:space="0" w:color="auto"/>
        <w:bottom w:val="none" w:sz="0" w:space="0" w:color="auto"/>
        <w:right w:val="none" w:sz="0" w:space="0" w:color="auto"/>
      </w:divBdr>
    </w:div>
    <w:div w:id="351613593">
      <w:bodyDiv w:val="1"/>
      <w:marLeft w:val="0"/>
      <w:marRight w:val="0"/>
      <w:marTop w:val="0"/>
      <w:marBottom w:val="0"/>
      <w:divBdr>
        <w:top w:val="none" w:sz="0" w:space="0" w:color="auto"/>
        <w:left w:val="none" w:sz="0" w:space="0" w:color="auto"/>
        <w:bottom w:val="none" w:sz="0" w:space="0" w:color="auto"/>
        <w:right w:val="none" w:sz="0" w:space="0" w:color="auto"/>
      </w:divBdr>
    </w:div>
    <w:div w:id="352151473">
      <w:bodyDiv w:val="1"/>
      <w:marLeft w:val="0"/>
      <w:marRight w:val="0"/>
      <w:marTop w:val="0"/>
      <w:marBottom w:val="0"/>
      <w:divBdr>
        <w:top w:val="none" w:sz="0" w:space="0" w:color="auto"/>
        <w:left w:val="none" w:sz="0" w:space="0" w:color="auto"/>
        <w:bottom w:val="none" w:sz="0" w:space="0" w:color="auto"/>
        <w:right w:val="none" w:sz="0" w:space="0" w:color="auto"/>
      </w:divBdr>
    </w:div>
    <w:div w:id="353968897">
      <w:bodyDiv w:val="1"/>
      <w:marLeft w:val="0"/>
      <w:marRight w:val="0"/>
      <w:marTop w:val="0"/>
      <w:marBottom w:val="0"/>
      <w:divBdr>
        <w:top w:val="none" w:sz="0" w:space="0" w:color="auto"/>
        <w:left w:val="none" w:sz="0" w:space="0" w:color="auto"/>
        <w:bottom w:val="none" w:sz="0" w:space="0" w:color="auto"/>
        <w:right w:val="none" w:sz="0" w:space="0" w:color="auto"/>
      </w:divBdr>
    </w:div>
    <w:div w:id="354766416">
      <w:bodyDiv w:val="1"/>
      <w:marLeft w:val="0"/>
      <w:marRight w:val="0"/>
      <w:marTop w:val="0"/>
      <w:marBottom w:val="0"/>
      <w:divBdr>
        <w:top w:val="none" w:sz="0" w:space="0" w:color="auto"/>
        <w:left w:val="none" w:sz="0" w:space="0" w:color="auto"/>
        <w:bottom w:val="none" w:sz="0" w:space="0" w:color="auto"/>
        <w:right w:val="none" w:sz="0" w:space="0" w:color="auto"/>
      </w:divBdr>
    </w:div>
    <w:div w:id="354772755">
      <w:bodyDiv w:val="1"/>
      <w:marLeft w:val="0"/>
      <w:marRight w:val="0"/>
      <w:marTop w:val="0"/>
      <w:marBottom w:val="0"/>
      <w:divBdr>
        <w:top w:val="none" w:sz="0" w:space="0" w:color="auto"/>
        <w:left w:val="none" w:sz="0" w:space="0" w:color="auto"/>
        <w:bottom w:val="none" w:sz="0" w:space="0" w:color="auto"/>
        <w:right w:val="none" w:sz="0" w:space="0" w:color="auto"/>
      </w:divBdr>
    </w:div>
    <w:div w:id="355081137">
      <w:bodyDiv w:val="1"/>
      <w:marLeft w:val="0"/>
      <w:marRight w:val="0"/>
      <w:marTop w:val="0"/>
      <w:marBottom w:val="0"/>
      <w:divBdr>
        <w:top w:val="none" w:sz="0" w:space="0" w:color="auto"/>
        <w:left w:val="none" w:sz="0" w:space="0" w:color="auto"/>
        <w:bottom w:val="none" w:sz="0" w:space="0" w:color="auto"/>
        <w:right w:val="none" w:sz="0" w:space="0" w:color="auto"/>
      </w:divBdr>
    </w:div>
    <w:div w:id="355810915">
      <w:bodyDiv w:val="1"/>
      <w:marLeft w:val="0"/>
      <w:marRight w:val="0"/>
      <w:marTop w:val="0"/>
      <w:marBottom w:val="0"/>
      <w:divBdr>
        <w:top w:val="none" w:sz="0" w:space="0" w:color="auto"/>
        <w:left w:val="none" w:sz="0" w:space="0" w:color="auto"/>
        <w:bottom w:val="none" w:sz="0" w:space="0" w:color="auto"/>
        <w:right w:val="none" w:sz="0" w:space="0" w:color="auto"/>
      </w:divBdr>
    </w:div>
    <w:div w:id="356007190">
      <w:bodyDiv w:val="1"/>
      <w:marLeft w:val="0"/>
      <w:marRight w:val="0"/>
      <w:marTop w:val="0"/>
      <w:marBottom w:val="0"/>
      <w:divBdr>
        <w:top w:val="none" w:sz="0" w:space="0" w:color="auto"/>
        <w:left w:val="none" w:sz="0" w:space="0" w:color="auto"/>
        <w:bottom w:val="none" w:sz="0" w:space="0" w:color="auto"/>
        <w:right w:val="none" w:sz="0" w:space="0" w:color="auto"/>
      </w:divBdr>
    </w:div>
    <w:div w:id="356084533">
      <w:bodyDiv w:val="1"/>
      <w:marLeft w:val="0"/>
      <w:marRight w:val="0"/>
      <w:marTop w:val="0"/>
      <w:marBottom w:val="0"/>
      <w:divBdr>
        <w:top w:val="none" w:sz="0" w:space="0" w:color="auto"/>
        <w:left w:val="none" w:sz="0" w:space="0" w:color="auto"/>
        <w:bottom w:val="none" w:sz="0" w:space="0" w:color="auto"/>
        <w:right w:val="none" w:sz="0" w:space="0" w:color="auto"/>
      </w:divBdr>
    </w:div>
    <w:div w:id="357050053">
      <w:bodyDiv w:val="1"/>
      <w:marLeft w:val="0"/>
      <w:marRight w:val="0"/>
      <w:marTop w:val="0"/>
      <w:marBottom w:val="0"/>
      <w:divBdr>
        <w:top w:val="none" w:sz="0" w:space="0" w:color="auto"/>
        <w:left w:val="none" w:sz="0" w:space="0" w:color="auto"/>
        <w:bottom w:val="none" w:sz="0" w:space="0" w:color="auto"/>
        <w:right w:val="none" w:sz="0" w:space="0" w:color="auto"/>
      </w:divBdr>
    </w:div>
    <w:div w:id="357240660">
      <w:bodyDiv w:val="1"/>
      <w:marLeft w:val="0"/>
      <w:marRight w:val="0"/>
      <w:marTop w:val="0"/>
      <w:marBottom w:val="0"/>
      <w:divBdr>
        <w:top w:val="none" w:sz="0" w:space="0" w:color="auto"/>
        <w:left w:val="none" w:sz="0" w:space="0" w:color="auto"/>
        <w:bottom w:val="none" w:sz="0" w:space="0" w:color="auto"/>
        <w:right w:val="none" w:sz="0" w:space="0" w:color="auto"/>
      </w:divBdr>
    </w:div>
    <w:div w:id="357436297">
      <w:bodyDiv w:val="1"/>
      <w:marLeft w:val="0"/>
      <w:marRight w:val="0"/>
      <w:marTop w:val="0"/>
      <w:marBottom w:val="0"/>
      <w:divBdr>
        <w:top w:val="none" w:sz="0" w:space="0" w:color="auto"/>
        <w:left w:val="none" w:sz="0" w:space="0" w:color="auto"/>
        <w:bottom w:val="none" w:sz="0" w:space="0" w:color="auto"/>
        <w:right w:val="none" w:sz="0" w:space="0" w:color="auto"/>
      </w:divBdr>
    </w:div>
    <w:div w:id="357658208">
      <w:bodyDiv w:val="1"/>
      <w:marLeft w:val="0"/>
      <w:marRight w:val="0"/>
      <w:marTop w:val="0"/>
      <w:marBottom w:val="0"/>
      <w:divBdr>
        <w:top w:val="none" w:sz="0" w:space="0" w:color="auto"/>
        <w:left w:val="none" w:sz="0" w:space="0" w:color="auto"/>
        <w:bottom w:val="none" w:sz="0" w:space="0" w:color="auto"/>
        <w:right w:val="none" w:sz="0" w:space="0" w:color="auto"/>
      </w:divBdr>
    </w:div>
    <w:div w:id="357975675">
      <w:bodyDiv w:val="1"/>
      <w:marLeft w:val="0"/>
      <w:marRight w:val="0"/>
      <w:marTop w:val="0"/>
      <w:marBottom w:val="0"/>
      <w:divBdr>
        <w:top w:val="none" w:sz="0" w:space="0" w:color="auto"/>
        <w:left w:val="none" w:sz="0" w:space="0" w:color="auto"/>
        <w:bottom w:val="none" w:sz="0" w:space="0" w:color="auto"/>
        <w:right w:val="none" w:sz="0" w:space="0" w:color="auto"/>
      </w:divBdr>
    </w:div>
    <w:div w:id="360860360">
      <w:bodyDiv w:val="1"/>
      <w:marLeft w:val="0"/>
      <w:marRight w:val="0"/>
      <w:marTop w:val="0"/>
      <w:marBottom w:val="0"/>
      <w:divBdr>
        <w:top w:val="none" w:sz="0" w:space="0" w:color="auto"/>
        <w:left w:val="none" w:sz="0" w:space="0" w:color="auto"/>
        <w:bottom w:val="none" w:sz="0" w:space="0" w:color="auto"/>
        <w:right w:val="none" w:sz="0" w:space="0" w:color="auto"/>
      </w:divBdr>
    </w:div>
    <w:div w:id="362823902">
      <w:bodyDiv w:val="1"/>
      <w:marLeft w:val="0"/>
      <w:marRight w:val="0"/>
      <w:marTop w:val="0"/>
      <w:marBottom w:val="0"/>
      <w:divBdr>
        <w:top w:val="none" w:sz="0" w:space="0" w:color="auto"/>
        <w:left w:val="none" w:sz="0" w:space="0" w:color="auto"/>
        <w:bottom w:val="none" w:sz="0" w:space="0" w:color="auto"/>
        <w:right w:val="none" w:sz="0" w:space="0" w:color="auto"/>
      </w:divBdr>
    </w:div>
    <w:div w:id="362948190">
      <w:bodyDiv w:val="1"/>
      <w:marLeft w:val="0"/>
      <w:marRight w:val="0"/>
      <w:marTop w:val="0"/>
      <w:marBottom w:val="0"/>
      <w:divBdr>
        <w:top w:val="none" w:sz="0" w:space="0" w:color="auto"/>
        <w:left w:val="none" w:sz="0" w:space="0" w:color="auto"/>
        <w:bottom w:val="none" w:sz="0" w:space="0" w:color="auto"/>
        <w:right w:val="none" w:sz="0" w:space="0" w:color="auto"/>
      </w:divBdr>
    </w:div>
    <w:div w:id="363141536">
      <w:bodyDiv w:val="1"/>
      <w:marLeft w:val="0"/>
      <w:marRight w:val="0"/>
      <w:marTop w:val="0"/>
      <w:marBottom w:val="0"/>
      <w:divBdr>
        <w:top w:val="none" w:sz="0" w:space="0" w:color="auto"/>
        <w:left w:val="none" w:sz="0" w:space="0" w:color="auto"/>
        <w:bottom w:val="none" w:sz="0" w:space="0" w:color="auto"/>
        <w:right w:val="none" w:sz="0" w:space="0" w:color="auto"/>
      </w:divBdr>
    </w:div>
    <w:div w:id="364524690">
      <w:bodyDiv w:val="1"/>
      <w:marLeft w:val="0"/>
      <w:marRight w:val="0"/>
      <w:marTop w:val="0"/>
      <w:marBottom w:val="0"/>
      <w:divBdr>
        <w:top w:val="none" w:sz="0" w:space="0" w:color="auto"/>
        <w:left w:val="none" w:sz="0" w:space="0" w:color="auto"/>
        <w:bottom w:val="none" w:sz="0" w:space="0" w:color="auto"/>
        <w:right w:val="none" w:sz="0" w:space="0" w:color="auto"/>
      </w:divBdr>
    </w:div>
    <w:div w:id="369457301">
      <w:bodyDiv w:val="1"/>
      <w:marLeft w:val="0"/>
      <w:marRight w:val="0"/>
      <w:marTop w:val="0"/>
      <w:marBottom w:val="0"/>
      <w:divBdr>
        <w:top w:val="none" w:sz="0" w:space="0" w:color="auto"/>
        <w:left w:val="none" w:sz="0" w:space="0" w:color="auto"/>
        <w:bottom w:val="none" w:sz="0" w:space="0" w:color="auto"/>
        <w:right w:val="none" w:sz="0" w:space="0" w:color="auto"/>
      </w:divBdr>
    </w:div>
    <w:div w:id="370151580">
      <w:bodyDiv w:val="1"/>
      <w:marLeft w:val="0"/>
      <w:marRight w:val="0"/>
      <w:marTop w:val="0"/>
      <w:marBottom w:val="0"/>
      <w:divBdr>
        <w:top w:val="none" w:sz="0" w:space="0" w:color="auto"/>
        <w:left w:val="none" w:sz="0" w:space="0" w:color="auto"/>
        <w:bottom w:val="none" w:sz="0" w:space="0" w:color="auto"/>
        <w:right w:val="none" w:sz="0" w:space="0" w:color="auto"/>
      </w:divBdr>
    </w:div>
    <w:div w:id="371999064">
      <w:bodyDiv w:val="1"/>
      <w:marLeft w:val="0"/>
      <w:marRight w:val="0"/>
      <w:marTop w:val="0"/>
      <w:marBottom w:val="0"/>
      <w:divBdr>
        <w:top w:val="none" w:sz="0" w:space="0" w:color="auto"/>
        <w:left w:val="none" w:sz="0" w:space="0" w:color="auto"/>
        <w:bottom w:val="none" w:sz="0" w:space="0" w:color="auto"/>
        <w:right w:val="none" w:sz="0" w:space="0" w:color="auto"/>
      </w:divBdr>
    </w:div>
    <w:div w:id="373505894">
      <w:bodyDiv w:val="1"/>
      <w:marLeft w:val="0"/>
      <w:marRight w:val="0"/>
      <w:marTop w:val="0"/>
      <w:marBottom w:val="0"/>
      <w:divBdr>
        <w:top w:val="none" w:sz="0" w:space="0" w:color="auto"/>
        <w:left w:val="none" w:sz="0" w:space="0" w:color="auto"/>
        <w:bottom w:val="none" w:sz="0" w:space="0" w:color="auto"/>
        <w:right w:val="none" w:sz="0" w:space="0" w:color="auto"/>
      </w:divBdr>
    </w:div>
    <w:div w:id="376121709">
      <w:bodyDiv w:val="1"/>
      <w:marLeft w:val="0"/>
      <w:marRight w:val="0"/>
      <w:marTop w:val="0"/>
      <w:marBottom w:val="0"/>
      <w:divBdr>
        <w:top w:val="none" w:sz="0" w:space="0" w:color="auto"/>
        <w:left w:val="none" w:sz="0" w:space="0" w:color="auto"/>
        <w:bottom w:val="none" w:sz="0" w:space="0" w:color="auto"/>
        <w:right w:val="none" w:sz="0" w:space="0" w:color="auto"/>
      </w:divBdr>
    </w:div>
    <w:div w:id="376442220">
      <w:bodyDiv w:val="1"/>
      <w:marLeft w:val="0"/>
      <w:marRight w:val="0"/>
      <w:marTop w:val="0"/>
      <w:marBottom w:val="0"/>
      <w:divBdr>
        <w:top w:val="none" w:sz="0" w:space="0" w:color="auto"/>
        <w:left w:val="none" w:sz="0" w:space="0" w:color="auto"/>
        <w:bottom w:val="none" w:sz="0" w:space="0" w:color="auto"/>
        <w:right w:val="none" w:sz="0" w:space="0" w:color="auto"/>
      </w:divBdr>
    </w:div>
    <w:div w:id="380593333">
      <w:bodyDiv w:val="1"/>
      <w:marLeft w:val="0"/>
      <w:marRight w:val="0"/>
      <w:marTop w:val="0"/>
      <w:marBottom w:val="0"/>
      <w:divBdr>
        <w:top w:val="none" w:sz="0" w:space="0" w:color="auto"/>
        <w:left w:val="none" w:sz="0" w:space="0" w:color="auto"/>
        <w:bottom w:val="none" w:sz="0" w:space="0" w:color="auto"/>
        <w:right w:val="none" w:sz="0" w:space="0" w:color="auto"/>
      </w:divBdr>
    </w:div>
    <w:div w:id="380792171">
      <w:bodyDiv w:val="1"/>
      <w:marLeft w:val="0"/>
      <w:marRight w:val="0"/>
      <w:marTop w:val="0"/>
      <w:marBottom w:val="0"/>
      <w:divBdr>
        <w:top w:val="none" w:sz="0" w:space="0" w:color="auto"/>
        <w:left w:val="none" w:sz="0" w:space="0" w:color="auto"/>
        <w:bottom w:val="none" w:sz="0" w:space="0" w:color="auto"/>
        <w:right w:val="none" w:sz="0" w:space="0" w:color="auto"/>
      </w:divBdr>
    </w:div>
    <w:div w:id="381446109">
      <w:bodyDiv w:val="1"/>
      <w:marLeft w:val="0"/>
      <w:marRight w:val="0"/>
      <w:marTop w:val="0"/>
      <w:marBottom w:val="0"/>
      <w:divBdr>
        <w:top w:val="none" w:sz="0" w:space="0" w:color="auto"/>
        <w:left w:val="none" w:sz="0" w:space="0" w:color="auto"/>
        <w:bottom w:val="none" w:sz="0" w:space="0" w:color="auto"/>
        <w:right w:val="none" w:sz="0" w:space="0" w:color="auto"/>
      </w:divBdr>
    </w:div>
    <w:div w:id="382607110">
      <w:bodyDiv w:val="1"/>
      <w:marLeft w:val="0"/>
      <w:marRight w:val="0"/>
      <w:marTop w:val="0"/>
      <w:marBottom w:val="0"/>
      <w:divBdr>
        <w:top w:val="none" w:sz="0" w:space="0" w:color="auto"/>
        <w:left w:val="none" w:sz="0" w:space="0" w:color="auto"/>
        <w:bottom w:val="none" w:sz="0" w:space="0" w:color="auto"/>
        <w:right w:val="none" w:sz="0" w:space="0" w:color="auto"/>
      </w:divBdr>
    </w:div>
    <w:div w:id="384373543">
      <w:bodyDiv w:val="1"/>
      <w:marLeft w:val="0"/>
      <w:marRight w:val="0"/>
      <w:marTop w:val="0"/>
      <w:marBottom w:val="0"/>
      <w:divBdr>
        <w:top w:val="none" w:sz="0" w:space="0" w:color="auto"/>
        <w:left w:val="none" w:sz="0" w:space="0" w:color="auto"/>
        <w:bottom w:val="none" w:sz="0" w:space="0" w:color="auto"/>
        <w:right w:val="none" w:sz="0" w:space="0" w:color="auto"/>
      </w:divBdr>
    </w:div>
    <w:div w:id="385835522">
      <w:bodyDiv w:val="1"/>
      <w:marLeft w:val="0"/>
      <w:marRight w:val="0"/>
      <w:marTop w:val="0"/>
      <w:marBottom w:val="0"/>
      <w:divBdr>
        <w:top w:val="none" w:sz="0" w:space="0" w:color="auto"/>
        <w:left w:val="none" w:sz="0" w:space="0" w:color="auto"/>
        <w:bottom w:val="none" w:sz="0" w:space="0" w:color="auto"/>
        <w:right w:val="none" w:sz="0" w:space="0" w:color="auto"/>
      </w:divBdr>
    </w:div>
    <w:div w:id="387267935">
      <w:bodyDiv w:val="1"/>
      <w:marLeft w:val="0"/>
      <w:marRight w:val="0"/>
      <w:marTop w:val="0"/>
      <w:marBottom w:val="0"/>
      <w:divBdr>
        <w:top w:val="none" w:sz="0" w:space="0" w:color="auto"/>
        <w:left w:val="none" w:sz="0" w:space="0" w:color="auto"/>
        <w:bottom w:val="none" w:sz="0" w:space="0" w:color="auto"/>
        <w:right w:val="none" w:sz="0" w:space="0" w:color="auto"/>
      </w:divBdr>
    </w:div>
    <w:div w:id="389546536">
      <w:bodyDiv w:val="1"/>
      <w:marLeft w:val="0"/>
      <w:marRight w:val="0"/>
      <w:marTop w:val="0"/>
      <w:marBottom w:val="0"/>
      <w:divBdr>
        <w:top w:val="none" w:sz="0" w:space="0" w:color="auto"/>
        <w:left w:val="none" w:sz="0" w:space="0" w:color="auto"/>
        <w:bottom w:val="none" w:sz="0" w:space="0" w:color="auto"/>
        <w:right w:val="none" w:sz="0" w:space="0" w:color="auto"/>
      </w:divBdr>
    </w:div>
    <w:div w:id="393042414">
      <w:bodyDiv w:val="1"/>
      <w:marLeft w:val="0"/>
      <w:marRight w:val="0"/>
      <w:marTop w:val="0"/>
      <w:marBottom w:val="0"/>
      <w:divBdr>
        <w:top w:val="none" w:sz="0" w:space="0" w:color="auto"/>
        <w:left w:val="none" w:sz="0" w:space="0" w:color="auto"/>
        <w:bottom w:val="none" w:sz="0" w:space="0" w:color="auto"/>
        <w:right w:val="none" w:sz="0" w:space="0" w:color="auto"/>
      </w:divBdr>
    </w:div>
    <w:div w:id="393355284">
      <w:bodyDiv w:val="1"/>
      <w:marLeft w:val="0"/>
      <w:marRight w:val="0"/>
      <w:marTop w:val="0"/>
      <w:marBottom w:val="0"/>
      <w:divBdr>
        <w:top w:val="none" w:sz="0" w:space="0" w:color="auto"/>
        <w:left w:val="none" w:sz="0" w:space="0" w:color="auto"/>
        <w:bottom w:val="none" w:sz="0" w:space="0" w:color="auto"/>
        <w:right w:val="none" w:sz="0" w:space="0" w:color="auto"/>
      </w:divBdr>
    </w:div>
    <w:div w:id="394427250">
      <w:bodyDiv w:val="1"/>
      <w:marLeft w:val="0"/>
      <w:marRight w:val="0"/>
      <w:marTop w:val="0"/>
      <w:marBottom w:val="0"/>
      <w:divBdr>
        <w:top w:val="none" w:sz="0" w:space="0" w:color="auto"/>
        <w:left w:val="none" w:sz="0" w:space="0" w:color="auto"/>
        <w:bottom w:val="none" w:sz="0" w:space="0" w:color="auto"/>
        <w:right w:val="none" w:sz="0" w:space="0" w:color="auto"/>
      </w:divBdr>
    </w:div>
    <w:div w:id="395982621">
      <w:bodyDiv w:val="1"/>
      <w:marLeft w:val="0"/>
      <w:marRight w:val="0"/>
      <w:marTop w:val="0"/>
      <w:marBottom w:val="0"/>
      <w:divBdr>
        <w:top w:val="none" w:sz="0" w:space="0" w:color="auto"/>
        <w:left w:val="none" w:sz="0" w:space="0" w:color="auto"/>
        <w:bottom w:val="none" w:sz="0" w:space="0" w:color="auto"/>
        <w:right w:val="none" w:sz="0" w:space="0" w:color="auto"/>
      </w:divBdr>
    </w:div>
    <w:div w:id="396440212">
      <w:bodyDiv w:val="1"/>
      <w:marLeft w:val="0"/>
      <w:marRight w:val="0"/>
      <w:marTop w:val="0"/>
      <w:marBottom w:val="0"/>
      <w:divBdr>
        <w:top w:val="none" w:sz="0" w:space="0" w:color="auto"/>
        <w:left w:val="none" w:sz="0" w:space="0" w:color="auto"/>
        <w:bottom w:val="none" w:sz="0" w:space="0" w:color="auto"/>
        <w:right w:val="none" w:sz="0" w:space="0" w:color="auto"/>
      </w:divBdr>
    </w:div>
    <w:div w:id="396444631">
      <w:bodyDiv w:val="1"/>
      <w:marLeft w:val="0"/>
      <w:marRight w:val="0"/>
      <w:marTop w:val="0"/>
      <w:marBottom w:val="0"/>
      <w:divBdr>
        <w:top w:val="none" w:sz="0" w:space="0" w:color="auto"/>
        <w:left w:val="none" w:sz="0" w:space="0" w:color="auto"/>
        <w:bottom w:val="none" w:sz="0" w:space="0" w:color="auto"/>
        <w:right w:val="none" w:sz="0" w:space="0" w:color="auto"/>
      </w:divBdr>
    </w:div>
    <w:div w:id="396633527">
      <w:bodyDiv w:val="1"/>
      <w:marLeft w:val="0"/>
      <w:marRight w:val="0"/>
      <w:marTop w:val="0"/>
      <w:marBottom w:val="0"/>
      <w:divBdr>
        <w:top w:val="none" w:sz="0" w:space="0" w:color="auto"/>
        <w:left w:val="none" w:sz="0" w:space="0" w:color="auto"/>
        <w:bottom w:val="none" w:sz="0" w:space="0" w:color="auto"/>
        <w:right w:val="none" w:sz="0" w:space="0" w:color="auto"/>
      </w:divBdr>
    </w:div>
    <w:div w:id="397435954">
      <w:bodyDiv w:val="1"/>
      <w:marLeft w:val="0"/>
      <w:marRight w:val="0"/>
      <w:marTop w:val="0"/>
      <w:marBottom w:val="0"/>
      <w:divBdr>
        <w:top w:val="none" w:sz="0" w:space="0" w:color="auto"/>
        <w:left w:val="none" w:sz="0" w:space="0" w:color="auto"/>
        <w:bottom w:val="none" w:sz="0" w:space="0" w:color="auto"/>
        <w:right w:val="none" w:sz="0" w:space="0" w:color="auto"/>
      </w:divBdr>
    </w:div>
    <w:div w:id="397636733">
      <w:bodyDiv w:val="1"/>
      <w:marLeft w:val="0"/>
      <w:marRight w:val="0"/>
      <w:marTop w:val="0"/>
      <w:marBottom w:val="0"/>
      <w:divBdr>
        <w:top w:val="none" w:sz="0" w:space="0" w:color="auto"/>
        <w:left w:val="none" w:sz="0" w:space="0" w:color="auto"/>
        <w:bottom w:val="none" w:sz="0" w:space="0" w:color="auto"/>
        <w:right w:val="none" w:sz="0" w:space="0" w:color="auto"/>
      </w:divBdr>
    </w:div>
    <w:div w:id="399596289">
      <w:bodyDiv w:val="1"/>
      <w:marLeft w:val="0"/>
      <w:marRight w:val="0"/>
      <w:marTop w:val="0"/>
      <w:marBottom w:val="0"/>
      <w:divBdr>
        <w:top w:val="none" w:sz="0" w:space="0" w:color="auto"/>
        <w:left w:val="none" w:sz="0" w:space="0" w:color="auto"/>
        <w:bottom w:val="none" w:sz="0" w:space="0" w:color="auto"/>
        <w:right w:val="none" w:sz="0" w:space="0" w:color="auto"/>
      </w:divBdr>
    </w:div>
    <w:div w:id="400101447">
      <w:bodyDiv w:val="1"/>
      <w:marLeft w:val="0"/>
      <w:marRight w:val="0"/>
      <w:marTop w:val="0"/>
      <w:marBottom w:val="0"/>
      <w:divBdr>
        <w:top w:val="none" w:sz="0" w:space="0" w:color="auto"/>
        <w:left w:val="none" w:sz="0" w:space="0" w:color="auto"/>
        <w:bottom w:val="none" w:sz="0" w:space="0" w:color="auto"/>
        <w:right w:val="none" w:sz="0" w:space="0" w:color="auto"/>
      </w:divBdr>
    </w:div>
    <w:div w:id="401830085">
      <w:bodyDiv w:val="1"/>
      <w:marLeft w:val="0"/>
      <w:marRight w:val="0"/>
      <w:marTop w:val="0"/>
      <w:marBottom w:val="0"/>
      <w:divBdr>
        <w:top w:val="none" w:sz="0" w:space="0" w:color="auto"/>
        <w:left w:val="none" w:sz="0" w:space="0" w:color="auto"/>
        <w:bottom w:val="none" w:sz="0" w:space="0" w:color="auto"/>
        <w:right w:val="none" w:sz="0" w:space="0" w:color="auto"/>
      </w:divBdr>
    </w:div>
    <w:div w:id="402218761">
      <w:bodyDiv w:val="1"/>
      <w:marLeft w:val="0"/>
      <w:marRight w:val="0"/>
      <w:marTop w:val="0"/>
      <w:marBottom w:val="0"/>
      <w:divBdr>
        <w:top w:val="none" w:sz="0" w:space="0" w:color="auto"/>
        <w:left w:val="none" w:sz="0" w:space="0" w:color="auto"/>
        <w:bottom w:val="none" w:sz="0" w:space="0" w:color="auto"/>
        <w:right w:val="none" w:sz="0" w:space="0" w:color="auto"/>
      </w:divBdr>
    </w:div>
    <w:div w:id="403331681">
      <w:bodyDiv w:val="1"/>
      <w:marLeft w:val="0"/>
      <w:marRight w:val="0"/>
      <w:marTop w:val="0"/>
      <w:marBottom w:val="0"/>
      <w:divBdr>
        <w:top w:val="none" w:sz="0" w:space="0" w:color="auto"/>
        <w:left w:val="none" w:sz="0" w:space="0" w:color="auto"/>
        <w:bottom w:val="none" w:sz="0" w:space="0" w:color="auto"/>
        <w:right w:val="none" w:sz="0" w:space="0" w:color="auto"/>
      </w:divBdr>
    </w:div>
    <w:div w:id="403836692">
      <w:bodyDiv w:val="1"/>
      <w:marLeft w:val="0"/>
      <w:marRight w:val="0"/>
      <w:marTop w:val="0"/>
      <w:marBottom w:val="0"/>
      <w:divBdr>
        <w:top w:val="none" w:sz="0" w:space="0" w:color="auto"/>
        <w:left w:val="none" w:sz="0" w:space="0" w:color="auto"/>
        <w:bottom w:val="none" w:sz="0" w:space="0" w:color="auto"/>
        <w:right w:val="none" w:sz="0" w:space="0" w:color="auto"/>
      </w:divBdr>
    </w:div>
    <w:div w:id="403916385">
      <w:bodyDiv w:val="1"/>
      <w:marLeft w:val="0"/>
      <w:marRight w:val="0"/>
      <w:marTop w:val="0"/>
      <w:marBottom w:val="0"/>
      <w:divBdr>
        <w:top w:val="none" w:sz="0" w:space="0" w:color="auto"/>
        <w:left w:val="none" w:sz="0" w:space="0" w:color="auto"/>
        <w:bottom w:val="none" w:sz="0" w:space="0" w:color="auto"/>
        <w:right w:val="none" w:sz="0" w:space="0" w:color="auto"/>
      </w:divBdr>
    </w:div>
    <w:div w:id="404188231">
      <w:bodyDiv w:val="1"/>
      <w:marLeft w:val="0"/>
      <w:marRight w:val="0"/>
      <w:marTop w:val="0"/>
      <w:marBottom w:val="0"/>
      <w:divBdr>
        <w:top w:val="none" w:sz="0" w:space="0" w:color="auto"/>
        <w:left w:val="none" w:sz="0" w:space="0" w:color="auto"/>
        <w:bottom w:val="none" w:sz="0" w:space="0" w:color="auto"/>
        <w:right w:val="none" w:sz="0" w:space="0" w:color="auto"/>
      </w:divBdr>
    </w:div>
    <w:div w:id="404884697">
      <w:bodyDiv w:val="1"/>
      <w:marLeft w:val="0"/>
      <w:marRight w:val="0"/>
      <w:marTop w:val="0"/>
      <w:marBottom w:val="0"/>
      <w:divBdr>
        <w:top w:val="none" w:sz="0" w:space="0" w:color="auto"/>
        <w:left w:val="none" w:sz="0" w:space="0" w:color="auto"/>
        <w:bottom w:val="none" w:sz="0" w:space="0" w:color="auto"/>
        <w:right w:val="none" w:sz="0" w:space="0" w:color="auto"/>
      </w:divBdr>
    </w:div>
    <w:div w:id="406149144">
      <w:bodyDiv w:val="1"/>
      <w:marLeft w:val="0"/>
      <w:marRight w:val="0"/>
      <w:marTop w:val="0"/>
      <w:marBottom w:val="0"/>
      <w:divBdr>
        <w:top w:val="none" w:sz="0" w:space="0" w:color="auto"/>
        <w:left w:val="none" w:sz="0" w:space="0" w:color="auto"/>
        <w:bottom w:val="none" w:sz="0" w:space="0" w:color="auto"/>
        <w:right w:val="none" w:sz="0" w:space="0" w:color="auto"/>
      </w:divBdr>
    </w:div>
    <w:div w:id="410129423">
      <w:bodyDiv w:val="1"/>
      <w:marLeft w:val="0"/>
      <w:marRight w:val="0"/>
      <w:marTop w:val="0"/>
      <w:marBottom w:val="0"/>
      <w:divBdr>
        <w:top w:val="none" w:sz="0" w:space="0" w:color="auto"/>
        <w:left w:val="none" w:sz="0" w:space="0" w:color="auto"/>
        <w:bottom w:val="none" w:sz="0" w:space="0" w:color="auto"/>
        <w:right w:val="none" w:sz="0" w:space="0" w:color="auto"/>
      </w:divBdr>
    </w:div>
    <w:div w:id="410784679">
      <w:bodyDiv w:val="1"/>
      <w:marLeft w:val="0"/>
      <w:marRight w:val="0"/>
      <w:marTop w:val="0"/>
      <w:marBottom w:val="0"/>
      <w:divBdr>
        <w:top w:val="none" w:sz="0" w:space="0" w:color="auto"/>
        <w:left w:val="none" w:sz="0" w:space="0" w:color="auto"/>
        <w:bottom w:val="none" w:sz="0" w:space="0" w:color="auto"/>
        <w:right w:val="none" w:sz="0" w:space="0" w:color="auto"/>
      </w:divBdr>
    </w:div>
    <w:div w:id="412819147">
      <w:bodyDiv w:val="1"/>
      <w:marLeft w:val="0"/>
      <w:marRight w:val="0"/>
      <w:marTop w:val="0"/>
      <w:marBottom w:val="0"/>
      <w:divBdr>
        <w:top w:val="none" w:sz="0" w:space="0" w:color="auto"/>
        <w:left w:val="none" w:sz="0" w:space="0" w:color="auto"/>
        <w:bottom w:val="none" w:sz="0" w:space="0" w:color="auto"/>
        <w:right w:val="none" w:sz="0" w:space="0" w:color="auto"/>
      </w:divBdr>
    </w:div>
    <w:div w:id="414480290">
      <w:bodyDiv w:val="1"/>
      <w:marLeft w:val="0"/>
      <w:marRight w:val="0"/>
      <w:marTop w:val="0"/>
      <w:marBottom w:val="0"/>
      <w:divBdr>
        <w:top w:val="none" w:sz="0" w:space="0" w:color="auto"/>
        <w:left w:val="none" w:sz="0" w:space="0" w:color="auto"/>
        <w:bottom w:val="none" w:sz="0" w:space="0" w:color="auto"/>
        <w:right w:val="none" w:sz="0" w:space="0" w:color="auto"/>
      </w:divBdr>
    </w:div>
    <w:div w:id="414740153">
      <w:bodyDiv w:val="1"/>
      <w:marLeft w:val="0"/>
      <w:marRight w:val="0"/>
      <w:marTop w:val="0"/>
      <w:marBottom w:val="0"/>
      <w:divBdr>
        <w:top w:val="none" w:sz="0" w:space="0" w:color="auto"/>
        <w:left w:val="none" w:sz="0" w:space="0" w:color="auto"/>
        <w:bottom w:val="none" w:sz="0" w:space="0" w:color="auto"/>
        <w:right w:val="none" w:sz="0" w:space="0" w:color="auto"/>
      </w:divBdr>
    </w:div>
    <w:div w:id="416558796">
      <w:bodyDiv w:val="1"/>
      <w:marLeft w:val="0"/>
      <w:marRight w:val="0"/>
      <w:marTop w:val="0"/>
      <w:marBottom w:val="0"/>
      <w:divBdr>
        <w:top w:val="none" w:sz="0" w:space="0" w:color="auto"/>
        <w:left w:val="none" w:sz="0" w:space="0" w:color="auto"/>
        <w:bottom w:val="none" w:sz="0" w:space="0" w:color="auto"/>
        <w:right w:val="none" w:sz="0" w:space="0" w:color="auto"/>
      </w:divBdr>
    </w:div>
    <w:div w:id="419839098">
      <w:bodyDiv w:val="1"/>
      <w:marLeft w:val="0"/>
      <w:marRight w:val="0"/>
      <w:marTop w:val="0"/>
      <w:marBottom w:val="0"/>
      <w:divBdr>
        <w:top w:val="none" w:sz="0" w:space="0" w:color="auto"/>
        <w:left w:val="none" w:sz="0" w:space="0" w:color="auto"/>
        <w:bottom w:val="none" w:sz="0" w:space="0" w:color="auto"/>
        <w:right w:val="none" w:sz="0" w:space="0" w:color="auto"/>
      </w:divBdr>
    </w:div>
    <w:div w:id="419915982">
      <w:bodyDiv w:val="1"/>
      <w:marLeft w:val="0"/>
      <w:marRight w:val="0"/>
      <w:marTop w:val="0"/>
      <w:marBottom w:val="0"/>
      <w:divBdr>
        <w:top w:val="none" w:sz="0" w:space="0" w:color="auto"/>
        <w:left w:val="none" w:sz="0" w:space="0" w:color="auto"/>
        <w:bottom w:val="none" w:sz="0" w:space="0" w:color="auto"/>
        <w:right w:val="none" w:sz="0" w:space="0" w:color="auto"/>
      </w:divBdr>
    </w:div>
    <w:div w:id="420375037">
      <w:bodyDiv w:val="1"/>
      <w:marLeft w:val="0"/>
      <w:marRight w:val="0"/>
      <w:marTop w:val="0"/>
      <w:marBottom w:val="0"/>
      <w:divBdr>
        <w:top w:val="none" w:sz="0" w:space="0" w:color="auto"/>
        <w:left w:val="none" w:sz="0" w:space="0" w:color="auto"/>
        <w:bottom w:val="none" w:sz="0" w:space="0" w:color="auto"/>
        <w:right w:val="none" w:sz="0" w:space="0" w:color="auto"/>
      </w:divBdr>
    </w:div>
    <w:div w:id="423112870">
      <w:bodyDiv w:val="1"/>
      <w:marLeft w:val="0"/>
      <w:marRight w:val="0"/>
      <w:marTop w:val="0"/>
      <w:marBottom w:val="0"/>
      <w:divBdr>
        <w:top w:val="none" w:sz="0" w:space="0" w:color="auto"/>
        <w:left w:val="none" w:sz="0" w:space="0" w:color="auto"/>
        <w:bottom w:val="none" w:sz="0" w:space="0" w:color="auto"/>
        <w:right w:val="none" w:sz="0" w:space="0" w:color="auto"/>
      </w:divBdr>
    </w:div>
    <w:div w:id="424109349">
      <w:bodyDiv w:val="1"/>
      <w:marLeft w:val="0"/>
      <w:marRight w:val="0"/>
      <w:marTop w:val="0"/>
      <w:marBottom w:val="0"/>
      <w:divBdr>
        <w:top w:val="none" w:sz="0" w:space="0" w:color="auto"/>
        <w:left w:val="none" w:sz="0" w:space="0" w:color="auto"/>
        <w:bottom w:val="none" w:sz="0" w:space="0" w:color="auto"/>
        <w:right w:val="none" w:sz="0" w:space="0" w:color="auto"/>
      </w:divBdr>
    </w:div>
    <w:div w:id="425350710">
      <w:bodyDiv w:val="1"/>
      <w:marLeft w:val="0"/>
      <w:marRight w:val="0"/>
      <w:marTop w:val="0"/>
      <w:marBottom w:val="0"/>
      <w:divBdr>
        <w:top w:val="none" w:sz="0" w:space="0" w:color="auto"/>
        <w:left w:val="none" w:sz="0" w:space="0" w:color="auto"/>
        <w:bottom w:val="none" w:sz="0" w:space="0" w:color="auto"/>
        <w:right w:val="none" w:sz="0" w:space="0" w:color="auto"/>
      </w:divBdr>
    </w:div>
    <w:div w:id="427579940">
      <w:bodyDiv w:val="1"/>
      <w:marLeft w:val="0"/>
      <w:marRight w:val="0"/>
      <w:marTop w:val="0"/>
      <w:marBottom w:val="0"/>
      <w:divBdr>
        <w:top w:val="none" w:sz="0" w:space="0" w:color="auto"/>
        <w:left w:val="none" w:sz="0" w:space="0" w:color="auto"/>
        <w:bottom w:val="none" w:sz="0" w:space="0" w:color="auto"/>
        <w:right w:val="none" w:sz="0" w:space="0" w:color="auto"/>
      </w:divBdr>
    </w:div>
    <w:div w:id="427888866">
      <w:bodyDiv w:val="1"/>
      <w:marLeft w:val="0"/>
      <w:marRight w:val="0"/>
      <w:marTop w:val="0"/>
      <w:marBottom w:val="0"/>
      <w:divBdr>
        <w:top w:val="none" w:sz="0" w:space="0" w:color="auto"/>
        <w:left w:val="none" w:sz="0" w:space="0" w:color="auto"/>
        <w:bottom w:val="none" w:sz="0" w:space="0" w:color="auto"/>
        <w:right w:val="none" w:sz="0" w:space="0" w:color="auto"/>
      </w:divBdr>
    </w:div>
    <w:div w:id="427894181">
      <w:bodyDiv w:val="1"/>
      <w:marLeft w:val="0"/>
      <w:marRight w:val="0"/>
      <w:marTop w:val="0"/>
      <w:marBottom w:val="0"/>
      <w:divBdr>
        <w:top w:val="none" w:sz="0" w:space="0" w:color="auto"/>
        <w:left w:val="none" w:sz="0" w:space="0" w:color="auto"/>
        <w:bottom w:val="none" w:sz="0" w:space="0" w:color="auto"/>
        <w:right w:val="none" w:sz="0" w:space="0" w:color="auto"/>
      </w:divBdr>
    </w:div>
    <w:div w:id="430441826">
      <w:bodyDiv w:val="1"/>
      <w:marLeft w:val="0"/>
      <w:marRight w:val="0"/>
      <w:marTop w:val="0"/>
      <w:marBottom w:val="0"/>
      <w:divBdr>
        <w:top w:val="none" w:sz="0" w:space="0" w:color="auto"/>
        <w:left w:val="none" w:sz="0" w:space="0" w:color="auto"/>
        <w:bottom w:val="none" w:sz="0" w:space="0" w:color="auto"/>
        <w:right w:val="none" w:sz="0" w:space="0" w:color="auto"/>
      </w:divBdr>
    </w:div>
    <w:div w:id="431781994">
      <w:bodyDiv w:val="1"/>
      <w:marLeft w:val="0"/>
      <w:marRight w:val="0"/>
      <w:marTop w:val="0"/>
      <w:marBottom w:val="0"/>
      <w:divBdr>
        <w:top w:val="none" w:sz="0" w:space="0" w:color="auto"/>
        <w:left w:val="none" w:sz="0" w:space="0" w:color="auto"/>
        <w:bottom w:val="none" w:sz="0" w:space="0" w:color="auto"/>
        <w:right w:val="none" w:sz="0" w:space="0" w:color="auto"/>
      </w:divBdr>
    </w:div>
    <w:div w:id="433286560">
      <w:bodyDiv w:val="1"/>
      <w:marLeft w:val="0"/>
      <w:marRight w:val="0"/>
      <w:marTop w:val="0"/>
      <w:marBottom w:val="0"/>
      <w:divBdr>
        <w:top w:val="none" w:sz="0" w:space="0" w:color="auto"/>
        <w:left w:val="none" w:sz="0" w:space="0" w:color="auto"/>
        <w:bottom w:val="none" w:sz="0" w:space="0" w:color="auto"/>
        <w:right w:val="none" w:sz="0" w:space="0" w:color="auto"/>
      </w:divBdr>
    </w:div>
    <w:div w:id="433597559">
      <w:bodyDiv w:val="1"/>
      <w:marLeft w:val="0"/>
      <w:marRight w:val="0"/>
      <w:marTop w:val="0"/>
      <w:marBottom w:val="0"/>
      <w:divBdr>
        <w:top w:val="none" w:sz="0" w:space="0" w:color="auto"/>
        <w:left w:val="none" w:sz="0" w:space="0" w:color="auto"/>
        <w:bottom w:val="none" w:sz="0" w:space="0" w:color="auto"/>
        <w:right w:val="none" w:sz="0" w:space="0" w:color="auto"/>
      </w:divBdr>
    </w:div>
    <w:div w:id="433749919">
      <w:bodyDiv w:val="1"/>
      <w:marLeft w:val="0"/>
      <w:marRight w:val="0"/>
      <w:marTop w:val="0"/>
      <w:marBottom w:val="0"/>
      <w:divBdr>
        <w:top w:val="none" w:sz="0" w:space="0" w:color="auto"/>
        <w:left w:val="none" w:sz="0" w:space="0" w:color="auto"/>
        <w:bottom w:val="none" w:sz="0" w:space="0" w:color="auto"/>
        <w:right w:val="none" w:sz="0" w:space="0" w:color="auto"/>
      </w:divBdr>
    </w:div>
    <w:div w:id="439179225">
      <w:bodyDiv w:val="1"/>
      <w:marLeft w:val="0"/>
      <w:marRight w:val="0"/>
      <w:marTop w:val="0"/>
      <w:marBottom w:val="0"/>
      <w:divBdr>
        <w:top w:val="none" w:sz="0" w:space="0" w:color="auto"/>
        <w:left w:val="none" w:sz="0" w:space="0" w:color="auto"/>
        <w:bottom w:val="none" w:sz="0" w:space="0" w:color="auto"/>
        <w:right w:val="none" w:sz="0" w:space="0" w:color="auto"/>
      </w:divBdr>
    </w:div>
    <w:div w:id="440805861">
      <w:bodyDiv w:val="1"/>
      <w:marLeft w:val="0"/>
      <w:marRight w:val="0"/>
      <w:marTop w:val="0"/>
      <w:marBottom w:val="0"/>
      <w:divBdr>
        <w:top w:val="none" w:sz="0" w:space="0" w:color="auto"/>
        <w:left w:val="none" w:sz="0" w:space="0" w:color="auto"/>
        <w:bottom w:val="none" w:sz="0" w:space="0" w:color="auto"/>
        <w:right w:val="none" w:sz="0" w:space="0" w:color="auto"/>
      </w:divBdr>
    </w:div>
    <w:div w:id="445150926">
      <w:bodyDiv w:val="1"/>
      <w:marLeft w:val="0"/>
      <w:marRight w:val="0"/>
      <w:marTop w:val="0"/>
      <w:marBottom w:val="0"/>
      <w:divBdr>
        <w:top w:val="none" w:sz="0" w:space="0" w:color="auto"/>
        <w:left w:val="none" w:sz="0" w:space="0" w:color="auto"/>
        <w:bottom w:val="none" w:sz="0" w:space="0" w:color="auto"/>
        <w:right w:val="none" w:sz="0" w:space="0" w:color="auto"/>
      </w:divBdr>
    </w:div>
    <w:div w:id="446122735">
      <w:bodyDiv w:val="1"/>
      <w:marLeft w:val="0"/>
      <w:marRight w:val="0"/>
      <w:marTop w:val="0"/>
      <w:marBottom w:val="0"/>
      <w:divBdr>
        <w:top w:val="none" w:sz="0" w:space="0" w:color="auto"/>
        <w:left w:val="none" w:sz="0" w:space="0" w:color="auto"/>
        <w:bottom w:val="none" w:sz="0" w:space="0" w:color="auto"/>
        <w:right w:val="none" w:sz="0" w:space="0" w:color="auto"/>
      </w:divBdr>
    </w:div>
    <w:div w:id="446315370">
      <w:bodyDiv w:val="1"/>
      <w:marLeft w:val="0"/>
      <w:marRight w:val="0"/>
      <w:marTop w:val="0"/>
      <w:marBottom w:val="0"/>
      <w:divBdr>
        <w:top w:val="none" w:sz="0" w:space="0" w:color="auto"/>
        <w:left w:val="none" w:sz="0" w:space="0" w:color="auto"/>
        <w:bottom w:val="none" w:sz="0" w:space="0" w:color="auto"/>
        <w:right w:val="none" w:sz="0" w:space="0" w:color="auto"/>
      </w:divBdr>
    </w:div>
    <w:div w:id="447622452">
      <w:bodyDiv w:val="1"/>
      <w:marLeft w:val="0"/>
      <w:marRight w:val="0"/>
      <w:marTop w:val="0"/>
      <w:marBottom w:val="0"/>
      <w:divBdr>
        <w:top w:val="none" w:sz="0" w:space="0" w:color="auto"/>
        <w:left w:val="none" w:sz="0" w:space="0" w:color="auto"/>
        <w:bottom w:val="none" w:sz="0" w:space="0" w:color="auto"/>
        <w:right w:val="none" w:sz="0" w:space="0" w:color="auto"/>
      </w:divBdr>
    </w:div>
    <w:div w:id="448938803">
      <w:bodyDiv w:val="1"/>
      <w:marLeft w:val="0"/>
      <w:marRight w:val="0"/>
      <w:marTop w:val="0"/>
      <w:marBottom w:val="0"/>
      <w:divBdr>
        <w:top w:val="none" w:sz="0" w:space="0" w:color="auto"/>
        <w:left w:val="none" w:sz="0" w:space="0" w:color="auto"/>
        <w:bottom w:val="none" w:sz="0" w:space="0" w:color="auto"/>
        <w:right w:val="none" w:sz="0" w:space="0" w:color="auto"/>
      </w:divBdr>
    </w:div>
    <w:div w:id="449906064">
      <w:bodyDiv w:val="1"/>
      <w:marLeft w:val="0"/>
      <w:marRight w:val="0"/>
      <w:marTop w:val="0"/>
      <w:marBottom w:val="0"/>
      <w:divBdr>
        <w:top w:val="none" w:sz="0" w:space="0" w:color="auto"/>
        <w:left w:val="none" w:sz="0" w:space="0" w:color="auto"/>
        <w:bottom w:val="none" w:sz="0" w:space="0" w:color="auto"/>
        <w:right w:val="none" w:sz="0" w:space="0" w:color="auto"/>
      </w:divBdr>
    </w:div>
    <w:div w:id="450517505">
      <w:bodyDiv w:val="1"/>
      <w:marLeft w:val="0"/>
      <w:marRight w:val="0"/>
      <w:marTop w:val="0"/>
      <w:marBottom w:val="0"/>
      <w:divBdr>
        <w:top w:val="none" w:sz="0" w:space="0" w:color="auto"/>
        <w:left w:val="none" w:sz="0" w:space="0" w:color="auto"/>
        <w:bottom w:val="none" w:sz="0" w:space="0" w:color="auto"/>
        <w:right w:val="none" w:sz="0" w:space="0" w:color="auto"/>
      </w:divBdr>
    </w:div>
    <w:div w:id="450828624">
      <w:bodyDiv w:val="1"/>
      <w:marLeft w:val="0"/>
      <w:marRight w:val="0"/>
      <w:marTop w:val="0"/>
      <w:marBottom w:val="0"/>
      <w:divBdr>
        <w:top w:val="none" w:sz="0" w:space="0" w:color="auto"/>
        <w:left w:val="none" w:sz="0" w:space="0" w:color="auto"/>
        <w:bottom w:val="none" w:sz="0" w:space="0" w:color="auto"/>
        <w:right w:val="none" w:sz="0" w:space="0" w:color="auto"/>
      </w:divBdr>
    </w:div>
    <w:div w:id="452557077">
      <w:bodyDiv w:val="1"/>
      <w:marLeft w:val="0"/>
      <w:marRight w:val="0"/>
      <w:marTop w:val="0"/>
      <w:marBottom w:val="0"/>
      <w:divBdr>
        <w:top w:val="none" w:sz="0" w:space="0" w:color="auto"/>
        <w:left w:val="none" w:sz="0" w:space="0" w:color="auto"/>
        <w:bottom w:val="none" w:sz="0" w:space="0" w:color="auto"/>
        <w:right w:val="none" w:sz="0" w:space="0" w:color="auto"/>
      </w:divBdr>
    </w:div>
    <w:div w:id="455760550">
      <w:bodyDiv w:val="1"/>
      <w:marLeft w:val="0"/>
      <w:marRight w:val="0"/>
      <w:marTop w:val="0"/>
      <w:marBottom w:val="0"/>
      <w:divBdr>
        <w:top w:val="none" w:sz="0" w:space="0" w:color="auto"/>
        <w:left w:val="none" w:sz="0" w:space="0" w:color="auto"/>
        <w:bottom w:val="none" w:sz="0" w:space="0" w:color="auto"/>
        <w:right w:val="none" w:sz="0" w:space="0" w:color="auto"/>
      </w:divBdr>
    </w:div>
    <w:div w:id="458036397">
      <w:bodyDiv w:val="1"/>
      <w:marLeft w:val="0"/>
      <w:marRight w:val="0"/>
      <w:marTop w:val="0"/>
      <w:marBottom w:val="0"/>
      <w:divBdr>
        <w:top w:val="none" w:sz="0" w:space="0" w:color="auto"/>
        <w:left w:val="none" w:sz="0" w:space="0" w:color="auto"/>
        <w:bottom w:val="none" w:sz="0" w:space="0" w:color="auto"/>
        <w:right w:val="none" w:sz="0" w:space="0" w:color="auto"/>
      </w:divBdr>
    </w:div>
    <w:div w:id="458114215">
      <w:bodyDiv w:val="1"/>
      <w:marLeft w:val="0"/>
      <w:marRight w:val="0"/>
      <w:marTop w:val="0"/>
      <w:marBottom w:val="0"/>
      <w:divBdr>
        <w:top w:val="none" w:sz="0" w:space="0" w:color="auto"/>
        <w:left w:val="none" w:sz="0" w:space="0" w:color="auto"/>
        <w:bottom w:val="none" w:sz="0" w:space="0" w:color="auto"/>
        <w:right w:val="none" w:sz="0" w:space="0" w:color="auto"/>
      </w:divBdr>
    </w:div>
    <w:div w:id="459152242">
      <w:bodyDiv w:val="1"/>
      <w:marLeft w:val="0"/>
      <w:marRight w:val="0"/>
      <w:marTop w:val="0"/>
      <w:marBottom w:val="0"/>
      <w:divBdr>
        <w:top w:val="none" w:sz="0" w:space="0" w:color="auto"/>
        <w:left w:val="none" w:sz="0" w:space="0" w:color="auto"/>
        <w:bottom w:val="none" w:sz="0" w:space="0" w:color="auto"/>
        <w:right w:val="none" w:sz="0" w:space="0" w:color="auto"/>
      </w:divBdr>
    </w:div>
    <w:div w:id="459231156">
      <w:bodyDiv w:val="1"/>
      <w:marLeft w:val="0"/>
      <w:marRight w:val="0"/>
      <w:marTop w:val="0"/>
      <w:marBottom w:val="0"/>
      <w:divBdr>
        <w:top w:val="none" w:sz="0" w:space="0" w:color="auto"/>
        <w:left w:val="none" w:sz="0" w:space="0" w:color="auto"/>
        <w:bottom w:val="none" w:sz="0" w:space="0" w:color="auto"/>
        <w:right w:val="none" w:sz="0" w:space="0" w:color="auto"/>
      </w:divBdr>
    </w:div>
    <w:div w:id="459304902">
      <w:bodyDiv w:val="1"/>
      <w:marLeft w:val="0"/>
      <w:marRight w:val="0"/>
      <w:marTop w:val="0"/>
      <w:marBottom w:val="0"/>
      <w:divBdr>
        <w:top w:val="none" w:sz="0" w:space="0" w:color="auto"/>
        <w:left w:val="none" w:sz="0" w:space="0" w:color="auto"/>
        <w:bottom w:val="none" w:sz="0" w:space="0" w:color="auto"/>
        <w:right w:val="none" w:sz="0" w:space="0" w:color="auto"/>
      </w:divBdr>
    </w:div>
    <w:div w:id="459882124">
      <w:bodyDiv w:val="1"/>
      <w:marLeft w:val="0"/>
      <w:marRight w:val="0"/>
      <w:marTop w:val="0"/>
      <w:marBottom w:val="0"/>
      <w:divBdr>
        <w:top w:val="none" w:sz="0" w:space="0" w:color="auto"/>
        <w:left w:val="none" w:sz="0" w:space="0" w:color="auto"/>
        <w:bottom w:val="none" w:sz="0" w:space="0" w:color="auto"/>
        <w:right w:val="none" w:sz="0" w:space="0" w:color="auto"/>
      </w:divBdr>
    </w:div>
    <w:div w:id="460541937">
      <w:bodyDiv w:val="1"/>
      <w:marLeft w:val="0"/>
      <w:marRight w:val="0"/>
      <w:marTop w:val="0"/>
      <w:marBottom w:val="0"/>
      <w:divBdr>
        <w:top w:val="none" w:sz="0" w:space="0" w:color="auto"/>
        <w:left w:val="none" w:sz="0" w:space="0" w:color="auto"/>
        <w:bottom w:val="none" w:sz="0" w:space="0" w:color="auto"/>
        <w:right w:val="none" w:sz="0" w:space="0" w:color="auto"/>
      </w:divBdr>
    </w:div>
    <w:div w:id="461578832">
      <w:bodyDiv w:val="1"/>
      <w:marLeft w:val="0"/>
      <w:marRight w:val="0"/>
      <w:marTop w:val="0"/>
      <w:marBottom w:val="0"/>
      <w:divBdr>
        <w:top w:val="none" w:sz="0" w:space="0" w:color="auto"/>
        <w:left w:val="none" w:sz="0" w:space="0" w:color="auto"/>
        <w:bottom w:val="none" w:sz="0" w:space="0" w:color="auto"/>
        <w:right w:val="none" w:sz="0" w:space="0" w:color="auto"/>
      </w:divBdr>
    </w:div>
    <w:div w:id="461775936">
      <w:bodyDiv w:val="1"/>
      <w:marLeft w:val="0"/>
      <w:marRight w:val="0"/>
      <w:marTop w:val="0"/>
      <w:marBottom w:val="0"/>
      <w:divBdr>
        <w:top w:val="none" w:sz="0" w:space="0" w:color="auto"/>
        <w:left w:val="none" w:sz="0" w:space="0" w:color="auto"/>
        <w:bottom w:val="none" w:sz="0" w:space="0" w:color="auto"/>
        <w:right w:val="none" w:sz="0" w:space="0" w:color="auto"/>
      </w:divBdr>
    </w:div>
    <w:div w:id="462502496">
      <w:bodyDiv w:val="1"/>
      <w:marLeft w:val="0"/>
      <w:marRight w:val="0"/>
      <w:marTop w:val="0"/>
      <w:marBottom w:val="0"/>
      <w:divBdr>
        <w:top w:val="none" w:sz="0" w:space="0" w:color="auto"/>
        <w:left w:val="none" w:sz="0" w:space="0" w:color="auto"/>
        <w:bottom w:val="none" w:sz="0" w:space="0" w:color="auto"/>
        <w:right w:val="none" w:sz="0" w:space="0" w:color="auto"/>
      </w:divBdr>
    </w:div>
    <w:div w:id="463012918">
      <w:bodyDiv w:val="1"/>
      <w:marLeft w:val="0"/>
      <w:marRight w:val="0"/>
      <w:marTop w:val="0"/>
      <w:marBottom w:val="0"/>
      <w:divBdr>
        <w:top w:val="none" w:sz="0" w:space="0" w:color="auto"/>
        <w:left w:val="none" w:sz="0" w:space="0" w:color="auto"/>
        <w:bottom w:val="none" w:sz="0" w:space="0" w:color="auto"/>
        <w:right w:val="none" w:sz="0" w:space="0" w:color="auto"/>
      </w:divBdr>
    </w:div>
    <w:div w:id="463817184">
      <w:bodyDiv w:val="1"/>
      <w:marLeft w:val="0"/>
      <w:marRight w:val="0"/>
      <w:marTop w:val="0"/>
      <w:marBottom w:val="0"/>
      <w:divBdr>
        <w:top w:val="none" w:sz="0" w:space="0" w:color="auto"/>
        <w:left w:val="none" w:sz="0" w:space="0" w:color="auto"/>
        <w:bottom w:val="none" w:sz="0" w:space="0" w:color="auto"/>
        <w:right w:val="none" w:sz="0" w:space="0" w:color="auto"/>
      </w:divBdr>
    </w:div>
    <w:div w:id="464391093">
      <w:bodyDiv w:val="1"/>
      <w:marLeft w:val="0"/>
      <w:marRight w:val="0"/>
      <w:marTop w:val="0"/>
      <w:marBottom w:val="0"/>
      <w:divBdr>
        <w:top w:val="none" w:sz="0" w:space="0" w:color="auto"/>
        <w:left w:val="none" w:sz="0" w:space="0" w:color="auto"/>
        <w:bottom w:val="none" w:sz="0" w:space="0" w:color="auto"/>
        <w:right w:val="none" w:sz="0" w:space="0" w:color="auto"/>
      </w:divBdr>
    </w:div>
    <w:div w:id="464548910">
      <w:bodyDiv w:val="1"/>
      <w:marLeft w:val="0"/>
      <w:marRight w:val="0"/>
      <w:marTop w:val="0"/>
      <w:marBottom w:val="0"/>
      <w:divBdr>
        <w:top w:val="none" w:sz="0" w:space="0" w:color="auto"/>
        <w:left w:val="none" w:sz="0" w:space="0" w:color="auto"/>
        <w:bottom w:val="none" w:sz="0" w:space="0" w:color="auto"/>
        <w:right w:val="none" w:sz="0" w:space="0" w:color="auto"/>
      </w:divBdr>
    </w:div>
    <w:div w:id="465467209">
      <w:bodyDiv w:val="1"/>
      <w:marLeft w:val="0"/>
      <w:marRight w:val="0"/>
      <w:marTop w:val="0"/>
      <w:marBottom w:val="0"/>
      <w:divBdr>
        <w:top w:val="none" w:sz="0" w:space="0" w:color="auto"/>
        <w:left w:val="none" w:sz="0" w:space="0" w:color="auto"/>
        <w:bottom w:val="none" w:sz="0" w:space="0" w:color="auto"/>
        <w:right w:val="none" w:sz="0" w:space="0" w:color="auto"/>
      </w:divBdr>
    </w:div>
    <w:div w:id="466893066">
      <w:bodyDiv w:val="1"/>
      <w:marLeft w:val="0"/>
      <w:marRight w:val="0"/>
      <w:marTop w:val="0"/>
      <w:marBottom w:val="0"/>
      <w:divBdr>
        <w:top w:val="none" w:sz="0" w:space="0" w:color="auto"/>
        <w:left w:val="none" w:sz="0" w:space="0" w:color="auto"/>
        <w:bottom w:val="none" w:sz="0" w:space="0" w:color="auto"/>
        <w:right w:val="none" w:sz="0" w:space="0" w:color="auto"/>
      </w:divBdr>
    </w:div>
    <w:div w:id="467626790">
      <w:bodyDiv w:val="1"/>
      <w:marLeft w:val="0"/>
      <w:marRight w:val="0"/>
      <w:marTop w:val="0"/>
      <w:marBottom w:val="0"/>
      <w:divBdr>
        <w:top w:val="none" w:sz="0" w:space="0" w:color="auto"/>
        <w:left w:val="none" w:sz="0" w:space="0" w:color="auto"/>
        <w:bottom w:val="none" w:sz="0" w:space="0" w:color="auto"/>
        <w:right w:val="none" w:sz="0" w:space="0" w:color="auto"/>
      </w:divBdr>
    </w:div>
    <w:div w:id="468520051">
      <w:bodyDiv w:val="1"/>
      <w:marLeft w:val="0"/>
      <w:marRight w:val="0"/>
      <w:marTop w:val="0"/>
      <w:marBottom w:val="0"/>
      <w:divBdr>
        <w:top w:val="none" w:sz="0" w:space="0" w:color="auto"/>
        <w:left w:val="none" w:sz="0" w:space="0" w:color="auto"/>
        <w:bottom w:val="none" w:sz="0" w:space="0" w:color="auto"/>
        <w:right w:val="none" w:sz="0" w:space="0" w:color="auto"/>
      </w:divBdr>
    </w:div>
    <w:div w:id="469597405">
      <w:bodyDiv w:val="1"/>
      <w:marLeft w:val="0"/>
      <w:marRight w:val="0"/>
      <w:marTop w:val="0"/>
      <w:marBottom w:val="0"/>
      <w:divBdr>
        <w:top w:val="none" w:sz="0" w:space="0" w:color="auto"/>
        <w:left w:val="none" w:sz="0" w:space="0" w:color="auto"/>
        <w:bottom w:val="none" w:sz="0" w:space="0" w:color="auto"/>
        <w:right w:val="none" w:sz="0" w:space="0" w:color="auto"/>
      </w:divBdr>
      <w:divsChild>
        <w:div w:id="1241913930">
          <w:marLeft w:val="0"/>
          <w:marRight w:val="0"/>
          <w:marTop w:val="0"/>
          <w:marBottom w:val="0"/>
          <w:divBdr>
            <w:top w:val="none" w:sz="0" w:space="0" w:color="auto"/>
            <w:left w:val="none" w:sz="0" w:space="0" w:color="auto"/>
            <w:bottom w:val="none" w:sz="0" w:space="0" w:color="auto"/>
            <w:right w:val="none" w:sz="0" w:space="0" w:color="auto"/>
          </w:divBdr>
        </w:div>
      </w:divsChild>
    </w:div>
    <w:div w:id="470102141">
      <w:bodyDiv w:val="1"/>
      <w:marLeft w:val="0"/>
      <w:marRight w:val="0"/>
      <w:marTop w:val="0"/>
      <w:marBottom w:val="0"/>
      <w:divBdr>
        <w:top w:val="none" w:sz="0" w:space="0" w:color="auto"/>
        <w:left w:val="none" w:sz="0" w:space="0" w:color="auto"/>
        <w:bottom w:val="none" w:sz="0" w:space="0" w:color="auto"/>
        <w:right w:val="none" w:sz="0" w:space="0" w:color="auto"/>
      </w:divBdr>
    </w:div>
    <w:div w:id="470640166">
      <w:bodyDiv w:val="1"/>
      <w:marLeft w:val="0"/>
      <w:marRight w:val="0"/>
      <w:marTop w:val="0"/>
      <w:marBottom w:val="0"/>
      <w:divBdr>
        <w:top w:val="none" w:sz="0" w:space="0" w:color="auto"/>
        <w:left w:val="none" w:sz="0" w:space="0" w:color="auto"/>
        <w:bottom w:val="none" w:sz="0" w:space="0" w:color="auto"/>
        <w:right w:val="none" w:sz="0" w:space="0" w:color="auto"/>
      </w:divBdr>
    </w:div>
    <w:div w:id="471673626">
      <w:bodyDiv w:val="1"/>
      <w:marLeft w:val="0"/>
      <w:marRight w:val="0"/>
      <w:marTop w:val="0"/>
      <w:marBottom w:val="0"/>
      <w:divBdr>
        <w:top w:val="none" w:sz="0" w:space="0" w:color="auto"/>
        <w:left w:val="none" w:sz="0" w:space="0" w:color="auto"/>
        <w:bottom w:val="none" w:sz="0" w:space="0" w:color="auto"/>
        <w:right w:val="none" w:sz="0" w:space="0" w:color="auto"/>
      </w:divBdr>
    </w:div>
    <w:div w:id="472405392">
      <w:bodyDiv w:val="1"/>
      <w:marLeft w:val="0"/>
      <w:marRight w:val="0"/>
      <w:marTop w:val="0"/>
      <w:marBottom w:val="0"/>
      <w:divBdr>
        <w:top w:val="none" w:sz="0" w:space="0" w:color="auto"/>
        <w:left w:val="none" w:sz="0" w:space="0" w:color="auto"/>
        <w:bottom w:val="none" w:sz="0" w:space="0" w:color="auto"/>
        <w:right w:val="none" w:sz="0" w:space="0" w:color="auto"/>
      </w:divBdr>
    </w:div>
    <w:div w:id="472408070">
      <w:bodyDiv w:val="1"/>
      <w:marLeft w:val="0"/>
      <w:marRight w:val="0"/>
      <w:marTop w:val="0"/>
      <w:marBottom w:val="0"/>
      <w:divBdr>
        <w:top w:val="none" w:sz="0" w:space="0" w:color="auto"/>
        <w:left w:val="none" w:sz="0" w:space="0" w:color="auto"/>
        <w:bottom w:val="none" w:sz="0" w:space="0" w:color="auto"/>
        <w:right w:val="none" w:sz="0" w:space="0" w:color="auto"/>
      </w:divBdr>
    </w:div>
    <w:div w:id="472790238">
      <w:bodyDiv w:val="1"/>
      <w:marLeft w:val="0"/>
      <w:marRight w:val="0"/>
      <w:marTop w:val="0"/>
      <w:marBottom w:val="0"/>
      <w:divBdr>
        <w:top w:val="none" w:sz="0" w:space="0" w:color="auto"/>
        <w:left w:val="none" w:sz="0" w:space="0" w:color="auto"/>
        <w:bottom w:val="none" w:sz="0" w:space="0" w:color="auto"/>
        <w:right w:val="none" w:sz="0" w:space="0" w:color="auto"/>
      </w:divBdr>
    </w:div>
    <w:div w:id="473059234">
      <w:bodyDiv w:val="1"/>
      <w:marLeft w:val="0"/>
      <w:marRight w:val="0"/>
      <w:marTop w:val="0"/>
      <w:marBottom w:val="0"/>
      <w:divBdr>
        <w:top w:val="none" w:sz="0" w:space="0" w:color="auto"/>
        <w:left w:val="none" w:sz="0" w:space="0" w:color="auto"/>
        <w:bottom w:val="none" w:sz="0" w:space="0" w:color="auto"/>
        <w:right w:val="none" w:sz="0" w:space="0" w:color="auto"/>
      </w:divBdr>
    </w:div>
    <w:div w:id="475684684">
      <w:bodyDiv w:val="1"/>
      <w:marLeft w:val="0"/>
      <w:marRight w:val="0"/>
      <w:marTop w:val="0"/>
      <w:marBottom w:val="0"/>
      <w:divBdr>
        <w:top w:val="none" w:sz="0" w:space="0" w:color="auto"/>
        <w:left w:val="none" w:sz="0" w:space="0" w:color="auto"/>
        <w:bottom w:val="none" w:sz="0" w:space="0" w:color="auto"/>
        <w:right w:val="none" w:sz="0" w:space="0" w:color="auto"/>
      </w:divBdr>
    </w:div>
    <w:div w:id="477920039">
      <w:bodyDiv w:val="1"/>
      <w:marLeft w:val="0"/>
      <w:marRight w:val="0"/>
      <w:marTop w:val="0"/>
      <w:marBottom w:val="0"/>
      <w:divBdr>
        <w:top w:val="none" w:sz="0" w:space="0" w:color="auto"/>
        <w:left w:val="none" w:sz="0" w:space="0" w:color="auto"/>
        <w:bottom w:val="none" w:sz="0" w:space="0" w:color="auto"/>
        <w:right w:val="none" w:sz="0" w:space="0" w:color="auto"/>
      </w:divBdr>
    </w:div>
    <w:div w:id="479343947">
      <w:bodyDiv w:val="1"/>
      <w:marLeft w:val="0"/>
      <w:marRight w:val="0"/>
      <w:marTop w:val="0"/>
      <w:marBottom w:val="0"/>
      <w:divBdr>
        <w:top w:val="none" w:sz="0" w:space="0" w:color="auto"/>
        <w:left w:val="none" w:sz="0" w:space="0" w:color="auto"/>
        <w:bottom w:val="none" w:sz="0" w:space="0" w:color="auto"/>
        <w:right w:val="none" w:sz="0" w:space="0" w:color="auto"/>
      </w:divBdr>
    </w:div>
    <w:div w:id="481390167">
      <w:bodyDiv w:val="1"/>
      <w:marLeft w:val="0"/>
      <w:marRight w:val="0"/>
      <w:marTop w:val="0"/>
      <w:marBottom w:val="0"/>
      <w:divBdr>
        <w:top w:val="none" w:sz="0" w:space="0" w:color="auto"/>
        <w:left w:val="none" w:sz="0" w:space="0" w:color="auto"/>
        <w:bottom w:val="none" w:sz="0" w:space="0" w:color="auto"/>
        <w:right w:val="none" w:sz="0" w:space="0" w:color="auto"/>
      </w:divBdr>
    </w:div>
    <w:div w:id="482967278">
      <w:bodyDiv w:val="1"/>
      <w:marLeft w:val="0"/>
      <w:marRight w:val="0"/>
      <w:marTop w:val="0"/>
      <w:marBottom w:val="0"/>
      <w:divBdr>
        <w:top w:val="none" w:sz="0" w:space="0" w:color="auto"/>
        <w:left w:val="none" w:sz="0" w:space="0" w:color="auto"/>
        <w:bottom w:val="none" w:sz="0" w:space="0" w:color="auto"/>
        <w:right w:val="none" w:sz="0" w:space="0" w:color="auto"/>
      </w:divBdr>
    </w:div>
    <w:div w:id="483277001">
      <w:bodyDiv w:val="1"/>
      <w:marLeft w:val="0"/>
      <w:marRight w:val="0"/>
      <w:marTop w:val="0"/>
      <w:marBottom w:val="0"/>
      <w:divBdr>
        <w:top w:val="none" w:sz="0" w:space="0" w:color="auto"/>
        <w:left w:val="none" w:sz="0" w:space="0" w:color="auto"/>
        <w:bottom w:val="none" w:sz="0" w:space="0" w:color="auto"/>
        <w:right w:val="none" w:sz="0" w:space="0" w:color="auto"/>
      </w:divBdr>
    </w:div>
    <w:div w:id="485166651">
      <w:bodyDiv w:val="1"/>
      <w:marLeft w:val="0"/>
      <w:marRight w:val="0"/>
      <w:marTop w:val="0"/>
      <w:marBottom w:val="0"/>
      <w:divBdr>
        <w:top w:val="none" w:sz="0" w:space="0" w:color="auto"/>
        <w:left w:val="none" w:sz="0" w:space="0" w:color="auto"/>
        <w:bottom w:val="none" w:sz="0" w:space="0" w:color="auto"/>
        <w:right w:val="none" w:sz="0" w:space="0" w:color="auto"/>
      </w:divBdr>
    </w:div>
    <w:div w:id="485360522">
      <w:bodyDiv w:val="1"/>
      <w:marLeft w:val="0"/>
      <w:marRight w:val="0"/>
      <w:marTop w:val="0"/>
      <w:marBottom w:val="0"/>
      <w:divBdr>
        <w:top w:val="none" w:sz="0" w:space="0" w:color="auto"/>
        <w:left w:val="none" w:sz="0" w:space="0" w:color="auto"/>
        <w:bottom w:val="none" w:sz="0" w:space="0" w:color="auto"/>
        <w:right w:val="none" w:sz="0" w:space="0" w:color="auto"/>
      </w:divBdr>
    </w:div>
    <w:div w:id="486018964">
      <w:bodyDiv w:val="1"/>
      <w:marLeft w:val="0"/>
      <w:marRight w:val="0"/>
      <w:marTop w:val="0"/>
      <w:marBottom w:val="0"/>
      <w:divBdr>
        <w:top w:val="none" w:sz="0" w:space="0" w:color="auto"/>
        <w:left w:val="none" w:sz="0" w:space="0" w:color="auto"/>
        <w:bottom w:val="none" w:sz="0" w:space="0" w:color="auto"/>
        <w:right w:val="none" w:sz="0" w:space="0" w:color="auto"/>
      </w:divBdr>
    </w:div>
    <w:div w:id="486285282">
      <w:bodyDiv w:val="1"/>
      <w:marLeft w:val="0"/>
      <w:marRight w:val="0"/>
      <w:marTop w:val="0"/>
      <w:marBottom w:val="0"/>
      <w:divBdr>
        <w:top w:val="none" w:sz="0" w:space="0" w:color="auto"/>
        <w:left w:val="none" w:sz="0" w:space="0" w:color="auto"/>
        <w:bottom w:val="none" w:sz="0" w:space="0" w:color="auto"/>
        <w:right w:val="none" w:sz="0" w:space="0" w:color="auto"/>
      </w:divBdr>
    </w:div>
    <w:div w:id="486558421">
      <w:bodyDiv w:val="1"/>
      <w:marLeft w:val="0"/>
      <w:marRight w:val="0"/>
      <w:marTop w:val="0"/>
      <w:marBottom w:val="0"/>
      <w:divBdr>
        <w:top w:val="none" w:sz="0" w:space="0" w:color="auto"/>
        <w:left w:val="none" w:sz="0" w:space="0" w:color="auto"/>
        <w:bottom w:val="none" w:sz="0" w:space="0" w:color="auto"/>
        <w:right w:val="none" w:sz="0" w:space="0" w:color="auto"/>
      </w:divBdr>
    </w:div>
    <w:div w:id="486627903">
      <w:bodyDiv w:val="1"/>
      <w:marLeft w:val="0"/>
      <w:marRight w:val="0"/>
      <w:marTop w:val="0"/>
      <w:marBottom w:val="0"/>
      <w:divBdr>
        <w:top w:val="none" w:sz="0" w:space="0" w:color="auto"/>
        <w:left w:val="none" w:sz="0" w:space="0" w:color="auto"/>
        <w:bottom w:val="none" w:sz="0" w:space="0" w:color="auto"/>
        <w:right w:val="none" w:sz="0" w:space="0" w:color="auto"/>
      </w:divBdr>
    </w:div>
    <w:div w:id="487794893">
      <w:bodyDiv w:val="1"/>
      <w:marLeft w:val="0"/>
      <w:marRight w:val="0"/>
      <w:marTop w:val="0"/>
      <w:marBottom w:val="0"/>
      <w:divBdr>
        <w:top w:val="none" w:sz="0" w:space="0" w:color="auto"/>
        <w:left w:val="none" w:sz="0" w:space="0" w:color="auto"/>
        <w:bottom w:val="none" w:sz="0" w:space="0" w:color="auto"/>
        <w:right w:val="none" w:sz="0" w:space="0" w:color="auto"/>
      </w:divBdr>
    </w:div>
    <w:div w:id="490293616">
      <w:bodyDiv w:val="1"/>
      <w:marLeft w:val="0"/>
      <w:marRight w:val="0"/>
      <w:marTop w:val="0"/>
      <w:marBottom w:val="0"/>
      <w:divBdr>
        <w:top w:val="none" w:sz="0" w:space="0" w:color="auto"/>
        <w:left w:val="none" w:sz="0" w:space="0" w:color="auto"/>
        <w:bottom w:val="none" w:sz="0" w:space="0" w:color="auto"/>
        <w:right w:val="none" w:sz="0" w:space="0" w:color="auto"/>
      </w:divBdr>
    </w:div>
    <w:div w:id="492644793">
      <w:bodyDiv w:val="1"/>
      <w:marLeft w:val="0"/>
      <w:marRight w:val="0"/>
      <w:marTop w:val="0"/>
      <w:marBottom w:val="0"/>
      <w:divBdr>
        <w:top w:val="none" w:sz="0" w:space="0" w:color="auto"/>
        <w:left w:val="none" w:sz="0" w:space="0" w:color="auto"/>
        <w:bottom w:val="none" w:sz="0" w:space="0" w:color="auto"/>
        <w:right w:val="none" w:sz="0" w:space="0" w:color="auto"/>
      </w:divBdr>
    </w:div>
    <w:div w:id="493496360">
      <w:bodyDiv w:val="1"/>
      <w:marLeft w:val="0"/>
      <w:marRight w:val="0"/>
      <w:marTop w:val="0"/>
      <w:marBottom w:val="0"/>
      <w:divBdr>
        <w:top w:val="none" w:sz="0" w:space="0" w:color="auto"/>
        <w:left w:val="none" w:sz="0" w:space="0" w:color="auto"/>
        <w:bottom w:val="none" w:sz="0" w:space="0" w:color="auto"/>
        <w:right w:val="none" w:sz="0" w:space="0" w:color="auto"/>
      </w:divBdr>
    </w:div>
    <w:div w:id="493883092">
      <w:bodyDiv w:val="1"/>
      <w:marLeft w:val="0"/>
      <w:marRight w:val="0"/>
      <w:marTop w:val="0"/>
      <w:marBottom w:val="0"/>
      <w:divBdr>
        <w:top w:val="none" w:sz="0" w:space="0" w:color="auto"/>
        <w:left w:val="none" w:sz="0" w:space="0" w:color="auto"/>
        <w:bottom w:val="none" w:sz="0" w:space="0" w:color="auto"/>
        <w:right w:val="none" w:sz="0" w:space="0" w:color="auto"/>
      </w:divBdr>
    </w:div>
    <w:div w:id="493884367">
      <w:bodyDiv w:val="1"/>
      <w:marLeft w:val="0"/>
      <w:marRight w:val="0"/>
      <w:marTop w:val="0"/>
      <w:marBottom w:val="0"/>
      <w:divBdr>
        <w:top w:val="none" w:sz="0" w:space="0" w:color="auto"/>
        <w:left w:val="none" w:sz="0" w:space="0" w:color="auto"/>
        <w:bottom w:val="none" w:sz="0" w:space="0" w:color="auto"/>
        <w:right w:val="none" w:sz="0" w:space="0" w:color="auto"/>
      </w:divBdr>
    </w:div>
    <w:div w:id="494997349">
      <w:bodyDiv w:val="1"/>
      <w:marLeft w:val="0"/>
      <w:marRight w:val="0"/>
      <w:marTop w:val="0"/>
      <w:marBottom w:val="0"/>
      <w:divBdr>
        <w:top w:val="none" w:sz="0" w:space="0" w:color="auto"/>
        <w:left w:val="none" w:sz="0" w:space="0" w:color="auto"/>
        <w:bottom w:val="none" w:sz="0" w:space="0" w:color="auto"/>
        <w:right w:val="none" w:sz="0" w:space="0" w:color="auto"/>
      </w:divBdr>
    </w:div>
    <w:div w:id="495459788">
      <w:bodyDiv w:val="1"/>
      <w:marLeft w:val="0"/>
      <w:marRight w:val="0"/>
      <w:marTop w:val="0"/>
      <w:marBottom w:val="0"/>
      <w:divBdr>
        <w:top w:val="none" w:sz="0" w:space="0" w:color="auto"/>
        <w:left w:val="none" w:sz="0" w:space="0" w:color="auto"/>
        <w:bottom w:val="none" w:sz="0" w:space="0" w:color="auto"/>
        <w:right w:val="none" w:sz="0" w:space="0" w:color="auto"/>
      </w:divBdr>
    </w:div>
    <w:div w:id="495658249">
      <w:bodyDiv w:val="1"/>
      <w:marLeft w:val="0"/>
      <w:marRight w:val="0"/>
      <w:marTop w:val="0"/>
      <w:marBottom w:val="0"/>
      <w:divBdr>
        <w:top w:val="none" w:sz="0" w:space="0" w:color="auto"/>
        <w:left w:val="none" w:sz="0" w:space="0" w:color="auto"/>
        <w:bottom w:val="none" w:sz="0" w:space="0" w:color="auto"/>
        <w:right w:val="none" w:sz="0" w:space="0" w:color="auto"/>
      </w:divBdr>
    </w:div>
    <w:div w:id="497111506">
      <w:bodyDiv w:val="1"/>
      <w:marLeft w:val="0"/>
      <w:marRight w:val="0"/>
      <w:marTop w:val="0"/>
      <w:marBottom w:val="0"/>
      <w:divBdr>
        <w:top w:val="none" w:sz="0" w:space="0" w:color="auto"/>
        <w:left w:val="none" w:sz="0" w:space="0" w:color="auto"/>
        <w:bottom w:val="none" w:sz="0" w:space="0" w:color="auto"/>
        <w:right w:val="none" w:sz="0" w:space="0" w:color="auto"/>
      </w:divBdr>
    </w:div>
    <w:div w:id="497767123">
      <w:bodyDiv w:val="1"/>
      <w:marLeft w:val="0"/>
      <w:marRight w:val="0"/>
      <w:marTop w:val="0"/>
      <w:marBottom w:val="0"/>
      <w:divBdr>
        <w:top w:val="none" w:sz="0" w:space="0" w:color="auto"/>
        <w:left w:val="none" w:sz="0" w:space="0" w:color="auto"/>
        <w:bottom w:val="none" w:sz="0" w:space="0" w:color="auto"/>
        <w:right w:val="none" w:sz="0" w:space="0" w:color="auto"/>
      </w:divBdr>
    </w:div>
    <w:div w:id="498622522">
      <w:bodyDiv w:val="1"/>
      <w:marLeft w:val="0"/>
      <w:marRight w:val="0"/>
      <w:marTop w:val="0"/>
      <w:marBottom w:val="0"/>
      <w:divBdr>
        <w:top w:val="none" w:sz="0" w:space="0" w:color="auto"/>
        <w:left w:val="none" w:sz="0" w:space="0" w:color="auto"/>
        <w:bottom w:val="none" w:sz="0" w:space="0" w:color="auto"/>
        <w:right w:val="none" w:sz="0" w:space="0" w:color="auto"/>
      </w:divBdr>
    </w:div>
    <w:div w:id="499081234">
      <w:bodyDiv w:val="1"/>
      <w:marLeft w:val="0"/>
      <w:marRight w:val="0"/>
      <w:marTop w:val="0"/>
      <w:marBottom w:val="0"/>
      <w:divBdr>
        <w:top w:val="none" w:sz="0" w:space="0" w:color="auto"/>
        <w:left w:val="none" w:sz="0" w:space="0" w:color="auto"/>
        <w:bottom w:val="none" w:sz="0" w:space="0" w:color="auto"/>
        <w:right w:val="none" w:sz="0" w:space="0" w:color="auto"/>
      </w:divBdr>
    </w:div>
    <w:div w:id="499925787">
      <w:bodyDiv w:val="1"/>
      <w:marLeft w:val="0"/>
      <w:marRight w:val="0"/>
      <w:marTop w:val="0"/>
      <w:marBottom w:val="0"/>
      <w:divBdr>
        <w:top w:val="none" w:sz="0" w:space="0" w:color="auto"/>
        <w:left w:val="none" w:sz="0" w:space="0" w:color="auto"/>
        <w:bottom w:val="none" w:sz="0" w:space="0" w:color="auto"/>
        <w:right w:val="none" w:sz="0" w:space="0" w:color="auto"/>
      </w:divBdr>
    </w:div>
    <w:div w:id="500505025">
      <w:bodyDiv w:val="1"/>
      <w:marLeft w:val="0"/>
      <w:marRight w:val="0"/>
      <w:marTop w:val="0"/>
      <w:marBottom w:val="0"/>
      <w:divBdr>
        <w:top w:val="none" w:sz="0" w:space="0" w:color="auto"/>
        <w:left w:val="none" w:sz="0" w:space="0" w:color="auto"/>
        <w:bottom w:val="none" w:sz="0" w:space="0" w:color="auto"/>
        <w:right w:val="none" w:sz="0" w:space="0" w:color="auto"/>
      </w:divBdr>
    </w:div>
    <w:div w:id="503398054">
      <w:bodyDiv w:val="1"/>
      <w:marLeft w:val="0"/>
      <w:marRight w:val="0"/>
      <w:marTop w:val="0"/>
      <w:marBottom w:val="0"/>
      <w:divBdr>
        <w:top w:val="none" w:sz="0" w:space="0" w:color="auto"/>
        <w:left w:val="none" w:sz="0" w:space="0" w:color="auto"/>
        <w:bottom w:val="none" w:sz="0" w:space="0" w:color="auto"/>
        <w:right w:val="none" w:sz="0" w:space="0" w:color="auto"/>
      </w:divBdr>
    </w:div>
    <w:div w:id="503399139">
      <w:bodyDiv w:val="1"/>
      <w:marLeft w:val="0"/>
      <w:marRight w:val="0"/>
      <w:marTop w:val="0"/>
      <w:marBottom w:val="0"/>
      <w:divBdr>
        <w:top w:val="none" w:sz="0" w:space="0" w:color="auto"/>
        <w:left w:val="none" w:sz="0" w:space="0" w:color="auto"/>
        <w:bottom w:val="none" w:sz="0" w:space="0" w:color="auto"/>
        <w:right w:val="none" w:sz="0" w:space="0" w:color="auto"/>
      </w:divBdr>
    </w:div>
    <w:div w:id="503977952">
      <w:bodyDiv w:val="1"/>
      <w:marLeft w:val="0"/>
      <w:marRight w:val="0"/>
      <w:marTop w:val="0"/>
      <w:marBottom w:val="0"/>
      <w:divBdr>
        <w:top w:val="none" w:sz="0" w:space="0" w:color="auto"/>
        <w:left w:val="none" w:sz="0" w:space="0" w:color="auto"/>
        <w:bottom w:val="none" w:sz="0" w:space="0" w:color="auto"/>
        <w:right w:val="none" w:sz="0" w:space="0" w:color="auto"/>
      </w:divBdr>
    </w:div>
    <w:div w:id="506671904">
      <w:bodyDiv w:val="1"/>
      <w:marLeft w:val="0"/>
      <w:marRight w:val="0"/>
      <w:marTop w:val="0"/>
      <w:marBottom w:val="0"/>
      <w:divBdr>
        <w:top w:val="none" w:sz="0" w:space="0" w:color="auto"/>
        <w:left w:val="none" w:sz="0" w:space="0" w:color="auto"/>
        <w:bottom w:val="none" w:sz="0" w:space="0" w:color="auto"/>
        <w:right w:val="none" w:sz="0" w:space="0" w:color="auto"/>
      </w:divBdr>
    </w:div>
    <w:div w:id="508103765">
      <w:bodyDiv w:val="1"/>
      <w:marLeft w:val="0"/>
      <w:marRight w:val="0"/>
      <w:marTop w:val="0"/>
      <w:marBottom w:val="0"/>
      <w:divBdr>
        <w:top w:val="none" w:sz="0" w:space="0" w:color="auto"/>
        <w:left w:val="none" w:sz="0" w:space="0" w:color="auto"/>
        <w:bottom w:val="none" w:sz="0" w:space="0" w:color="auto"/>
        <w:right w:val="none" w:sz="0" w:space="0" w:color="auto"/>
      </w:divBdr>
    </w:div>
    <w:div w:id="508756271">
      <w:bodyDiv w:val="1"/>
      <w:marLeft w:val="0"/>
      <w:marRight w:val="0"/>
      <w:marTop w:val="0"/>
      <w:marBottom w:val="0"/>
      <w:divBdr>
        <w:top w:val="none" w:sz="0" w:space="0" w:color="auto"/>
        <w:left w:val="none" w:sz="0" w:space="0" w:color="auto"/>
        <w:bottom w:val="none" w:sz="0" w:space="0" w:color="auto"/>
        <w:right w:val="none" w:sz="0" w:space="0" w:color="auto"/>
      </w:divBdr>
    </w:div>
    <w:div w:id="508834302">
      <w:bodyDiv w:val="1"/>
      <w:marLeft w:val="0"/>
      <w:marRight w:val="0"/>
      <w:marTop w:val="0"/>
      <w:marBottom w:val="0"/>
      <w:divBdr>
        <w:top w:val="none" w:sz="0" w:space="0" w:color="auto"/>
        <w:left w:val="none" w:sz="0" w:space="0" w:color="auto"/>
        <w:bottom w:val="none" w:sz="0" w:space="0" w:color="auto"/>
        <w:right w:val="none" w:sz="0" w:space="0" w:color="auto"/>
      </w:divBdr>
    </w:div>
    <w:div w:id="509490224">
      <w:bodyDiv w:val="1"/>
      <w:marLeft w:val="0"/>
      <w:marRight w:val="0"/>
      <w:marTop w:val="0"/>
      <w:marBottom w:val="0"/>
      <w:divBdr>
        <w:top w:val="none" w:sz="0" w:space="0" w:color="auto"/>
        <w:left w:val="none" w:sz="0" w:space="0" w:color="auto"/>
        <w:bottom w:val="none" w:sz="0" w:space="0" w:color="auto"/>
        <w:right w:val="none" w:sz="0" w:space="0" w:color="auto"/>
      </w:divBdr>
    </w:div>
    <w:div w:id="510685377">
      <w:bodyDiv w:val="1"/>
      <w:marLeft w:val="0"/>
      <w:marRight w:val="0"/>
      <w:marTop w:val="0"/>
      <w:marBottom w:val="0"/>
      <w:divBdr>
        <w:top w:val="none" w:sz="0" w:space="0" w:color="auto"/>
        <w:left w:val="none" w:sz="0" w:space="0" w:color="auto"/>
        <w:bottom w:val="none" w:sz="0" w:space="0" w:color="auto"/>
        <w:right w:val="none" w:sz="0" w:space="0" w:color="auto"/>
      </w:divBdr>
    </w:div>
    <w:div w:id="511575703">
      <w:bodyDiv w:val="1"/>
      <w:marLeft w:val="0"/>
      <w:marRight w:val="0"/>
      <w:marTop w:val="0"/>
      <w:marBottom w:val="0"/>
      <w:divBdr>
        <w:top w:val="none" w:sz="0" w:space="0" w:color="auto"/>
        <w:left w:val="none" w:sz="0" w:space="0" w:color="auto"/>
        <w:bottom w:val="none" w:sz="0" w:space="0" w:color="auto"/>
        <w:right w:val="none" w:sz="0" w:space="0" w:color="auto"/>
      </w:divBdr>
    </w:div>
    <w:div w:id="512572168">
      <w:bodyDiv w:val="1"/>
      <w:marLeft w:val="0"/>
      <w:marRight w:val="0"/>
      <w:marTop w:val="0"/>
      <w:marBottom w:val="0"/>
      <w:divBdr>
        <w:top w:val="none" w:sz="0" w:space="0" w:color="auto"/>
        <w:left w:val="none" w:sz="0" w:space="0" w:color="auto"/>
        <w:bottom w:val="none" w:sz="0" w:space="0" w:color="auto"/>
        <w:right w:val="none" w:sz="0" w:space="0" w:color="auto"/>
      </w:divBdr>
    </w:div>
    <w:div w:id="513495382">
      <w:bodyDiv w:val="1"/>
      <w:marLeft w:val="0"/>
      <w:marRight w:val="0"/>
      <w:marTop w:val="0"/>
      <w:marBottom w:val="0"/>
      <w:divBdr>
        <w:top w:val="none" w:sz="0" w:space="0" w:color="auto"/>
        <w:left w:val="none" w:sz="0" w:space="0" w:color="auto"/>
        <w:bottom w:val="none" w:sz="0" w:space="0" w:color="auto"/>
        <w:right w:val="none" w:sz="0" w:space="0" w:color="auto"/>
      </w:divBdr>
    </w:div>
    <w:div w:id="515271856">
      <w:bodyDiv w:val="1"/>
      <w:marLeft w:val="0"/>
      <w:marRight w:val="0"/>
      <w:marTop w:val="0"/>
      <w:marBottom w:val="0"/>
      <w:divBdr>
        <w:top w:val="none" w:sz="0" w:space="0" w:color="auto"/>
        <w:left w:val="none" w:sz="0" w:space="0" w:color="auto"/>
        <w:bottom w:val="none" w:sz="0" w:space="0" w:color="auto"/>
        <w:right w:val="none" w:sz="0" w:space="0" w:color="auto"/>
      </w:divBdr>
    </w:div>
    <w:div w:id="518205939">
      <w:bodyDiv w:val="1"/>
      <w:marLeft w:val="0"/>
      <w:marRight w:val="0"/>
      <w:marTop w:val="0"/>
      <w:marBottom w:val="0"/>
      <w:divBdr>
        <w:top w:val="none" w:sz="0" w:space="0" w:color="auto"/>
        <w:left w:val="none" w:sz="0" w:space="0" w:color="auto"/>
        <w:bottom w:val="none" w:sz="0" w:space="0" w:color="auto"/>
        <w:right w:val="none" w:sz="0" w:space="0" w:color="auto"/>
      </w:divBdr>
    </w:div>
    <w:div w:id="520239910">
      <w:bodyDiv w:val="1"/>
      <w:marLeft w:val="0"/>
      <w:marRight w:val="0"/>
      <w:marTop w:val="0"/>
      <w:marBottom w:val="0"/>
      <w:divBdr>
        <w:top w:val="none" w:sz="0" w:space="0" w:color="auto"/>
        <w:left w:val="none" w:sz="0" w:space="0" w:color="auto"/>
        <w:bottom w:val="none" w:sz="0" w:space="0" w:color="auto"/>
        <w:right w:val="none" w:sz="0" w:space="0" w:color="auto"/>
      </w:divBdr>
    </w:div>
    <w:div w:id="520899436">
      <w:bodyDiv w:val="1"/>
      <w:marLeft w:val="0"/>
      <w:marRight w:val="0"/>
      <w:marTop w:val="0"/>
      <w:marBottom w:val="0"/>
      <w:divBdr>
        <w:top w:val="none" w:sz="0" w:space="0" w:color="auto"/>
        <w:left w:val="none" w:sz="0" w:space="0" w:color="auto"/>
        <w:bottom w:val="none" w:sz="0" w:space="0" w:color="auto"/>
        <w:right w:val="none" w:sz="0" w:space="0" w:color="auto"/>
      </w:divBdr>
    </w:div>
    <w:div w:id="521359963">
      <w:bodyDiv w:val="1"/>
      <w:marLeft w:val="0"/>
      <w:marRight w:val="0"/>
      <w:marTop w:val="0"/>
      <w:marBottom w:val="0"/>
      <w:divBdr>
        <w:top w:val="none" w:sz="0" w:space="0" w:color="auto"/>
        <w:left w:val="none" w:sz="0" w:space="0" w:color="auto"/>
        <w:bottom w:val="none" w:sz="0" w:space="0" w:color="auto"/>
        <w:right w:val="none" w:sz="0" w:space="0" w:color="auto"/>
      </w:divBdr>
    </w:div>
    <w:div w:id="522596583">
      <w:bodyDiv w:val="1"/>
      <w:marLeft w:val="0"/>
      <w:marRight w:val="0"/>
      <w:marTop w:val="0"/>
      <w:marBottom w:val="0"/>
      <w:divBdr>
        <w:top w:val="none" w:sz="0" w:space="0" w:color="auto"/>
        <w:left w:val="none" w:sz="0" w:space="0" w:color="auto"/>
        <w:bottom w:val="none" w:sz="0" w:space="0" w:color="auto"/>
        <w:right w:val="none" w:sz="0" w:space="0" w:color="auto"/>
      </w:divBdr>
    </w:div>
    <w:div w:id="523400780">
      <w:bodyDiv w:val="1"/>
      <w:marLeft w:val="0"/>
      <w:marRight w:val="0"/>
      <w:marTop w:val="0"/>
      <w:marBottom w:val="0"/>
      <w:divBdr>
        <w:top w:val="none" w:sz="0" w:space="0" w:color="auto"/>
        <w:left w:val="none" w:sz="0" w:space="0" w:color="auto"/>
        <w:bottom w:val="none" w:sz="0" w:space="0" w:color="auto"/>
        <w:right w:val="none" w:sz="0" w:space="0" w:color="auto"/>
      </w:divBdr>
    </w:div>
    <w:div w:id="523403149">
      <w:bodyDiv w:val="1"/>
      <w:marLeft w:val="0"/>
      <w:marRight w:val="0"/>
      <w:marTop w:val="0"/>
      <w:marBottom w:val="0"/>
      <w:divBdr>
        <w:top w:val="none" w:sz="0" w:space="0" w:color="auto"/>
        <w:left w:val="none" w:sz="0" w:space="0" w:color="auto"/>
        <w:bottom w:val="none" w:sz="0" w:space="0" w:color="auto"/>
        <w:right w:val="none" w:sz="0" w:space="0" w:color="auto"/>
      </w:divBdr>
    </w:div>
    <w:div w:id="523444590">
      <w:bodyDiv w:val="1"/>
      <w:marLeft w:val="0"/>
      <w:marRight w:val="0"/>
      <w:marTop w:val="0"/>
      <w:marBottom w:val="0"/>
      <w:divBdr>
        <w:top w:val="none" w:sz="0" w:space="0" w:color="auto"/>
        <w:left w:val="none" w:sz="0" w:space="0" w:color="auto"/>
        <w:bottom w:val="none" w:sz="0" w:space="0" w:color="auto"/>
        <w:right w:val="none" w:sz="0" w:space="0" w:color="auto"/>
      </w:divBdr>
    </w:div>
    <w:div w:id="523786702">
      <w:bodyDiv w:val="1"/>
      <w:marLeft w:val="0"/>
      <w:marRight w:val="0"/>
      <w:marTop w:val="0"/>
      <w:marBottom w:val="0"/>
      <w:divBdr>
        <w:top w:val="none" w:sz="0" w:space="0" w:color="auto"/>
        <w:left w:val="none" w:sz="0" w:space="0" w:color="auto"/>
        <w:bottom w:val="none" w:sz="0" w:space="0" w:color="auto"/>
        <w:right w:val="none" w:sz="0" w:space="0" w:color="auto"/>
      </w:divBdr>
    </w:div>
    <w:div w:id="524367315">
      <w:bodyDiv w:val="1"/>
      <w:marLeft w:val="0"/>
      <w:marRight w:val="0"/>
      <w:marTop w:val="0"/>
      <w:marBottom w:val="0"/>
      <w:divBdr>
        <w:top w:val="none" w:sz="0" w:space="0" w:color="auto"/>
        <w:left w:val="none" w:sz="0" w:space="0" w:color="auto"/>
        <w:bottom w:val="none" w:sz="0" w:space="0" w:color="auto"/>
        <w:right w:val="none" w:sz="0" w:space="0" w:color="auto"/>
      </w:divBdr>
    </w:div>
    <w:div w:id="525867589">
      <w:bodyDiv w:val="1"/>
      <w:marLeft w:val="0"/>
      <w:marRight w:val="0"/>
      <w:marTop w:val="0"/>
      <w:marBottom w:val="0"/>
      <w:divBdr>
        <w:top w:val="none" w:sz="0" w:space="0" w:color="auto"/>
        <w:left w:val="none" w:sz="0" w:space="0" w:color="auto"/>
        <w:bottom w:val="none" w:sz="0" w:space="0" w:color="auto"/>
        <w:right w:val="none" w:sz="0" w:space="0" w:color="auto"/>
      </w:divBdr>
    </w:div>
    <w:div w:id="525868052">
      <w:bodyDiv w:val="1"/>
      <w:marLeft w:val="0"/>
      <w:marRight w:val="0"/>
      <w:marTop w:val="0"/>
      <w:marBottom w:val="0"/>
      <w:divBdr>
        <w:top w:val="none" w:sz="0" w:space="0" w:color="auto"/>
        <w:left w:val="none" w:sz="0" w:space="0" w:color="auto"/>
        <w:bottom w:val="none" w:sz="0" w:space="0" w:color="auto"/>
        <w:right w:val="none" w:sz="0" w:space="0" w:color="auto"/>
      </w:divBdr>
    </w:div>
    <w:div w:id="527569751">
      <w:bodyDiv w:val="1"/>
      <w:marLeft w:val="0"/>
      <w:marRight w:val="0"/>
      <w:marTop w:val="0"/>
      <w:marBottom w:val="0"/>
      <w:divBdr>
        <w:top w:val="none" w:sz="0" w:space="0" w:color="auto"/>
        <w:left w:val="none" w:sz="0" w:space="0" w:color="auto"/>
        <w:bottom w:val="none" w:sz="0" w:space="0" w:color="auto"/>
        <w:right w:val="none" w:sz="0" w:space="0" w:color="auto"/>
      </w:divBdr>
    </w:div>
    <w:div w:id="527720930">
      <w:bodyDiv w:val="1"/>
      <w:marLeft w:val="0"/>
      <w:marRight w:val="0"/>
      <w:marTop w:val="0"/>
      <w:marBottom w:val="0"/>
      <w:divBdr>
        <w:top w:val="none" w:sz="0" w:space="0" w:color="auto"/>
        <w:left w:val="none" w:sz="0" w:space="0" w:color="auto"/>
        <w:bottom w:val="none" w:sz="0" w:space="0" w:color="auto"/>
        <w:right w:val="none" w:sz="0" w:space="0" w:color="auto"/>
      </w:divBdr>
    </w:div>
    <w:div w:id="528295733">
      <w:bodyDiv w:val="1"/>
      <w:marLeft w:val="0"/>
      <w:marRight w:val="0"/>
      <w:marTop w:val="0"/>
      <w:marBottom w:val="0"/>
      <w:divBdr>
        <w:top w:val="none" w:sz="0" w:space="0" w:color="auto"/>
        <w:left w:val="none" w:sz="0" w:space="0" w:color="auto"/>
        <w:bottom w:val="none" w:sz="0" w:space="0" w:color="auto"/>
        <w:right w:val="none" w:sz="0" w:space="0" w:color="auto"/>
      </w:divBdr>
    </w:div>
    <w:div w:id="528568169">
      <w:bodyDiv w:val="1"/>
      <w:marLeft w:val="0"/>
      <w:marRight w:val="0"/>
      <w:marTop w:val="0"/>
      <w:marBottom w:val="0"/>
      <w:divBdr>
        <w:top w:val="none" w:sz="0" w:space="0" w:color="auto"/>
        <w:left w:val="none" w:sz="0" w:space="0" w:color="auto"/>
        <w:bottom w:val="none" w:sz="0" w:space="0" w:color="auto"/>
        <w:right w:val="none" w:sz="0" w:space="0" w:color="auto"/>
      </w:divBdr>
    </w:div>
    <w:div w:id="530263693">
      <w:bodyDiv w:val="1"/>
      <w:marLeft w:val="0"/>
      <w:marRight w:val="0"/>
      <w:marTop w:val="0"/>
      <w:marBottom w:val="0"/>
      <w:divBdr>
        <w:top w:val="none" w:sz="0" w:space="0" w:color="auto"/>
        <w:left w:val="none" w:sz="0" w:space="0" w:color="auto"/>
        <w:bottom w:val="none" w:sz="0" w:space="0" w:color="auto"/>
        <w:right w:val="none" w:sz="0" w:space="0" w:color="auto"/>
      </w:divBdr>
    </w:div>
    <w:div w:id="530531600">
      <w:bodyDiv w:val="1"/>
      <w:marLeft w:val="0"/>
      <w:marRight w:val="0"/>
      <w:marTop w:val="0"/>
      <w:marBottom w:val="0"/>
      <w:divBdr>
        <w:top w:val="none" w:sz="0" w:space="0" w:color="auto"/>
        <w:left w:val="none" w:sz="0" w:space="0" w:color="auto"/>
        <w:bottom w:val="none" w:sz="0" w:space="0" w:color="auto"/>
        <w:right w:val="none" w:sz="0" w:space="0" w:color="auto"/>
      </w:divBdr>
    </w:div>
    <w:div w:id="530533008">
      <w:bodyDiv w:val="1"/>
      <w:marLeft w:val="0"/>
      <w:marRight w:val="0"/>
      <w:marTop w:val="0"/>
      <w:marBottom w:val="0"/>
      <w:divBdr>
        <w:top w:val="none" w:sz="0" w:space="0" w:color="auto"/>
        <w:left w:val="none" w:sz="0" w:space="0" w:color="auto"/>
        <w:bottom w:val="none" w:sz="0" w:space="0" w:color="auto"/>
        <w:right w:val="none" w:sz="0" w:space="0" w:color="auto"/>
      </w:divBdr>
    </w:div>
    <w:div w:id="531109850">
      <w:bodyDiv w:val="1"/>
      <w:marLeft w:val="0"/>
      <w:marRight w:val="0"/>
      <w:marTop w:val="0"/>
      <w:marBottom w:val="0"/>
      <w:divBdr>
        <w:top w:val="none" w:sz="0" w:space="0" w:color="auto"/>
        <w:left w:val="none" w:sz="0" w:space="0" w:color="auto"/>
        <w:bottom w:val="none" w:sz="0" w:space="0" w:color="auto"/>
        <w:right w:val="none" w:sz="0" w:space="0" w:color="auto"/>
      </w:divBdr>
    </w:div>
    <w:div w:id="531724355">
      <w:bodyDiv w:val="1"/>
      <w:marLeft w:val="0"/>
      <w:marRight w:val="0"/>
      <w:marTop w:val="0"/>
      <w:marBottom w:val="0"/>
      <w:divBdr>
        <w:top w:val="none" w:sz="0" w:space="0" w:color="auto"/>
        <w:left w:val="none" w:sz="0" w:space="0" w:color="auto"/>
        <w:bottom w:val="none" w:sz="0" w:space="0" w:color="auto"/>
        <w:right w:val="none" w:sz="0" w:space="0" w:color="auto"/>
      </w:divBdr>
    </w:div>
    <w:div w:id="532500874">
      <w:bodyDiv w:val="1"/>
      <w:marLeft w:val="0"/>
      <w:marRight w:val="0"/>
      <w:marTop w:val="0"/>
      <w:marBottom w:val="0"/>
      <w:divBdr>
        <w:top w:val="none" w:sz="0" w:space="0" w:color="auto"/>
        <w:left w:val="none" w:sz="0" w:space="0" w:color="auto"/>
        <w:bottom w:val="none" w:sz="0" w:space="0" w:color="auto"/>
        <w:right w:val="none" w:sz="0" w:space="0" w:color="auto"/>
      </w:divBdr>
    </w:div>
    <w:div w:id="532501965">
      <w:bodyDiv w:val="1"/>
      <w:marLeft w:val="0"/>
      <w:marRight w:val="0"/>
      <w:marTop w:val="0"/>
      <w:marBottom w:val="0"/>
      <w:divBdr>
        <w:top w:val="none" w:sz="0" w:space="0" w:color="auto"/>
        <w:left w:val="none" w:sz="0" w:space="0" w:color="auto"/>
        <w:bottom w:val="none" w:sz="0" w:space="0" w:color="auto"/>
        <w:right w:val="none" w:sz="0" w:space="0" w:color="auto"/>
      </w:divBdr>
    </w:div>
    <w:div w:id="534194592">
      <w:bodyDiv w:val="1"/>
      <w:marLeft w:val="0"/>
      <w:marRight w:val="0"/>
      <w:marTop w:val="0"/>
      <w:marBottom w:val="0"/>
      <w:divBdr>
        <w:top w:val="none" w:sz="0" w:space="0" w:color="auto"/>
        <w:left w:val="none" w:sz="0" w:space="0" w:color="auto"/>
        <w:bottom w:val="none" w:sz="0" w:space="0" w:color="auto"/>
        <w:right w:val="none" w:sz="0" w:space="0" w:color="auto"/>
      </w:divBdr>
    </w:div>
    <w:div w:id="536892455">
      <w:bodyDiv w:val="1"/>
      <w:marLeft w:val="0"/>
      <w:marRight w:val="0"/>
      <w:marTop w:val="0"/>
      <w:marBottom w:val="0"/>
      <w:divBdr>
        <w:top w:val="none" w:sz="0" w:space="0" w:color="auto"/>
        <w:left w:val="none" w:sz="0" w:space="0" w:color="auto"/>
        <w:bottom w:val="none" w:sz="0" w:space="0" w:color="auto"/>
        <w:right w:val="none" w:sz="0" w:space="0" w:color="auto"/>
      </w:divBdr>
    </w:div>
    <w:div w:id="538276304">
      <w:bodyDiv w:val="1"/>
      <w:marLeft w:val="0"/>
      <w:marRight w:val="0"/>
      <w:marTop w:val="0"/>
      <w:marBottom w:val="0"/>
      <w:divBdr>
        <w:top w:val="none" w:sz="0" w:space="0" w:color="auto"/>
        <w:left w:val="none" w:sz="0" w:space="0" w:color="auto"/>
        <w:bottom w:val="none" w:sz="0" w:space="0" w:color="auto"/>
        <w:right w:val="none" w:sz="0" w:space="0" w:color="auto"/>
      </w:divBdr>
    </w:div>
    <w:div w:id="542333696">
      <w:bodyDiv w:val="1"/>
      <w:marLeft w:val="0"/>
      <w:marRight w:val="0"/>
      <w:marTop w:val="0"/>
      <w:marBottom w:val="0"/>
      <w:divBdr>
        <w:top w:val="none" w:sz="0" w:space="0" w:color="auto"/>
        <w:left w:val="none" w:sz="0" w:space="0" w:color="auto"/>
        <w:bottom w:val="none" w:sz="0" w:space="0" w:color="auto"/>
        <w:right w:val="none" w:sz="0" w:space="0" w:color="auto"/>
      </w:divBdr>
    </w:div>
    <w:div w:id="549847500">
      <w:bodyDiv w:val="1"/>
      <w:marLeft w:val="0"/>
      <w:marRight w:val="0"/>
      <w:marTop w:val="0"/>
      <w:marBottom w:val="0"/>
      <w:divBdr>
        <w:top w:val="none" w:sz="0" w:space="0" w:color="auto"/>
        <w:left w:val="none" w:sz="0" w:space="0" w:color="auto"/>
        <w:bottom w:val="none" w:sz="0" w:space="0" w:color="auto"/>
        <w:right w:val="none" w:sz="0" w:space="0" w:color="auto"/>
      </w:divBdr>
    </w:div>
    <w:div w:id="549920060">
      <w:bodyDiv w:val="1"/>
      <w:marLeft w:val="0"/>
      <w:marRight w:val="0"/>
      <w:marTop w:val="0"/>
      <w:marBottom w:val="0"/>
      <w:divBdr>
        <w:top w:val="none" w:sz="0" w:space="0" w:color="auto"/>
        <w:left w:val="none" w:sz="0" w:space="0" w:color="auto"/>
        <w:bottom w:val="none" w:sz="0" w:space="0" w:color="auto"/>
        <w:right w:val="none" w:sz="0" w:space="0" w:color="auto"/>
      </w:divBdr>
    </w:div>
    <w:div w:id="550576835">
      <w:bodyDiv w:val="1"/>
      <w:marLeft w:val="0"/>
      <w:marRight w:val="0"/>
      <w:marTop w:val="0"/>
      <w:marBottom w:val="0"/>
      <w:divBdr>
        <w:top w:val="none" w:sz="0" w:space="0" w:color="auto"/>
        <w:left w:val="none" w:sz="0" w:space="0" w:color="auto"/>
        <w:bottom w:val="none" w:sz="0" w:space="0" w:color="auto"/>
        <w:right w:val="none" w:sz="0" w:space="0" w:color="auto"/>
      </w:divBdr>
    </w:div>
    <w:div w:id="552279484">
      <w:bodyDiv w:val="1"/>
      <w:marLeft w:val="0"/>
      <w:marRight w:val="0"/>
      <w:marTop w:val="0"/>
      <w:marBottom w:val="0"/>
      <w:divBdr>
        <w:top w:val="none" w:sz="0" w:space="0" w:color="auto"/>
        <w:left w:val="none" w:sz="0" w:space="0" w:color="auto"/>
        <w:bottom w:val="none" w:sz="0" w:space="0" w:color="auto"/>
        <w:right w:val="none" w:sz="0" w:space="0" w:color="auto"/>
      </w:divBdr>
    </w:div>
    <w:div w:id="552934761">
      <w:bodyDiv w:val="1"/>
      <w:marLeft w:val="0"/>
      <w:marRight w:val="0"/>
      <w:marTop w:val="0"/>
      <w:marBottom w:val="0"/>
      <w:divBdr>
        <w:top w:val="none" w:sz="0" w:space="0" w:color="auto"/>
        <w:left w:val="none" w:sz="0" w:space="0" w:color="auto"/>
        <w:bottom w:val="none" w:sz="0" w:space="0" w:color="auto"/>
        <w:right w:val="none" w:sz="0" w:space="0" w:color="auto"/>
      </w:divBdr>
    </w:div>
    <w:div w:id="554463711">
      <w:bodyDiv w:val="1"/>
      <w:marLeft w:val="0"/>
      <w:marRight w:val="0"/>
      <w:marTop w:val="0"/>
      <w:marBottom w:val="0"/>
      <w:divBdr>
        <w:top w:val="none" w:sz="0" w:space="0" w:color="auto"/>
        <w:left w:val="none" w:sz="0" w:space="0" w:color="auto"/>
        <w:bottom w:val="none" w:sz="0" w:space="0" w:color="auto"/>
        <w:right w:val="none" w:sz="0" w:space="0" w:color="auto"/>
      </w:divBdr>
    </w:div>
    <w:div w:id="555698703">
      <w:bodyDiv w:val="1"/>
      <w:marLeft w:val="0"/>
      <w:marRight w:val="0"/>
      <w:marTop w:val="0"/>
      <w:marBottom w:val="0"/>
      <w:divBdr>
        <w:top w:val="none" w:sz="0" w:space="0" w:color="auto"/>
        <w:left w:val="none" w:sz="0" w:space="0" w:color="auto"/>
        <w:bottom w:val="none" w:sz="0" w:space="0" w:color="auto"/>
        <w:right w:val="none" w:sz="0" w:space="0" w:color="auto"/>
      </w:divBdr>
    </w:div>
    <w:div w:id="555749502">
      <w:bodyDiv w:val="1"/>
      <w:marLeft w:val="0"/>
      <w:marRight w:val="0"/>
      <w:marTop w:val="0"/>
      <w:marBottom w:val="0"/>
      <w:divBdr>
        <w:top w:val="none" w:sz="0" w:space="0" w:color="auto"/>
        <w:left w:val="none" w:sz="0" w:space="0" w:color="auto"/>
        <w:bottom w:val="none" w:sz="0" w:space="0" w:color="auto"/>
        <w:right w:val="none" w:sz="0" w:space="0" w:color="auto"/>
      </w:divBdr>
    </w:div>
    <w:div w:id="556090896">
      <w:bodyDiv w:val="1"/>
      <w:marLeft w:val="0"/>
      <w:marRight w:val="0"/>
      <w:marTop w:val="0"/>
      <w:marBottom w:val="0"/>
      <w:divBdr>
        <w:top w:val="none" w:sz="0" w:space="0" w:color="auto"/>
        <w:left w:val="none" w:sz="0" w:space="0" w:color="auto"/>
        <w:bottom w:val="none" w:sz="0" w:space="0" w:color="auto"/>
        <w:right w:val="none" w:sz="0" w:space="0" w:color="auto"/>
      </w:divBdr>
    </w:div>
    <w:div w:id="558251492">
      <w:bodyDiv w:val="1"/>
      <w:marLeft w:val="0"/>
      <w:marRight w:val="0"/>
      <w:marTop w:val="0"/>
      <w:marBottom w:val="0"/>
      <w:divBdr>
        <w:top w:val="none" w:sz="0" w:space="0" w:color="auto"/>
        <w:left w:val="none" w:sz="0" w:space="0" w:color="auto"/>
        <w:bottom w:val="none" w:sz="0" w:space="0" w:color="auto"/>
        <w:right w:val="none" w:sz="0" w:space="0" w:color="auto"/>
      </w:divBdr>
    </w:div>
    <w:div w:id="560795274">
      <w:bodyDiv w:val="1"/>
      <w:marLeft w:val="0"/>
      <w:marRight w:val="0"/>
      <w:marTop w:val="0"/>
      <w:marBottom w:val="0"/>
      <w:divBdr>
        <w:top w:val="none" w:sz="0" w:space="0" w:color="auto"/>
        <w:left w:val="none" w:sz="0" w:space="0" w:color="auto"/>
        <w:bottom w:val="none" w:sz="0" w:space="0" w:color="auto"/>
        <w:right w:val="none" w:sz="0" w:space="0" w:color="auto"/>
      </w:divBdr>
    </w:div>
    <w:div w:id="561137544">
      <w:bodyDiv w:val="1"/>
      <w:marLeft w:val="0"/>
      <w:marRight w:val="0"/>
      <w:marTop w:val="0"/>
      <w:marBottom w:val="0"/>
      <w:divBdr>
        <w:top w:val="none" w:sz="0" w:space="0" w:color="auto"/>
        <w:left w:val="none" w:sz="0" w:space="0" w:color="auto"/>
        <w:bottom w:val="none" w:sz="0" w:space="0" w:color="auto"/>
        <w:right w:val="none" w:sz="0" w:space="0" w:color="auto"/>
      </w:divBdr>
    </w:div>
    <w:div w:id="561251855">
      <w:bodyDiv w:val="1"/>
      <w:marLeft w:val="0"/>
      <w:marRight w:val="0"/>
      <w:marTop w:val="0"/>
      <w:marBottom w:val="0"/>
      <w:divBdr>
        <w:top w:val="none" w:sz="0" w:space="0" w:color="auto"/>
        <w:left w:val="none" w:sz="0" w:space="0" w:color="auto"/>
        <w:bottom w:val="none" w:sz="0" w:space="0" w:color="auto"/>
        <w:right w:val="none" w:sz="0" w:space="0" w:color="auto"/>
      </w:divBdr>
    </w:div>
    <w:div w:id="561716679">
      <w:bodyDiv w:val="1"/>
      <w:marLeft w:val="0"/>
      <w:marRight w:val="0"/>
      <w:marTop w:val="0"/>
      <w:marBottom w:val="0"/>
      <w:divBdr>
        <w:top w:val="none" w:sz="0" w:space="0" w:color="auto"/>
        <w:left w:val="none" w:sz="0" w:space="0" w:color="auto"/>
        <w:bottom w:val="none" w:sz="0" w:space="0" w:color="auto"/>
        <w:right w:val="none" w:sz="0" w:space="0" w:color="auto"/>
      </w:divBdr>
    </w:div>
    <w:div w:id="561797829">
      <w:bodyDiv w:val="1"/>
      <w:marLeft w:val="0"/>
      <w:marRight w:val="0"/>
      <w:marTop w:val="0"/>
      <w:marBottom w:val="0"/>
      <w:divBdr>
        <w:top w:val="none" w:sz="0" w:space="0" w:color="auto"/>
        <w:left w:val="none" w:sz="0" w:space="0" w:color="auto"/>
        <w:bottom w:val="none" w:sz="0" w:space="0" w:color="auto"/>
        <w:right w:val="none" w:sz="0" w:space="0" w:color="auto"/>
      </w:divBdr>
    </w:div>
    <w:div w:id="562956536">
      <w:bodyDiv w:val="1"/>
      <w:marLeft w:val="0"/>
      <w:marRight w:val="0"/>
      <w:marTop w:val="0"/>
      <w:marBottom w:val="0"/>
      <w:divBdr>
        <w:top w:val="none" w:sz="0" w:space="0" w:color="auto"/>
        <w:left w:val="none" w:sz="0" w:space="0" w:color="auto"/>
        <w:bottom w:val="none" w:sz="0" w:space="0" w:color="auto"/>
        <w:right w:val="none" w:sz="0" w:space="0" w:color="auto"/>
      </w:divBdr>
    </w:div>
    <w:div w:id="563300923">
      <w:bodyDiv w:val="1"/>
      <w:marLeft w:val="0"/>
      <w:marRight w:val="0"/>
      <w:marTop w:val="0"/>
      <w:marBottom w:val="0"/>
      <w:divBdr>
        <w:top w:val="none" w:sz="0" w:space="0" w:color="auto"/>
        <w:left w:val="none" w:sz="0" w:space="0" w:color="auto"/>
        <w:bottom w:val="none" w:sz="0" w:space="0" w:color="auto"/>
        <w:right w:val="none" w:sz="0" w:space="0" w:color="auto"/>
      </w:divBdr>
    </w:div>
    <w:div w:id="564486509">
      <w:bodyDiv w:val="1"/>
      <w:marLeft w:val="0"/>
      <w:marRight w:val="0"/>
      <w:marTop w:val="0"/>
      <w:marBottom w:val="0"/>
      <w:divBdr>
        <w:top w:val="none" w:sz="0" w:space="0" w:color="auto"/>
        <w:left w:val="none" w:sz="0" w:space="0" w:color="auto"/>
        <w:bottom w:val="none" w:sz="0" w:space="0" w:color="auto"/>
        <w:right w:val="none" w:sz="0" w:space="0" w:color="auto"/>
      </w:divBdr>
    </w:div>
    <w:div w:id="566190111">
      <w:bodyDiv w:val="1"/>
      <w:marLeft w:val="0"/>
      <w:marRight w:val="0"/>
      <w:marTop w:val="0"/>
      <w:marBottom w:val="0"/>
      <w:divBdr>
        <w:top w:val="none" w:sz="0" w:space="0" w:color="auto"/>
        <w:left w:val="none" w:sz="0" w:space="0" w:color="auto"/>
        <w:bottom w:val="none" w:sz="0" w:space="0" w:color="auto"/>
        <w:right w:val="none" w:sz="0" w:space="0" w:color="auto"/>
      </w:divBdr>
    </w:div>
    <w:div w:id="568463013">
      <w:bodyDiv w:val="1"/>
      <w:marLeft w:val="0"/>
      <w:marRight w:val="0"/>
      <w:marTop w:val="0"/>
      <w:marBottom w:val="0"/>
      <w:divBdr>
        <w:top w:val="none" w:sz="0" w:space="0" w:color="auto"/>
        <w:left w:val="none" w:sz="0" w:space="0" w:color="auto"/>
        <w:bottom w:val="none" w:sz="0" w:space="0" w:color="auto"/>
        <w:right w:val="none" w:sz="0" w:space="0" w:color="auto"/>
      </w:divBdr>
    </w:div>
    <w:div w:id="568656637">
      <w:bodyDiv w:val="1"/>
      <w:marLeft w:val="0"/>
      <w:marRight w:val="0"/>
      <w:marTop w:val="0"/>
      <w:marBottom w:val="0"/>
      <w:divBdr>
        <w:top w:val="none" w:sz="0" w:space="0" w:color="auto"/>
        <w:left w:val="none" w:sz="0" w:space="0" w:color="auto"/>
        <w:bottom w:val="none" w:sz="0" w:space="0" w:color="auto"/>
        <w:right w:val="none" w:sz="0" w:space="0" w:color="auto"/>
      </w:divBdr>
    </w:div>
    <w:div w:id="569190003">
      <w:bodyDiv w:val="1"/>
      <w:marLeft w:val="0"/>
      <w:marRight w:val="0"/>
      <w:marTop w:val="0"/>
      <w:marBottom w:val="0"/>
      <w:divBdr>
        <w:top w:val="none" w:sz="0" w:space="0" w:color="auto"/>
        <w:left w:val="none" w:sz="0" w:space="0" w:color="auto"/>
        <w:bottom w:val="none" w:sz="0" w:space="0" w:color="auto"/>
        <w:right w:val="none" w:sz="0" w:space="0" w:color="auto"/>
      </w:divBdr>
    </w:div>
    <w:div w:id="570194152">
      <w:bodyDiv w:val="1"/>
      <w:marLeft w:val="0"/>
      <w:marRight w:val="0"/>
      <w:marTop w:val="0"/>
      <w:marBottom w:val="0"/>
      <w:divBdr>
        <w:top w:val="none" w:sz="0" w:space="0" w:color="auto"/>
        <w:left w:val="none" w:sz="0" w:space="0" w:color="auto"/>
        <w:bottom w:val="none" w:sz="0" w:space="0" w:color="auto"/>
        <w:right w:val="none" w:sz="0" w:space="0" w:color="auto"/>
      </w:divBdr>
    </w:div>
    <w:div w:id="570625707">
      <w:bodyDiv w:val="1"/>
      <w:marLeft w:val="0"/>
      <w:marRight w:val="0"/>
      <w:marTop w:val="0"/>
      <w:marBottom w:val="0"/>
      <w:divBdr>
        <w:top w:val="none" w:sz="0" w:space="0" w:color="auto"/>
        <w:left w:val="none" w:sz="0" w:space="0" w:color="auto"/>
        <w:bottom w:val="none" w:sz="0" w:space="0" w:color="auto"/>
        <w:right w:val="none" w:sz="0" w:space="0" w:color="auto"/>
      </w:divBdr>
    </w:div>
    <w:div w:id="571164532">
      <w:bodyDiv w:val="1"/>
      <w:marLeft w:val="0"/>
      <w:marRight w:val="0"/>
      <w:marTop w:val="0"/>
      <w:marBottom w:val="0"/>
      <w:divBdr>
        <w:top w:val="none" w:sz="0" w:space="0" w:color="auto"/>
        <w:left w:val="none" w:sz="0" w:space="0" w:color="auto"/>
        <w:bottom w:val="none" w:sz="0" w:space="0" w:color="auto"/>
        <w:right w:val="none" w:sz="0" w:space="0" w:color="auto"/>
      </w:divBdr>
    </w:div>
    <w:div w:id="571502542">
      <w:bodyDiv w:val="1"/>
      <w:marLeft w:val="0"/>
      <w:marRight w:val="0"/>
      <w:marTop w:val="0"/>
      <w:marBottom w:val="0"/>
      <w:divBdr>
        <w:top w:val="none" w:sz="0" w:space="0" w:color="auto"/>
        <w:left w:val="none" w:sz="0" w:space="0" w:color="auto"/>
        <w:bottom w:val="none" w:sz="0" w:space="0" w:color="auto"/>
        <w:right w:val="none" w:sz="0" w:space="0" w:color="auto"/>
      </w:divBdr>
    </w:div>
    <w:div w:id="571697290">
      <w:bodyDiv w:val="1"/>
      <w:marLeft w:val="0"/>
      <w:marRight w:val="0"/>
      <w:marTop w:val="0"/>
      <w:marBottom w:val="0"/>
      <w:divBdr>
        <w:top w:val="none" w:sz="0" w:space="0" w:color="auto"/>
        <w:left w:val="none" w:sz="0" w:space="0" w:color="auto"/>
        <w:bottom w:val="none" w:sz="0" w:space="0" w:color="auto"/>
        <w:right w:val="none" w:sz="0" w:space="0" w:color="auto"/>
      </w:divBdr>
    </w:div>
    <w:div w:id="574173031">
      <w:bodyDiv w:val="1"/>
      <w:marLeft w:val="0"/>
      <w:marRight w:val="0"/>
      <w:marTop w:val="0"/>
      <w:marBottom w:val="0"/>
      <w:divBdr>
        <w:top w:val="none" w:sz="0" w:space="0" w:color="auto"/>
        <w:left w:val="none" w:sz="0" w:space="0" w:color="auto"/>
        <w:bottom w:val="none" w:sz="0" w:space="0" w:color="auto"/>
        <w:right w:val="none" w:sz="0" w:space="0" w:color="auto"/>
      </w:divBdr>
    </w:div>
    <w:div w:id="574441129">
      <w:bodyDiv w:val="1"/>
      <w:marLeft w:val="0"/>
      <w:marRight w:val="0"/>
      <w:marTop w:val="0"/>
      <w:marBottom w:val="0"/>
      <w:divBdr>
        <w:top w:val="none" w:sz="0" w:space="0" w:color="auto"/>
        <w:left w:val="none" w:sz="0" w:space="0" w:color="auto"/>
        <w:bottom w:val="none" w:sz="0" w:space="0" w:color="auto"/>
        <w:right w:val="none" w:sz="0" w:space="0" w:color="auto"/>
      </w:divBdr>
    </w:div>
    <w:div w:id="576522020">
      <w:bodyDiv w:val="1"/>
      <w:marLeft w:val="0"/>
      <w:marRight w:val="0"/>
      <w:marTop w:val="0"/>
      <w:marBottom w:val="0"/>
      <w:divBdr>
        <w:top w:val="none" w:sz="0" w:space="0" w:color="auto"/>
        <w:left w:val="none" w:sz="0" w:space="0" w:color="auto"/>
        <w:bottom w:val="none" w:sz="0" w:space="0" w:color="auto"/>
        <w:right w:val="none" w:sz="0" w:space="0" w:color="auto"/>
      </w:divBdr>
    </w:div>
    <w:div w:id="576523480">
      <w:bodyDiv w:val="1"/>
      <w:marLeft w:val="0"/>
      <w:marRight w:val="0"/>
      <w:marTop w:val="0"/>
      <w:marBottom w:val="0"/>
      <w:divBdr>
        <w:top w:val="none" w:sz="0" w:space="0" w:color="auto"/>
        <w:left w:val="none" w:sz="0" w:space="0" w:color="auto"/>
        <w:bottom w:val="none" w:sz="0" w:space="0" w:color="auto"/>
        <w:right w:val="none" w:sz="0" w:space="0" w:color="auto"/>
      </w:divBdr>
    </w:div>
    <w:div w:id="576786388">
      <w:bodyDiv w:val="1"/>
      <w:marLeft w:val="0"/>
      <w:marRight w:val="0"/>
      <w:marTop w:val="0"/>
      <w:marBottom w:val="0"/>
      <w:divBdr>
        <w:top w:val="none" w:sz="0" w:space="0" w:color="auto"/>
        <w:left w:val="none" w:sz="0" w:space="0" w:color="auto"/>
        <w:bottom w:val="none" w:sz="0" w:space="0" w:color="auto"/>
        <w:right w:val="none" w:sz="0" w:space="0" w:color="auto"/>
      </w:divBdr>
    </w:div>
    <w:div w:id="578516242">
      <w:bodyDiv w:val="1"/>
      <w:marLeft w:val="0"/>
      <w:marRight w:val="0"/>
      <w:marTop w:val="0"/>
      <w:marBottom w:val="0"/>
      <w:divBdr>
        <w:top w:val="none" w:sz="0" w:space="0" w:color="auto"/>
        <w:left w:val="none" w:sz="0" w:space="0" w:color="auto"/>
        <w:bottom w:val="none" w:sz="0" w:space="0" w:color="auto"/>
        <w:right w:val="none" w:sz="0" w:space="0" w:color="auto"/>
      </w:divBdr>
    </w:div>
    <w:div w:id="580144690">
      <w:bodyDiv w:val="1"/>
      <w:marLeft w:val="0"/>
      <w:marRight w:val="0"/>
      <w:marTop w:val="0"/>
      <w:marBottom w:val="0"/>
      <w:divBdr>
        <w:top w:val="none" w:sz="0" w:space="0" w:color="auto"/>
        <w:left w:val="none" w:sz="0" w:space="0" w:color="auto"/>
        <w:bottom w:val="none" w:sz="0" w:space="0" w:color="auto"/>
        <w:right w:val="none" w:sz="0" w:space="0" w:color="auto"/>
      </w:divBdr>
    </w:div>
    <w:div w:id="580257242">
      <w:bodyDiv w:val="1"/>
      <w:marLeft w:val="0"/>
      <w:marRight w:val="0"/>
      <w:marTop w:val="0"/>
      <w:marBottom w:val="0"/>
      <w:divBdr>
        <w:top w:val="none" w:sz="0" w:space="0" w:color="auto"/>
        <w:left w:val="none" w:sz="0" w:space="0" w:color="auto"/>
        <w:bottom w:val="none" w:sz="0" w:space="0" w:color="auto"/>
        <w:right w:val="none" w:sz="0" w:space="0" w:color="auto"/>
      </w:divBdr>
    </w:div>
    <w:div w:id="580717632">
      <w:bodyDiv w:val="1"/>
      <w:marLeft w:val="0"/>
      <w:marRight w:val="0"/>
      <w:marTop w:val="0"/>
      <w:marBottom w:val="0"/>
      <w:divBdr>
        <w:top w:val="none" w:sz="0" w:space="0" w:color="auto"/>
        <w:left w:val="none" w:sz="0" w:space="0" w:color="auto"/>
        <w:bottom w:val="none" w:sz="0" w:space="0" w:color="auto"/>
        <w:right w:val="none" w:sz="0" w:space="0" w:color="auto"/>
      </w:divBdr>
    </w:div>
    <w:div w:id="580720661">
      <w:bodyDiv w:val="1"/>
      <w:marLeft w:val="0"/>
      <w:marRight w:val="0"/>
      <w:marTop w:val="0"/>
      <w:marBottom w:val="0"/>
      <w:divBdr>
        <w:top w:val="none" w:sz="0" w:space="0" w:color="auto"/>
        <w:left w:val="none" w:sz="0" w:space="0" w:color="auto"/>
        <w:bottom w:val="none" w:sz="0" w:space="0" w:color="auto"/>
        <w:right w:val="none" w:sz="0" w:space="0" w:color="auto"/>
      </w:divBdr>
    </w:div>
    <w:div w:id="582419399">
      <w:bodyDiv w:val="1"/>
      <w:marLeft w:val="0"/>
      <w:marRight w:val="0"/>
      <w:marTop w:val="0"/>
      <w:marBottom w:val="0"/>
      <w:divBdr>
        <w:top w:val="none" w:sz="0" w:space="0" w:color="auto"/>
        <w:left w:val="none" w:sz="0" w:space="0" w:color="auto"/>
        <w:bottom w:val="none" w:sz="0" w:space="0" w:color="auto"/>
        <w:right w:val="none" w:sz="0" w:space="0" w:color="auto"/>
      </w:divBdr>
    </w:div>
    <w:div w:id="584454772">
      <w:bodyDiv w:val="1"/>
      <w:marLeft w:val="0"/>
      <w:marRight w:val="0"/>
      <w:marTop w:val="0"/>
      <w:marBottom w:val="0"/>
      <w:divBdr>
        <w:top w:val="none" w:sz="0" w:space="0" w:color="auto"/>
        <w:left w:val="none" w:sz="0" w:space="0" w:color="auto"/>
        <w:bottom w:val="none" w:sz="0" w:space="0" w:color="auto"/>
        <w:right w:val="none" w:sz="0" w:space="0" w:color="auto"/>
      </w:divBdr>
    </w:div>
    <w:div w:id="584725864">
      <w:bodyDiv w:val="1"/>
      <w:marLeft w:val="0"/>
      <w:marRight w:val="0"/>
      <w:marTop w:val="0"/>
      <w:marBottom w:val="0"/>
      <w:divBdr>
        <w:top w:val="none" w:sz="0" w:space="0" w:color="auto"/>
        <w:left w:val="none" w:sz="0" w:space="0" w:color="auto"/>
        <w:bottom w:val="none" w:sz="0" w:space="0" w:color="auto"/>
        <w:right w:val="none" w:sz="0" w:space="0" w:color="auto"/>
      </w:divBdr>
    </w:div>
    <w:div w:id="586815849">
      <w:bodyDiv w:val="1"/>
      <w:marLeft w:val="0"/>
      <w:marRight w:val="0"/>
      <w:marTop w:val="0"/>
      <w:marBottom w:val="0"/>
      <w:divBdr>
        <w:top w:val="none" w:sz="0" w:space="0" w:color="auto"/>
        <w:left w:val="none" w:sz="0" w:space="0" w:color="auto"/>
        <w:bottom w:val="none" w:sz="0" w:space="0" w:color="auto"/>
        <w:right w:val="none" w:sz="0" w:space="0" w:color="auto"/>
      </w:divBdr>
    </w:div>
    <w:div w:id="587424159">
      <w:bodyDiv w:val="1"/>
      <w:marLeft w:val="0"/>
      <w:marRight w:val="0"/>
      <w:marTop w:val="0"/>
      <w:marBottom w:val="0"/>
      <w:divBdr>
        <w:top w:val="none" w:sz="0" w:space="0" w:color="auto"/>
        <w:left w:val="none" w:sz="0" w:space="0" w:color="auto"/>
        <w:bottom w:val="none" w:sz="0" w:space="0" w:color="auto"/>
        <w:right w:val="none" w:sz="0" w:space="0" w:color="auto"/>
      </w:divBdr>
    </w:div>
    <w:div w:id="587471207">
      <w:bodyDiv w:val="1"/>
      <w:marLeft w:val="0"/>
      <w:marRight w:val="0"/>
      <w:marTop w:val="0"/>
      <w:marBottom w:val="0"/>
      <w:divBdr>
        <w:top w:val="none" w:sz="0" w:space="0" w:color="auto"/>
        <w:left w:val="none" w:sz="0" w:space="0" w:color="auto"/>
        <w:bottom w:val="none" w:sz="0" w:space="0" w:color="auto"/>
        <w:right w:val="none" w:sz="0" w:space="0" w:color="auto"/>
      </w:divBdr>
    </w:div>
    <w:div w:id="588928685">
      <w:bodyDiv w:val="1"/>
      <w:marLeft w:val="0"/>
      <w:marRight w:val="0"/>
      <w:marTop w:val="0"/>
      <w:marBottom w:val="0"/>
      <w:divBdr>
        <w:top w:val="none" w:sz="0" w:space="0" w:color="auto"/>
        <w:left w:val="none" w:sz="0" w:space="0" w:color="auto"/>
        <w:bottom w:val="none" w:sz="0" w:space="0" w:color="auto"/>
        <w:right w:val="none" w:sz="0" w:space="0" w:color="auto"/>
      </w:divBdr>
    </w:div>
    <w:div w:id="589780372">
      <w:bodyDiv w:val="1"/>
      <w:marLeft w:val="0"/>
      <w:marRight w:val="0"/>
      <w:marTop w:val="0"/>
      <w:marBottom w:val="0"/>
      <w:divBdr>
        <w:top w:val="none" w:sz="0" w:space="0" w:color="auto"/>
        <w:left w:val="none" w:sz="0" w:space="0" w:color="auto"/>
        <w:bottom w:val="none" w:sz="0" w:space="0" w:color="auto"/>
        <w:right w:val="none" w:sz="0" w:space="0" w:color="auto"/>
      </w:divBdr>
    </w:div>
    <w:div w:id="591161302">
      <w:bodyDiv w:val="1"/>
      <w:marLeft w:val="0"/>
      <w:marRight w:val="0"/>
      <w:marTop w:val="0"/>
      <w:marBottom w:val="0"/>
      <w:divBdr>
        <w:top w:val="none" w:sz="0" w:space="0" w:color="auto"/>
        <w:left w:val="none" w:sz="0" w:space="0" w:color="auto"/>
        <w:bottom w:val="none" w:sz="0" w:space="0" w:color="auto"/>
        <w:right w:val="none" w:sz="0" w:space="0" w:color="auto"/>
      </w:divBdr>
    </w:div>
    <w:div w:id="592250812">
      <w:bodyDiv w:val="1"/>
      <w:marLeft w:val="0"/>
      <w:marRight w:val="0"/>
      <w:marTop w:val="0"/>
      <w:marBottom w:val="0"/>
      <w:divBdr>
        <w:top w:val="none" w:sz="0" w:space="0" w:color="auto"/>
        <w:left w:val="none" w:sz="0" w:space="0" w:color="auto"/>
        <w:bottom w:val="none" w:sz="0" w:space="0" w:color="auto"/>
        <w:right w:val="none" w:sz="0" w:space="0" w:color="auto"/>
      </w:divBdr>
    </w:div>
    <w:div w:id="594630518">
      <w:bodyDiv w:val="1"/>
      <w:marLeft w:val="0"/>
      <w:marRight w:val="0"/>
      <w:marTop w:val="0"/>
      <w:marBottom w:val="0"/>
      <w:divBdr>
        <w:top w:val="none" w:sz="0" w:space="0" w:color="auto"/>
        <w:left w:val="none" w:sz="0" w:space="0" w:color="auto"/>
        <w:bottom w:val="none" w:sz="0" w:space="0" w:color="auto"/>
        <w:right w:val="none" w:sz="0" w:space="0" w:color="auto"/>
      </w:divBdr>
    </w:div>
    <w:div w:id="595598699">
      <w:bodyDiv w:val="1"/>
      <w:marLeft w:val="0"/>
      <w:marRight w:val="0"/>
      <w:marTop w:val="0"/>
      <w:marBottom w:val="0"/>
      <w:divBdr>
        <w:top w:val="none" w:sz="0" w:space="0" w:color="auto"/>
        <w:left w:val="none" w:sz="0" w:space="0" w:color="auto"/>
        <w:bottom w:val="none" w:sz="0" w:space="0" w:color="auto"/>
        <w:right w:val="none" w:sz="0" w:space="0" w:color="auto"/>
      </w:divBdr>
    </w:div>
    <w:div w:id="595944655">
      <w:bodyDiv w:val="1"/>
      <w:marLeft w:val="0"/>
      <w:marRight w:val="0"/>
      <w:marTop w:val="0"/>
      <w:marBottom w:val="0"/>
      <w:divBdr>
        <w:top w:val="none" w:sz="0" w:space="0" w:color="auto"/>
        <w:left w:val="none" w:sz="0" w:space="0" w:color="auto"/>
        <w:bottom w:val="none" w:sz="0" w:space="0" w:color="auto"/>
        <w:right w:val="none" w:sz="0" w:space="0" w:color="auto"/>
      </w:divBdr>
    </w:div>
    <w:div w:id="595984484">
      <w:bodyDiv w:val="1"/>
      <w:marLeft w:val="0"/>
      <w:marRight w:val="0"/>
      <w:marTop w:val="0"/>
      <w:marBottom w:val="0"/>
      <w:divBdr>
        <w:top w:val="none" w:sz="0" w:space="0" w:color="auto"/>
        <w:left w:val="none" w:sz="0" w:space="0" w:color="auto"/>
        <w:bottom w:val="none" w:sz="0" w:space="0" w:color="auto"/>
        <w:right w:val="none" w:sz="0" w:space="0" w:color="auto"/>
      </w:divBdr>
    </w:div>
    <w:div w:id="597566409">
      <w:bodyDiv w:val="1"/>
      <w:marLeft w:val="0"/>
      <w:marRight w:val="0"/>
      <w:marTop w:val="0"/>
      <w:marBottom w:val="0"/>
      <w:divBdr>
        <w:top w:val="none" w:sz="0" w:space="0" w:color="auto"/>
        <w:left w:val="none" w:sz="0" w:space="0" w:color="auto"/>
        <w:bottom w:val="none" w:sz="0" w:space="0" w:color="auto"/>
        <w:right w:val="none" w:sz="0" w:space="0" w:color="auto"/>
      </w:divBdr>
    </w:div>
    <w:div w:id="597713527">
      <w:bodyDiv w:val="1"/>
      <w:marLeft w:val="0"/>
      <w:marRight w:val="0"/>
      <w:marTop w:val="0"/>
      <w:marBottom w:val="0"/>
      <w:divBdr>
        <w:top w:val="none" w:sz="0" w:space="0" w:color="auto"/>
        <w:left w:val="none" w:sz="0" w:space="0" w:color="auto"/>
        <w:bottom w:val="none" w:sz="0" w:space="0" w:color="auto"/>
        <w:right w:val="none" w:sz="0" w:space="0" w:color="auto"/>
      </w:divBdr>
    </w:div>
    <w:div w:id="598224462">
      <w:bodyDiv w:val="1"/>
      <w:marLeft w:val="0"/>
      <w:marRight w:val="0"/>
      <w:marTop w:val="0"/>
      <w:marBottom w:val="0"/>
      <w:divBdr>
        <w:top w:val="none" w:sz="0" w:space="0" w:color="auto"/>
        <w:left w:val="none" w:sz="0" w:space="0" w:color="auto"/>
        <w:bottom w:val="none" w:sz="0" w:space="0" w:color="auto"/>
        <w:right w:val="none" w:sz="0" w:space="0" w:color="auto"/>
      </w:divBdr>
    </w:div>
    <w:div w:id="600991440">
      <w:bodyDiv w:val="1"/>
      <w:marLeft w:val="0"/>
      <w:marRight w:val="0"/>
      <w:marTop w:val="0"/>
      <w:marBottom w:val="0"/>
      <w:divBdr>
        <w:top w:val="none" w:sz="0" w:space="0" w:color="auto"/>
        <w:left w:val="none" w:sz="0" w:space="0" w:color="auto"/>
        <w:bottom w:val="none" w:sz="0" w:space="0" w:color="auto"/>
        <w:right w:val="none" w:sz="0" w:space="0" w:color="auto"/>
      </w:divBdr>
    </w:div>
    <w:div w:id="601232102">
      <w:bodyDiv w:val="1"/>
      <w:marLeft w:val="0"/>
      <w:marRight w:val="0"/>
      <w:marTop w:val="0"/>
      <w:marBottom w:val="0"/>
      <w:divBdr>
        <w:top w:val="none" w:sz="0" w:space="0" w:color="auto"/>
        <w:left w:val="none" w:sz="0" w:space="0" w:color="auto"/>
        <w:bottom w:val="none" w:sz="0" w:space="0" w:color="auto"/>
        <w:right w:val="none" w:sz="0" w:space="0" w:color="auto"/>
      </w:divBdr>
    </w:div>
    <w:div w:id="601686061">
      <w:bodyDiv w:val="1"/>
      <w:marLeft w:val="0"/>
      <w:marRight w:val="0"/>
      <w:marTop w:val="0"/>
      <w:marBottom w:val="0"/>
      <w:divBdr>
        <w:top w:val="none" w:sz="0" w:space="0" w:color="auto"/>
        <w:left w:val="none" w:sz="0" w:space="0" w:color="auto"/>
        <w:bottom w:val="none" w:sz="0" w:space="0" w:color="auto"/>
        <w:right w:val="none" w:sz="0" w:space="0" w:color="auto"/>
      </w:divBdr>
    </w:div>
    <w:div w:id="603028654">
      <w:bodyDiv w:val="1"/>
      <w:marLeft w:val="0"/>
      <w:marRight w:val="0"/>
      <w:marTop w:val="0"/>
      <w:marBottom w:val="0"/>
      <w:divBdr>
        <w:top w:val="none" w:sz="0" w:space="0" w:color="auto"/>
        <w:left w:val="none" w:sz="0" w:space="0" w:color="auto"/>
        <w:bottom w:val="none" w:sz="0" w:space="0" w:color="auto"/>
        <w:right w:val="none" w:sz="0" w:space="0" w:color="auto"/>
      </w:divBdr>
    </w:div>
    <w:div w:id="604114972">
      <w:bodyDiv w:val="1"/>
      <w:marLeft w:val="0"/>
      <w:marRight w:val="0"/>
      <w:marTop w:val="0"/>
      <w:marBottom w:val="0"/>
      <w:divBdr>
        <w:top w:val="none" w:sz="0" w:space="0" w:color="auto"/>
        <w:left w:val="none" w:sz="0" w:space="0" w:color="auto"/>
        <w:bottom w:val="none" w:sz="0" w:space="0" w:color="auto"/>
        <w:right w:val="none" w:sz="0" w:space="0" w:color="auto"/>
      </w:divBdr>
    </w:div>
    <w:div w:id="605500437">
      <w:bodyDiv w:val="1"/>
      <w:marLeft w:val="0"/>
      <w:marRight w:val="0"/>
      <w:marTop w:val="0"/>
      <w:marBottom w:val="0"/>
      <w:divBdr>
        <w:top w:val="none" w:sz="0" w:space="0" w:color="auto"/>
        <w:left w:val="none" w:sz="0" w:space="0" w:color="auto"/>
        <w:bottom w:val="none" w:sz="0" w:space="0" w:color="auto"/>
        <w:right w:val="none" w:sz="0" w:space="0" w:color="auto"/>
      </w:divBdr>
    </w:div>
    <w:div w:id="606039355">
      <w:bodyDiv w:val="1"/>
      <w:marLeft w:val="0"/>
      <w:marRight w:val="0"/>
      <w:marTop w:val="0"/>
      <w:marBottom w:val="0"/>
      <w:divBdr>
        <w:top w:val="none" w:sz="0" w:space="0" w:color="auto"/>
        <w:left w:val="none" w:sz="0" w:space="0" w:color="auto"/>
        <w:bottom w:val="none" w:sz="0" w:space="0" w:color="auto"/>
        <w:right w:val="none" w:sz="0" w:space="0" w:color="auto"/>
      </w:divBdr>
    </w:div>
    <w:div w:id="606233517">
      <w:bodyDiv w:val="1"/>
      <w:marLeft w:val="0"/>
      <w:marRight w:val="0"/>
      <w:marTop w:val="0"/>
      <w:marBottom w:val="0"/>
      <w:divBdr>
        <w:top w:val="none" w:sz="0" w:space="0" w:color="auto"/>
        <w:left w:val="none" w:sz="0" w:space="0" w:color="auto"/>
        <w:bottom w:val="none" w:sz="0" w:space="0" w:color="auto"/>
        <w:right w:val="none" w:sz="0" w:space="0" w:color="auto"/>
      </w:divBdr>
    </w:div>
    <w:div w:id="608049759">
      <w:bodyDiv w:val="1"/>
      <w:marLeft w:val="0"/>
      <w:marRight w:val="0"/>
      <w:marTop w:val="0"/>
      <w:marBottom w:val="0"/>
      <w:divBdr>
        <w:top w:val="none" w:sz="0" w:space="0" w:color="auto"/>
        <w:left w:val="none" w:sz="0" w:space="0" w:color="auto"/>
        <w:bottom w:val="none" w:sz="0" w:space="0" w:color="auto"/>
        <w:right w:val="none" w:sz="0" w:space="0" w:color="auto"/>
      </w:divBdr>
    </w:div>
    <w:div w:id="608201819">
      <w:bodyDiv w:val="1"/>
      <w:marLeft w:val="0"/>
      <w:marRight w:val="0"/>
      <w:marTop w:val="0"/>
      <w:marBottom w:val="0"/>
      <w:divBdr>
        <w:top w:val="none" w:sz="0" w:space="0" w:color="auto"/>
        <w:left w:val="none" w:sz="0" w:space="0" w:color="auto"/>
        <w:bottom w:val="none" w:sz="0" w:space="0" w:color="auto"/>
        <w:right w:val="none" w:sz="0" w:space="0" w:color="auto"/>
      </w:divBdr>
    </w:div>
    <w:div w:id="608507550">
      <w:bodyDiv w:val="1"/>
      <w:marLeft w:val="0"/>
      <w:marRight w:val="0"/>
      <w:marTop w:val="0"/>
      <w:marBottom w:val="0"/>
      <w:divBdr>
        <w:top w:val="none" w:sz="0" w:space="0" w:color="auto"/>
        <w:left w:val="none" w:sz="0" w:space="0" w:color="auto"/>
        <w:bottom w:val="none" w:sz="0" w:space="0" w:color="auto"/>
        <w:right w:val="none" w:sz="0" w:space="0" w:color="auto"/>
      </w:divBdr>
    </w:div>
    <w:div w:id="609245236">
      <w:bodyDiv w:val="1"/>
      <w:marLeft w:val="0"/>
      <w:marRight w:val="0"/>
      <w:marTop w:val="0"/>
      <w:marBottom w:val="0"/>
      <w:divBdr>
        <w:top w:val="none" w:sz="0" w:space="0" w:color="auto"/>
        <w:left w:val="none" w:sz="0" w:space="0" w:color="auto"/>
        <w:bottom w:val="none" w:sz="0" w:space="0" w:color="auto"/>
        <w:right w:val="none" w:sz="0" w:space="0" w:color="auto"/>
      </w:divBdr>
    </w:div>
    <w:div w:id="613050702">
      <w:bodyDiv w:val="1"/>
      <w:marLeft w:val="0"/>
      <w:marRight w:val="0"/>
      <w:marTop w:val="0"/>
      <w:marBottom w:val="0"/>
      <w:divBdr>
        <w:top w:val="none" w:sz="0" w:space="0" w:color="auto"/>
        <w:left w:val="none" w:sz="0" w:space="0" w:color="auto"/>
        <w:bottom w:val="none" w:sz="0" w:space="0" w:color="auto"/>
        <w:right w:val="none" w:sz="0" w:space="0" w:color="auto"/>
      </w:divBdr>
    </w:div>
    <w:div w:id="613513220">
      <w:bodyDiv w:val="1"/>
      <w:marLeft w:val="0"/>
      <w:marRight w:val="0"/>
      <w:marTop w:val="0"/>
      <w:marBottom w:val="0"/>
      <w:divBdr>
        <w:top w:val="none" w:sz="0" w:space="0" w:color="auto"/>
        <w:left w:val="none" w:sz="0" w:space="0" w:color="auto"/>
        <w:bottom w:val="none" w:sz="0" w:space="0" w:color="auto"/>
        <w:right w:val="none" w:sz="0" w:space="0" w:color="auto"/>
      </w:divBdr>
    </w:div>
    <w:div w:id="614018000">
      <w:bodyDiv w:val="1"/>
      <w:marLeft w:val="0"/>
      <w:marRight w:val="0"/>
      <w:marTop w:val="0"/>
      <w:marBottom w:val="0"/>
      <w:divBdr>
        <w:top w:val="none" w:sz="0" w:space="0" w:color="auto"/>
        <w:left w:val="none" w:sz="0" w:space="0" w:color="auto"/>
        <w:bottom w:val="none" w:sz="0" w:space="0" w:color="auto"/>
        <w:right w:val="none" w:sz="0" w:space="0" w:color="auto"/>
      </w:divBdr>
    </w:div>
    <w:div w:id="614216147">
      <w:bodyDiv w:val="1"/>
      <w:marLeft w:val="0"/>
      <w:marRight w:val="0"/>
      <w:marTop w:val="0"/>
      <w:marBottom w:val="0"/>
      <w:divBdr>
        <w:top w:val="none" w:sz="0" w:space="0" w:color="auto"/>
        <w:left w:val="none" w:sz="0" w:space="0" w:color="auto"/>
        <w:bottom w:val="none" w:sz="0" w:space="0" w:color="auto"/>
        <w:right w:val="none" w:sz="0" w:space="0" w:color="auto"/>
      </w:divBdr>
    </w:div>
    <w:div w:id="615134173">
      <w:bodyDiv w:val="1"/>
      <w:marLeft w:val="0"/>
      <w:marRight w:val="0"/>
      <w:marTop w:val="0"/>
      <w:marBottom w:val="0"/>
      <w:divBdr>
        <w:top w:val="none" w:sz="0" w:space="0" w:color="auto"/>
        <w:left w:val="none" w:sz="0" w:space="0" w:color="auto"/>
        <w:bottom w:val="none" w:sz="0" w:space="0" w:color="auto"/>
        <w:right w:val="none" w:sz="0" w:space="0" w:color="auto"/>
      </w:divBdr>
    </w:div>
    <w:div w:id="615331853">
      <w:bodyDiv w:val="1"/>
      <w:marLeft w:val="0"/>
      <w:marRight w:val="0"/>
      <w:marTop w:val="0"/>
      <w:marBottom w:val="0"/>
      <w:divBdr>
        <w:top w:val="none" w:sz="0" w:space="0" w:color="auto"/>
        <w:left w:val="none" w:sz="0" w:space="0" w:color="auto"/>
        <w:bottom w:val="none" w:sz="0" w:space="0" w:color="auto"/>
        <w:right w:val="none" w:sz="0" w:space="0" w:color="auto"/>
      </w:divBdr>
    </w:div>
    <w:div w:id="615909806">
      <w:bodyDiv w:val="1"/>
      <w:marLeft w:val="0"/>
      <w:marRight w:val="0"/>
      <w:marTop w:val="0"/>
      <w:marBottom w:val="0"/>
      <w:divBdr>
        <w:top w:val="none" w:sz="0" w:space="0" w:color="auto"/>
        <w:left w:val="none" w:sz="0" w:space="0" w:color="auto"/>
        <w:bottom w:val="none" w:sz="0" w:space="0" w:color="auto"/>
        <w:right w:val="none" w:sz="0" w:space="0" w:color="auto"/>
      </w:divBdr>
    </w:div>
    <w:div w:id="617492701">
      <w:bodyDiv w:val="1"/>
      <w:marLeft w:val="0"/>
      <w:marRight w:val="0"/>
      <w:marTop w:val="0"/>
      <w:marBottom w:val="0"/>
      <w:divBdr>
        <w:top w:val="none" w:sz="0" w:space="0" w:color="auto"/>
        <w:left w:val="none" w:sz="0" w:space="0" w:color="auto"/>
        <w:bottom w:val="none" w:sz="0" w:space="0" w:color="auto"/>
        <w:right w:val="none" w:sz="0" w:space="0" w:color="auto"/>
      </w:divBdr>
    </w:div>
    <w:div w:id="617837072">
      <w:bodyDiv w:val="1"/>
      <w:marLeft w:val="0"/>
      <w:marRight w:val="0"/>
      <w:marTop w:val="0"/>
      <w:marBottom w:val="0"/>
      <w:divBdr>
        <w:top w:val="none" w:sz="0" w:space="0" w:color="auto"/>
        <w:left w:val="none" w:sz="0" w:space="0" w:color="auto"/>
        <w:bottom w:val="none" w:sz="0" w:space="0" w:color="auto"/>
        <w:right w:val="none" w:sz="0" w:space="0" w:color="auto"/>
      </w:divBdr>
    </w:div>
    <w:div w:id="617877206">
      <w:bodyDiv w:val="1"/>
      <w:marLeft w:val="0"/>
      <w:marRight w:val="0"/>
      <w:marTop w:val="0"/>
      <w:marBottom w:val="0"/>
      <w:divBdr>
        <w:top w:val="none" w:sz="0" w:space="0" w:color="auto"/>
        <w:left w:val="none" w:sz="0" w:space="0" w:color="auto"/>
        <w:bottom w:val="none" w:sz="0" w:space="0" w:color="auto"/>
        <w:right w:val="none" w:sz="0" w:space="0" w:color="auto"/>
      </w:divBdr>
    </w:div>
    <w:div w:id="618222523">
      <w:bodyDiv w:val="1"/>
      <w:marLeft w:val="0"/>
      <w:marRight w:val="0"/>
      <w:marTop w:val="0"/>
      <w:marBottom w:val="0"/>
      <w:divBdr>
        <w:top w:val="none" w:sz="0" w:space="0" w:color="auto"/>
        <w:left w:val="none" w:sz="0" w:space="0" w:color="auto"/>
        <w:bottom w:val="none" w:sz="0" w:space="0" w:color="auto"/>
        <w:right w:val="none" w:sz="0" w:space="0" w:color="auto"/>
      </w:divBdr>
    </w:div>
    <w:div w:id="618339770">
      <w:bodyDiv w:val="1"/>
      <w:marLeft w:val="0"/>
      <w:marRight w:val="0"/>
      <w:marTop w:val="0"/>
      <w:marBottom w:val="0"/>
      <w:divBdr>
        <w:top w:val="none" w:sz="0" w:space="0" w:color="auto"/>
        <w:left w:val="none" w:sz="0" w:space="0" w:color="auto"/>
        <w:bottom w:val="none" w:sz="0" w:space="0" w:color="auto"/>
        <w:right w:val="none" w:sz="0" w:space="0" w:color="auto"/>
      </w:divBdr>
    </w:div>
    <w:div w:id="618536887">
      <w:bodyDiv w:val="1"/>
      <w:marLeft w:val="0"/>
      <w:marRight w:val="0"/>
      <w:marTop w:val="0"/>
      <w:marBottom w:val="0"/>
      <w:divBdr>
        <w:top w:val="none" w:sz="0" w:space="0" w:color="auto"/>
        <w:left w:val="none" w:sz="0" w:space="0" w:color="auto"/>
        <w:bottom w:val="none" w:sz="0" w:space="0" w:color="auto"/>
        <w:right w:val="none" w:sz="0" w:space="0" w:color="auto"/>
      </w:divBdr>
    </w:div>
    <w:div w:id="618610450">
      <w:bodyDiv w:val="1"/>
      <w:marLeft w:val="0"/>
      <w:marRight w:val="0"/>
      <w:marTop w:val="0"/>
      <w:marBottom w:val="0"/>
      <w:divBdr>
        <w:top w:val="none" w:sz="0" w:space="0" w:color="auto"/>
        <w:left w:val="none" w:sz="0" w:space="0" w:color="auto"/>
        <w:bottom w:val="none" w:sz="0" w:space="0" w:color="auto"/>
        <w:right w:val="none" w:sz="0" w:space="0" w:color="auto"/>
      </w:divBdr>
    </w:div>
    <w:div w:id="618683942">
      <w:bodyDiv w:val="1"/>
      <w:marLeft w:val="0"/>
      <w:marRight w:val="0"/>
      <w:marTop w:val="0"/>
      <w:marBottom w:val="0"/>
      <w:divBdr>
        <w:top w:val="none" w:sz="0" w:space="0" w:color="auto"/>
        <w:left w:val="none" w:sz="0" w:space="0" w:color="auto"/>
        <w:bottom w:val="none" w:sz="0" w:space="0" w:color="auto"/>
        <w:right w:val="none" w:sz="0" w:space="0" w:color="auto"/>
      </w:divBdr>
    </w:div>
    <w:div w:id="618950102">
      <w:bodyDiv w:val="1"/>
      <w:marLeft w:val="0"/>
      <w:marRight w:val="0"/>
      <w:marTop w:val="0"/>
      <w:marBottom w:val="0"/>
      <w:divBdr>
        <w:top w:val="none" w:sz="0" w:space="0" w:color="auto"/>
        <w:left w:val="none" w:sz="0" w:space="0" w:color="auto"/>
        <w:bottom w:val="none" w:sz="0" w:space="0" w:color="auto"/>
        <w:right w:val="none" w:sz="0" w:space="0" w:color="auto"/>
      </w:divBdr>
    </w:div>
    <w:div w:id="618951911">
      <w:bodyDiv w:val="1"/>
      <w:marLeft w:val="0"/>
      <w:marRight w:val="0"/>
      <w:marTop w:val="0"/>
      <w:marBottom w:val="0"/>
      <w:divBdr>
        <w:top w:val="none" w:sz="0" w:space="0" w:color="auto"/>
        <w:left w:val="none" w:sz="0" w:space="0" w:color="auto"/>
        <w:bottom w:val="none" w:sz="0" w:space="0" w:color="auto"/>
        <w:right w:val="none" w:sz="0" w:space="0" w:color="auto"/>
      </w:divBdr>
    </w:div>
    <w:div w:id="619923067">
      <w:bodyDiv w:val="1"/>
      <w:marLeft w:val="0"/>
      <w:marRight w:val="0"/>
      <w:marTop w:val="0"/>
      <w:marBottom w:val="0"/>
      <w:divBdr>
        <w:top w:val="none" w:sz="0" w:space="0" w:color="auto"/>
        <w:left w:val="none" w:sz="0" w:space="0" w:color="auto"/>
        <w:bottom w:val="none" w:sz="0" w:space="0" w:color="auto"/>
        <w:right w:val="none" w:sz="0" w:space="0" w:color="auto"/>
      </w:divBdr>
    </w:div>
    <w:div w:id="620190333">
      <w:bodyDiv w:val="1"/>
      <w:marLeft w:val="0"/>
      <w:marRight w:val="0"/>
      <w:marTop w:val="0"/>
      <w:marBottom w:val="0"/>
      <w:divBdr>
        <w:top w:val="none" w:sz="0" w:space="0" w:color="auto"/>
        <w:left w:val="none" w:sz="0" w:space="0" w:color="auto"/>
        <w:bottom w:val="none" w:sz="0" w:space="0" w:color="auto"/>
        <w:right w:val="none" w:sz="0" w:space="0" w:color="auto"/>
      </w:divBdr>
    </w:div>
    <w:div w:id="623317125">
      <w:bodyDiv w:val="1"/>
      <w:marLeft w:val="0"/>
      <w:marRight w:val="0"/>
      <w:marTop w:val="0"/>
      <w:marBottom w:val="0"/>
      <w:divBdr>
        <w:top w:val="none" w:sz="0" w:space="0" w:color="auto"/>
        <w:left w:val="none" w:sz="0" w:space="0" w:color="auto"/>
        <w:bottom w:val="none" w:sz="0" w:space="0" w:color="auto"/>
        <w:right w:val="none" w:sz="0" w:space="0" w:color="auto"/>
      </w:divBdr>
    </w:div>
    <w:div w:id="624044402">
      <w:bodyDiv w:val="1"/>
      <w:marLeft w:val="0"/>
      <w:marRight w:val="0"/>
      <w:marTop w:val="0"/>
      <w:marBottom w:val="0"/>
      <w:divBdr>
        <w:top w:val="none" w:sz="0" w:space="0" w:color="auto"/>
        <w:left w:val="none" w:sz="0" w:space="0" w:color="auto"/>
        <w:bottom w:val="none" w:sz="0" w:space="0" w:color="auto"/>
        <w:right w:val="none" w:sz="0" w:space="0" w:color="auto"/>
      </w:divBdr>
    </w:div>
    <w:div w:id="624190439">
      <w:bodyDiv w:val="1"/>
      <w:marLeft w:val="0"/>
      <w:marRight w:val="0"/>
      <w:marTop w:val="0"/>
      <w:marBottom w:val="0"/>
      <w:divBdr>
        <w:top w:val="none" w:sz="0" w:space="0" w:color="auto"/>
        <w:left w:val="none" w:sz="0" w:space="0" w:color="auto"/>
        <w:bottom w:val="none" w:sz="0" w:space="0" w:color="auto"/>
        <w:right w:val="none" w:sz="0" w:space="0" w:color="auto"/>
      </w:divBdr>
    </w:div>
    <w:div w:id="624435641">
      <w:bodyDiv w:val="1"/>
      <w:marLeft w:val="0"/>
      <w:marRight w:val="0"/>
      <w:marTop w:val="0"/>
      <w:marBottom w:val="0"/>
      <w:divBdr>
        <w:top w:val="none" w:sz="0" w:space="0" w:color="auto"/>
        <w:left w:val="none" w:sz="0" w:space="0" w:color="auto"/>
        <w:bottom w:val="none" w:sz="0" w:space="0" w:color="auto"/>
        <w:right w:val="none" w:sz="0" w:space="0" w:color="auto"/>
      </w:divBdr>
    </w:div>
    <w:div w:id="626083706">
      <w:bodyDiv w:val="1"/>
      <w:marLeft w:val="0"/>
      <w:marRight w:val="0"/>
      <w:marTop w:val="0"/>
      <w:marBottom w:val="0"/>
      <w:divBdr>
        <w:top w:val="none" w:sz="0" w:space="0" w:color="auto"/>
        <w:left w:val="none" w:sz="0" w:space="0" w:color="auto"/>
        <w:bottom w:val="none" w:sz="0" w:space="0" w:color="auto"/>
        <w:right w:val="none" w:sz="0" w:space="0" w:color="auto"/>
      </w:divBdr>
    </w:div>
    <w:div w:id="626283141">
      <w:bodyDiv w:val="1"/>
      <w:marLeft w:val="0"/>
      <w:marRight w:val="0"/>
      <w:marTop w:val="0"/>
      <w:marBottom w:val="0"/>
      <w:divBdr>
        <w:top w:val="none" w:sz="0" w:space="0" w:color="auto"/>
        <w:left w:val="none" w:sz="0" w:space="0" w:color="auto"/>
        <w:bottom w:val="none" w:sz="0" w:space="0" w:color="auto"/>
        <w:right w:val="none" w:sz="0" w:space="0" w:color="auto"/>
      </w:divBdr>
    </w:div>
    <w:div w:id="626665163">
      <w:bodyDiv w:val="1"/>
      <w:marLeft w:val="0"/>
      <w:marRight w:val="0"/>
      <w:marTop w:val="0"/>
      <w:marBottom w:val="0"/>
      <w:divBdr>
        <w:top w:val="none" w:sz="0" w:space="0" w:color="auto"/>
        <w:left w:val="none" w:sz="0" w:space="0" w:color="auto"/>
        <w:bottom w:val="none" w:sz="0" w:space="0" w:color="auto"/>
        <w:right w:val="none" w:sz="0" w:space="0" w:color="auto"/>
      </w:divBdr>
    </w:div>
    <w:div w:id="626930809">
      <w:bodyDiv w:val="1"/>
      <w:marLeft w:val="0"/>
      <w:marRight w:val="0"/>
      <w:marTop w:val="0"/>
      <w:marBottom w:val="0"/>
      <w:divBdr>
        <w:top w:val="none" w:sz="0" w:space="0" w:color="auto"/>
        <w:left w:val="none" w:sz="0" w:space="0" w:color="auto"/>
        <w:bottom w:val="none" w:sz="0" w:space="0" w:color="auto"/>
        <w:right w:val="none" w:sz="0" w:space="0" w:color="auto"/>
      </w:divBdr>
    </w:div>
    <w:div w:id="627200489">
      <w:bodyDiv w:val="1"/>
      <w:marLeft w:val="0"/>
      <w:marRight w:val="0"/>
      <w:marTop w:val="0"/>
      <w:marBottom w:val="0"/>
      <w:divBdr>
        <w:top w:val="none" w:sz="0" w:space="0" w:color="auto"/>
        <w:left w:val="none" w:sz="0" w:space="0" w:color="auto"/>
        <w:bottom w:val="none" w:sz="0" w:space="0" w:color="auto"/>
        <w:right w:val="none" w:sz="0" w:space="0" w:color="auto"/>
      </w:divBdr>
    </w:div>
    <w:div w:id="628895833">
      <w:bodyDiv w:val="1"/>
      <w:marLeft w:val="0"/>
      <w:marRight w:val="0"/>
      <w:marTop w:val="0"/>
      <w:marBottom w:val="0"/>
      <w:divBdr>
        <w:top w:val="none" w:sz="0" w:space="0" w:color="auto"/>
        <w:left w:val="none" w:sz="0" w:space="0" w:color="auto"/>
        <w:bottom w:val="none" w:sz="0" w:space="0" w:color="auto"/>
        <w:right w:val="none" w:sz="0" w:space="0" w:color="auto"/>
      </w:divBdr>
    </w:div>
    <w:div w:id="631715624">
      <w:bodyDiv w:val="1"/>
      <w:marLeft w:val="0"/>
      <w:marRight w:val="0"/>
      <w:marTop w:val="0"/>
      <w:marBottom w:val="0"/>
      <w:divBdr>
        <w:top w:val="none" w:sz="0" w:space="0" w:color="auto"/>
        <w:left w:val="none" w:sz="0" w:space="0" w:color="auto"/>
        <w:bottom w:val="none" w:sz="0" w:space="0" w:color="auto"/>
        <w:right w:val="none" w:sz="0" w:space="0" w:color="auto"/>
      </w:divBdr>
    </w:div>
    <w:div w:id="632634892">
      <w:bodyDiv w:val="1"/>
      <w:marLeft w:val="0"/>
      <w:marRight w:val="0"/>
      <w:marTop w:val="0"/>
      <w:marBottom w:val="0"/>
      <w:divBdr>
        <w:top w:val="none" w:sz="0" w:space="0" w:color="auto"/>
        <w:left w:val="none" w:sz="0" w:space="0" w:color="auto"/>
        <w:bottom w:val="none" w:sz="0" w:space="0" w:color="auto"/>
        <w:right w:val="none" w:sz="0" w:space="0" w:color="auto"/>
      </w:divBdr>
    </w:div>
    <w:div w:id="634525672">
      <w:bodyDiv w:val="1"/>
      <w:marLeft w:val="0"/>
      <w:marRight w:val="0"/>
      <w:marTop w:val="0"/>
      <w:marBottom w:val="0"/>
      <w:divBdr>
        <w:top w:val="none" w:sz="0" w:space="0" w:color="auto"/>
        <w:left w:val="none" w:sz="0" w:space="0" w:color="auto"/>
        <w:bottom w:val="none" w:sz="0" w:space="0" w:color="auto"/>
        <w:right w:val="none" w:sz="0" w:space="0" w:color="auto"/>
      </w:divBdr>
    </w:div>
    <w:div w:id="635332778">
      <w:bodyDiv w:val="1"/>
      <w:marLeft w:val="0"/>
      <w:marRight w:val="0"/>
      <w:marTop w:val="0"/>
      <w:marBottom w:val="0"/>
      <w:divBdr>
        <w:top w:val="none" w:sz="0" w:space="0" w:color="auto"/>
        <w:left w:val="none" w:sz="0" w:space="0" w:color="auto"/>
        <w:bottom w:val="none" w:sz="0" w:space="0" w:color="auto"/>
        <w:right w:val="none" w:sz="0" w:space="0" w:color="auto"/>
      </w:divBdr>
    </w:div>
    <w:div w:id="637422687">
      <w:bodyDiv w:val="1"/>
      <w:marLeft w:val="0"/>
      <w:marRight w:val="0"/>
      <w:marTop w:val="0"/>
      <w:marBottom w:val="0"/>
      <w:divBdr>
        <w:top w:val="none" w:sz="0" w:space="0" w:color="auto"/>
        <w:left w:val="none" w:sz="0" w:space="0" w:color="auto"/>
        <w:bottom w:val="none" w:sz="0" w:space="0" w:color="auto"/>
        <w:right w:val="none" w:sz="0" w:space="0" w:color="auto"/>
      </w:divBdr>
    </w:div>
    <w:div w:id="639697717">
      <w:bodyDiv w:val="1"/>
      <w:marLeft w:val="0"/>
      <w:marRight w:val="0"/>
      <w:marTop w:val="0"/>
      <w:marBottom w:val="0"/>
      <w:divBdr>
        <w:top w:val="none" w:sz="0" w:space="0" w:color="auto"/>
        <w:left w:val="none" w:sz="0" w:space="0" w:color="auto"/>
        <w:bottom w:val="none" w:sz="0" w:space="0" w:color="auto"/>
        <w:right w:val="none" w:sz="0" w:space="0" w:color="auto"/>
      </w:divBdr>
    </w:div>
    <w:div w:id="640883260">
      <w:bodyDiv w:val="1"/>
      <w:marLeft w:val="0"/>
      <w:marRight w:val="0"/>
      <w:marTop w:val="0"/>
      <w:marBottom w:val="0"/>
      <w:divBdr>
        <w:top w:val="none" w:sz="0" w:space="0" w:color="auto"/>
        <w:left w:val="none" w:sz="0" w:space="0" w:color="auto"/>
        <w:bottom w:val="none" w:sz="0" w:space="0" w:color="auto"/>
        <w:right w:val="none" w:sz="0" w:space="0" w:color="auto"/>
      </w:divBdr>
    </w:div>
    <w:div w:id="642583518">
      <w:bodyDiv w:val="1"/>
      <w:marLeft w:val="0"/>
      <w:marRight w:val="0"/>
      <w:marTop w:val="0"/>
      <w:marBottom w:val="0"/>
      <w:divBdr>
        <w:top w:val="none" w:sz="0" w:space="0" w:color="auto"/>
        <w:left w:val="none" w:sz="0" w:space="0" w:color="auto"/>
        <w:bottom w:val="none" w:sz="0" w:space="0" w:color="auto"/>
        <w:right w:val="none" w:sz="0" w:space="0" w:color="auto"/>
      </w:divBdr>
    </w:div>
    <w:div w:id="645089491">
      <w:bodyDiv w:val="1"/>
      <w:marLeft w:val="0"/>
      <w:marRight w:val="0"/>
      <w:marTop w:val="0"/>
      <w:marBottom w:val="0"/>
      <w:divBdr>
        <w:top w:val="none" w:sz="0" w:space="0" w:color="auto"/>
        <w:left w:val="none" w:sz="0" w:space="0" w:color="auto"/>
        <w:bottom w:val="none" w:sz="0" w:space="0" w:color="auto"/>
        <w:right w:val="none" w:sz="0" w:space="0" w:color="auto"/>
      </w:divBdr>
    </w:div>
    <w:div w:id="647244629">
      <w:bodyDiv w:val="1"/>
      <w:marLeft w:val="0"/>
      <w:marRight w:val="0"/>
      <w:marTop w:val="0"/>
      <w:marBottom w:val="0"/>
      <w:divBdr>
        <w:top w:val="none" w:sz="0" w:space="0" w:color="auto"/>
        <w:left w:val="none" w:sz="0" w:space="0" w:color="auto"/>
        <w:bottom w:val="none" w:sz="0" w:space="0" w:color="auto"/>
        <w:right w:val="none" w:sz="0" w:space="0" w:color="auto"/>
      </w:divBdr>
    </w:div>
    <w:div w:id="647592222">
      <w:bodyDiv w:val="1"/>
      <w:marLeft w:val="0"/>
      <w:marRight w:val="0"/>
      <w:marTop w:val="0"/>
      <w:marBottom w:val="0"/>
      <w:divBdr>
        <w:top w:val="none" w:sz="0" w:space="0" w:color="auto"/>
        <w:left w:val="none" w:sz="0" w:space="0" w:color="auto"/>
        <w:bottom w:val="none" w:sz="0" w:space="0" w:color="auto"/>
        <w:right w:val="none" w:sz="0" w:space="0" w:color="auto"/>
      </w:divBdr>
    </w:div>
    <w:div w:id="650601890">
      <w:bodyDiv w:val="1"/>
      <w:marLeft w:val="0"/>
      <w:marRight w:val="0"/>
      <w:marTop w:val="0"/>
      <w:marBottom w:val="0"/>
      <w:divBdr>
        <w:top w:val="none" w:sz="0" w:space="0" w:color="auto"/>
        <w:left w:val="none" w:sz="0" w:space="0" w:color="auto"/>
        <w:bottom w:val="none" w:sz="0" w:space="0" w:color="auto"/>
        <w:right w:val="none" w:sz="0" w:space="0" w:color="auto"/>
      </w:divBdr>
    </w:div>
    <w:div w:id="653142764">
      <w:bodyDiv w:val="1"/>
      <w:marLeft w:val="0"/>
      <w:marRight w:val="0"/>
      <w:marTop w:val="0"/>
      <w:marBottom w:val="0"/>
      <w:divBdr>
        <w:top w:val="none" w:sz="0" w:space="0" w:color="auto"/>
        <w:left w:val="none" w:sz="0" w:space="0" w:color="auto"/>
        <w:bottom w:val="none" w:sz="0" w:space="0" w:color="auto"/>
        <w:right w:val="none" w:sz="0" w:space="0" w:color="auto"/>
      </w:divBdr>
    </w:div>
    <w:div w:id="654601082">
      <w:bodyDiv w:val="1"/>
      <w:marLeft w:val="0"/>
      <w:marRight w:val="0"/>
      <w:marTop w:val="0"/>
      <w:marBottom w:val="0"/>
      <w:divBdr>
        <w:top w:val="none" w:sz="0" w:space="0" w:color="auto"/>
        <w:left w:val="none" w:sz="0" w:space="0" w:color="auto"/>
        <w:bottom w:val="none" w:sz="0" w:space="0" w:color="auto"/>
        <w:right w:val="none" w:sz="0" w:space="0" w:color="auto"/>
      </w:divBdr>
    </w:div>
    <w:div w:id="656568661">
      <w:bodyDiv w:val="1"/>
      <w:marLeft w:val="0"/>
      <w:marRight w:val="0"/>
      <w:marTop w:val="0"/>
      <w:marBottom w:val="0"/>
      <w:divBdr>
        <w:top w:val="none" w:sz="0" w:space="0" w:color="auto"/>
        <w:left w:val="none" w:sz="0" w:space="0" w:color="auto"/>
        <w:bottom w:val="none" w:sz="0" w:space="0" w:color="auto"/>
        <w:right w:val="none" w:sz="0" w:space="0" w:color="auto"/>
      </w:divBdr>
    </w:div>
    <w:div w:id="656764229">
      <w:bodyDiv w:val="1"/>
      <w:marLeft w:val="0"/>
      <w:marRight w:val="0"/>
      <w:marTop w:val="0"/>
      <w:marBottom w:val="0"/>
      <w:divBdr>
        <w:top w:val="none" w:sz="0" w:space="0" w:color="auto"/>
        <w:left w:val="none" w:sz="0" w:space="0" w:color="auto"/>
        <w:bottom w:val="none" w:sz="0" w:space="0" w:color="auto"/>
        <w:right w:val="none" w:sz="0" w:space="0" w:color="auto"/>
      </w:divBdr>
    </w:div>
    <w:div w:id="656956783">
      <w:bodyDiv w:val="1"/>
      <w:marLeft w:val="0"/>
      <w:marRight w:val="0"/>
      <w:marTop w:val="0"/>
      <w:marBottom w:val="0"/>
      <w:divBdr>
        <w:top w:val="none" w:sz="0" w:space="0" w:color="auto"/>
        <w:left w:val="none" w:sz="0" w:space="0" w:color="auto"/>
        <w:bottom w:val="none" w:sz="0" w:space="0" w:color="auto"/>
        <w:right w:val="none" w:sz="0" w:space="0" w:color="auto"/>
      </w:divBdr>
    </w:div>
    <w:div w:id="658537755">
      <w:bodyDiv w:val="1"/>
      <w:marLeft w:val="0"/>
      <w:marRight w:val="0"/>
      <w:marTop w:val="0"/>
      <w:marBottom w:val="0"/>
      <w:divBdr>
        <w:top w:val="none" w:sz="0" w:space="0" w:color="auto"/>
        <w:left w:val="none" w:sz="0" w:space="0" w:color="auto"/>
        <w:bottom w:val="none" w:sz="0" w:space="0" w:color="auto"/>
        <w:right w:val="none" w:sz="0" w:space="0" w:color="auto"/>
      </w:divBdr>
    </w:div>
    <w:div w:id="660233499">
      <w:bodyDiv w:val="1"/>
      <w:marLeft w:val="0"/>
      <w:marRight w:val="0"/>
      <w:marTop w:val="0"/>
      <w:marBottom w:val="0"/>
      <w:divBdr>
        <w:top w:val="none" w:sz="0" w:space="0" w:color="auto"/>
        <w:left w:val="none" w:sz="0" w:space="0" w:color="auto"/>
        <w:bottom w:val="none" w:sz="0" w:space="0" w:color="auto"/>
        <w:right w:val="none" w:sz="0" w:space="0" w:color="auto"/>
      </w:divBdr>
    </w:div>
    <w:div w:id="662438122">
      <w:bodyDiv w:val="1"/>
      <w:marLeft w:val="0"/>
      <w:marRight w:val="0"/>
      <w:marTop w:val="0"/>
      <w:marBottom w:val="0"/>
      <w:divBdr>
        <w:top w:val="none" w:sz="0" w:space="0" w:color="auto"/>
        <w:left w:val="none" w:sz="0" w:space="0" w:color="auto"/>
        <w:bottom w:val="none" w:sz="0" w:space="0" w:color="auto"/>
        <w:right w:val="none" w:sz="0" w:space="0" w:color="auto"/>
      </w:divBdr>
    </w:div>
    <w:div w:id="662700974">
      <w:bodyDiv w:val="1"/>
      <w:marLeft w:val="0"/>
      <w:marRight w:val="0"/>
      <w:marTop w:val="0"/>
      <w:marBottom w:val="0"/>
      <w:divBdr>
        <w:top w:val="none" w:sz="0" w:space="0" w:color="auto"/>
        <w:left w:val="none" w:sz="0" w:space="0" w:color="auto"/>
        <w:bottom w:val="none" w:sz="0" w:space="0" w:color="auto"/>
        <w:right w:val="none" w:sz="0" w:space="0" w:color="auto"/>
      </w:divBdr>
    </w:div>
    <w:div w:id="663896899">
      <w:bodyDiv w:val="1"/>
      <w:marLeft w:val="0"/>
      <w:marRight w:val="0"/>
      <w:marTop w:val="0"/>
      <w:marBottom w:val="0"/>
      <w:divBdr>
        <w:top w:val="none" w:sz="0" w:space="0" w:color="auto"/>
        <w:left w:val="none" w:sz="0" w:space="0" w:color="auto"/>
        <w:bottom w:val="none" w:sz="0" w:space="0" w:color="auto"/>
        <w:right w:val="none" w:sz="0" w:space="0" w:color="auto"/>
      </w:divBdr>
    </w:div>
    <w:div w:id="665017082">
      <w:bodyDiv w:val="1"/>
      <w:marLeft w:val="0"/>
      <w:marRight w:val="0"/>
      <w:marTop w:val="0"/>
      <w:marBottom w:val="0"/>
      <w:divBdr>
        <w:top w:val="none" w:sz="0" w:space="0" w:color="auto"/>
        <w:left w:val="none" w:sz="0" w:space="0" w:color="auto"/>
        <w:bottom w:val="none" w:sz="0" w:space="0" w:color="auto"/>
        <w:right w:val="none" w:sz="0" w:space="0" w:color="auto"/>
      </w:divBdr>
    </w:div>
    <w:div w:id="665747150">
      <w:bodyDiv w:val="1"/>
      <w:marLeft w:val="0"/>
      <w:marRight w:val="0"/>
      <w:marTop w:val="0"/>
      <w:marBottom w:val="0"/>
      <w:divBdr>
        <w:top w:val="none" w:sz="0" w:space="0" w:color="auto"/>
        <w:left w:val="none" w:sz="0" w:space="0" w:color="auto"/>
        <w:bottom w:val="none" w:sz="0" w:space="0" w:color="auto"/>
        <w:right w:val="none" w:sz="0" w:space="0" w:color="auto"/>
      </w:divBdr>
    </w:div>
    <w:div w:id="666713180">
      <w:bodyDiv w:val="1"/>
      <w:marLeft w:val="0"/>
      <w:marRight w:val="0"/>
      <w:marTop w:val="0"/>
      <w:marBottom w:val="0"/>
      <w:divBdr>
        <w:top w:val="none" w:sz="0" w:space="0" w:color="auto"/>
        <w:left w:val="none" w:sz="0" w:space="0" w:color="auto"/>
        <w:bottom w:val="none" w:sz="0" w:space="0" w:color="auto"/>
        <w:right w:val="none" w:sz="0" w:space="0" w:color="auto"/>
      </w:divBdr>
    </w:div>
    <w:div w:id="669023062">
      <w:bodyDiv w:val="1"/>
      <w:marLeft w:val="0"/>
      <w:marRight w:val="0"/>
      <w:marTop w:val="0"/>
      <w:marBottom w:val="0"/>
      <w:divBdr>
        <w:top w:val="none" w:sz="0" w:space="0" w:color="auto"/>
        <w:left w:val="none" w:sz="0" w:space="0" w:color="auto"/>
        <w:bottom w:val="none" w:sz="0" w:space="0" w:color="auto"/>
        <w:right w:val="none" w:sz="0" w:space="0" w:color="auto"/>
      </w:divBdr>
    </w:div>
    <w:div w:id="669258443">
      <w:bodyDiv w:val="1"/>
      <w:marLeft w:val="0"/>
      <w:marRight w:val="0"/>
      <w:marTop w:val="0"/>
      <w:marBottom w:val="0"/>
      <w:divBdr>
        <w:top w:val="none" w:sz="0" w:space="0" w:color="auto"/>
        <w:left w:val="none" w:sz="0" w:space="0" w:color="auto"/>
        <w:bottom w:val="none" w:sz="0" w:space="0" w:color="auto"/>
        <w:right w:val="none" w:sz="0" w:space="0" w:color="auto"/>
      </w:divBdr>
    </w:div>
    <w:div w:id="669335168">
      <w:bodyDiv w:val="1"/>
      <w:marLeft w:val="0"/>
      <w:marRight w:val="0"/>
      <w:marTop w:val="0"/>
      <w:marBottom w:val="0"/>
      <w:divBdr>
        <w:top w:val="none" w:sz="0" w:space="0" w:color="auto"/>
        <w:left w:val="none" w:sz="0" w:space="0" w:color="auto"/>
        <w:bottom w:val="none" w:sz="0" w:space="0" w:color="auto"/>
        <w:right w:val="none" w:sz="0" w:space="0" w:color="auto"/>
      </w:divBdr>
    </w:div>
    <w:div w:id="669865503">
      <w:bodyDiv w:val="1"/>
      <w:marLeft w:val="0"/>
      <w:marRight w:val="0"/>
      <w:marTop w:val="0"/>
      <w:marBottom w:val="0"/>
      <w:divBdr>
        <w:top w:val="none" w:sz="0" w:space="0" w:color="auto"/>
        <w:left w:val="none" w:sz="0" w:space="0" w:color="auto"/>
        <w:bottom w:val="none" w:sz="0" w:space="0" w:color="auto"/>
        <w:right w:val="none" w:sz="0" w:space="0" w:color="auto"/>
      </w:divBdr>
    </w:div>
    <w:div w:id="669870123">
      <w:bodyDiv w:val="1"/>
      <w:marLeft w:val="0"/>
      <w:marRight w:val="0"/>
      <w:marTop w:val="0"/>
      <w:marBottom w:val="0"/>
      <w:divBdr>
        <w:top w:val="none" w:sz="0" w:space="0" w:color="auto"/>
        <w:left w:val="none" w:sz="0" w:space="0" w:color="auto"/>
        <w:bottom w:val="none" w:sz="0" w:space="0" w:color="auto"/>
        <w:right w:val="none" w:sz="0" w:space="0" w:color="auto"/>
      </w:divBdr>
    </w:div>
    <w:div w:id="669987062">
      <w:bodyDiv w:val="1"/>
      <w:marLeft w:val="0"/>
      <w:marRight w:val="0"/>
      <w:marTop w:val="0"/>
      <w:marBottom w:val="0"/>
      <w:divBdr>
        <w:top w:val="none" w:sz="0" w:space="0" w:color="auto"/>
        <w:left w:val="none" w:sz="0" w:space="0" w:color="auto"/>
        <w:bottom w:val="none" w:sz="0" w:space="0" w:color="auto"/>
        <w:right w:val="none" w:sz="0" w:space="0" w:color="auto"/>
      </w:divBdr>
    </w:div>
    <w:div w:id="670641250">
      <w:bodyDiv w:val="1"/>
      <w:marLeft w:val="0"/>
      <w:marRight w:val="0"/>
      <w:marTop w:val="0"/>
      <w:marBottom w:val="0"/>
      <w:divBdr>
        <w:top w:val="none" w:sz="0" w:space="0" w:color="auto"/>
        <w:left w:val="none" w:sz="0" w:space="0" w:color="auto"/>
        <w:bottom w:val="none" w:sz="0" w:space="0" w:color="auto"/>
        <w:right w:val="none" w:sz="0" w:space="0" w:color="auto"/>
      </w:divBdr>
    </w:div>
    <w:div w:id="672487856">
      <w:bodyDiv w:val="1"/>
      <w:marLeft w:val="0"/>
      <w:marRight w:val="0"/>
      <w:marTop w:val="0"/>
      <w:marBottom w:val="0"/>
      <w:divBdr>
        <w:top w:val="none" w:sz="0" w:space="0" w:color="auto"/>
        <w:left w:val="none" w:sz="0" w:space="0" w:color="auto"/>
        <w:bottom w:val="none" w:sz="0" w:space="0" w:color="auto"/>
        <w:right w:val="none" w:sz="0" w:space="0" w:color="auto"/>
      </w:divBdr>
    </w:div>
    <w:div w:id="672685018">
      <w:bodyDiv w:val="1"/>
      <w:marLeft w:val="0"/>
      <w:marRight w:val="0"/>
      <w:marTop w:val="0"/>
      <w:marBottom w:val="0"/>
      <w:divBdr>
        <w:top w:val="none" w:sz="0" w:space="0" w:color="auto"/>
        <w:left w:val="none" w:sz="0" w:space="0" w:color="auto"/>
        <w:bottom w:val="none" w:sz="0" w:space="0" w:color="auto"/>
        <w:right w:val="none" w:sz="0" w:space="0" w:color="auto"/>
      </w:divBdr>
    </w:div>
    <w:div w:id="672876993">
      <w:bodyDiv w:val="1"/>
      <w:marLeft w:val="0"/>
      <w:marRight w:val="0"/>
      <w:marTop w:val="0"/>
      <w:marBottom w:val="0"/>
      <w:divBdr>
        <w:top w:val="none" w:sz="0" w:space="0" w:color="auto"/>
        <w:left w:val="none" w:sz="0" w:space="0" w:color="auto"/>
        <w:bottom w:val="none" w:sz="0" w:space="0" w:color="auto"/>
        <w:right w:val="none" w:sz="0" w:space="0" w:color="auto"/>
      </w:divBdr>
    </w:div>
    <w:div w:id="674038892">
      <w:bodyDiv w:val="1"/>
      <w:marLeft w:val="0"/>
      <w:marRight w:val="0"/>
      <w:marTop w:val="0"/>
      <w:marBottom w:val="0"/>
      <w:divBdr>
        <w:top w:val="none" w:sz="0" w:space="0" w:color="auto"/>
        <w:left w:val="none" w:sz="0" w:space="0" w:color="auto"/>
        <w:bottom w:val="none" w:sz="0" w:space="0" w:color="auto"/>
        <w:right w:val="none" w:sz="0" w:space="0" w:color="auto"/>
      </w:divBdr>
    </w:div>
    <w:div w:id="676082780">
      <w:bodyDiv w:val="1"/>
      <w:marLeft w:val="0"/>
      <w:marRight w:val="0"/>
      <w:marTop w:val="0"/>
      <w:marBottom w:val="0"/>
      <w:divBdr>
        <w:top w:val="none" w:sz="0" w:space="0" w:color="auto"/>
        <w:left w:val="none" w:sz="0" w:space="0" w:color="auto"/>
        <w:bottom w:val="none" w:sz="0" w:space="0" w:color="auto"/>
        <w:right w:val="none" w:sz="0" w:space="0" w:color="auto"/>
      </w:divBdr>
    </w:div>
    <w:div w:id="676423684">
      <w:bodyDiv w:val="1"/>
      <w:marLeft w:val="0"/>
      <w:marRight w:val="0"/>
      <w:marTop w:val="0"/>
      <w:marBottom w:val="0"/>
      <w:divBdr>
        <w:top w:val="none" w:sz="0" w:space="0" w:color="auto"/>
        <w:left w:val="none" w:sz="0" w:space="0" w:color="auto"/>
        <w:bottom w:val="none" w:sz="0" w:space="0" w:color="auto"/>
        <w:right w:val="none" w:sz="0" w:space="0" w:color="auto"/>
      </w:divBdr>
    </w:div>
    <w:div w:id="676689825">
      <w:bodyDiv w:val="1"/>
      <w:marLeft w:val="0"/>
      <w:marRight w:val="0"/>
      <w:marTop w:val="0"/>
      <w:marBottom w:val="0"/>
      <w:divBdr>
        <w:top w:val="none" w:sz="0" w:space="0" w:color="auto"/>
        <w:left w:val="none" w:sz="0" w:space="0" w:color="auto"/>
        <w:bottom w:val="none" w:sz="0" w:space="0" w:color="auto"/>
        <w:right w:val="none" w:sz="0" w:space="0" w:color="auto"/>
      </w:divBdr>
    </w:div>
    <w:div w:id="677266786">
      <w:bodyDiv w:val="1"/>
      <w:marLeft w:val="0"/>
      <w:marRight w:val="0"/>
      <w:marTop w:val="0"/>
      <w:marBottom w:val="0"/>
      <w:divBdr>
        <w:top w:val="none" w:sz="0" w:space="0" w:color="auto"/>
        <w:left w:val="none" w:sz="0" w:space="0" w:color="auto"/>
        <w:bottom w:val="none" w:sz="0" w:space="0" w:color="auto"/>
        <w:right w:val="none" w:sz="0" w:space="0" w:color="auto"/>
      </w:divBdr>
    </w:div>
    <w:div w:id="679165442">
      <w:bodyDiv w:val="1"/>
      <w:marLeft w:val="0"/>
      <w:marRight w:val="0"/>
      <w:marTop w:val="0"/>
      <w:marBottom w:val="0"/>
      <w:divBdr>
        <w:top w:val="none" w:sz="0" w:space="0" w:color="auto"/>
        <w:left w:val="none" w:sz="0" w:space="0" w:color="auto"/>
        <w:bottom w:val="none" w:sz="0" w:space="0" w:color="auto"/>
        <w:right w:val="none" w:sz="0" w:space="0" w:color="auto"/>
      </w:divBdr>
    </w:div>
    <w:div w:id="679282543">
      <w:bodyDiv w:val="1"/>
      <w:marLeft w:val="0"/>
      <w:marRight w:val="0"/>
      <w:marTop w:val="0"/>
      <w:marBottom w:val="0"/>
      <w:divBdr>
        <w:top w:val="none" w:sz="0" w:space="0" w:color="auto"/>
        <w:left w:val="none" w:sz="0" w:space="0" w:color="auto"/>
        <w:bottom w:val="none" w:sz="0" w:space="0" w:color="auto"/>
        <w:right w:val="none" w:sz="0" w:space="0" w:color="auto"/>
      </w:divBdr>
    </w:div>
    <w:div w:id="679964640">
      <w:bodyDiv w:val="1"/>
      <w:marLeft w:val="0"/>
      <w:marRight w:val="0"/>
      <w:marTop w:val="0"/>
      <w:marBottom w:val="0"/>
      <w:divBdr>
        <w:top w:val="none" w:sz="0" w:space="0" w:color="auto"/>
        <w:left w:val="none" w:sz="0" w:space="0" w:color="auto"/>
        <w:bottom w:val="none" w:sz="0" w:space="0" w:color="auto"/>
        <w:right w:val="none" w:sz="0" w:space="0" w:color="auto"/>
      </w:divBdr>
    </w:div>
    <w:div w:id="682905340">
      <w:bodyDiv w:val="1"/>
      <w:marLeft w:val="0"/>
      <w:marRight w:val="0"/>
      <w:marTop w:val="0"/>
      <w:marBottom w:val="0"/>
      <w:divBdr>
        <w:top w:val="none" w:sz="0" w:space="0" w:color="auto"/>
        <w:left w:val="none" w:sz="0" w:space="0" w:color="auto"/>
        <w:bottom w:val="none" w:sz="0" w:space="0" w:color="auto"/>
        <w:right w:val="none" w:sz="0" w:space="0" w:color="auto"/>
      </w:divBdr>
    </w:div>
    <w:div w:id="683748784">
      <w:bodyDiv w:val="1"/>
      <w:marLeft w:val="0"/>
      <w:marRight w:val="0"/>
      <w:marTop w:val="0"/>
      <w:marBottom w:val="0"/>
      <w:divBdr>
        <w:top w:val="none" w:sz="0" w:space="0" w:color="auto"/>
        <w:left w:val="none" w:sz="0" w:space="0" w:color="auto"/>
        <w:bottom w:val="none" w:sz="0" w:space="0" w:color="auto"/>
        <w:right w:val="none" w:sz="0" w:space="0" w:color="auto"/>
      </w:divBdr>
    </w:div>
    <w:div w:id="684404441">
      <w:bodyDiv w:val="1"/>
      <w:marLeft w:val="0"/>
      <w:marRight w:val="0"/>
      <w:marTop w:val="0"/>
      <w:marBottom w:val="0"/>
      <w:divBdr>
        <w:top w:val="none" w:sz="0" w:space="0" w:color="auto"/>
        <w:left w:val="none" w:sz="0" w:space="0" w:color="auto"/>
        <w:bottom w:val="none" w:sz="0" w:space="0" w:color="auto"/>
        <w:right w:val="none" w:sz="0" w:space="0" w:color="auto"/>
      </w:divBdr>
    </w:div>
    <w:div w:id="685013549">
      <w:bodyDiv w:val="1"/>
      <w:marLeft w:val="0"/>
      <w:marRight w:val="0"/>
      <w:marTop w:val="0"/>
      <w:marBottom w:val="0"/>
      <w:divBdr>
        <w:top w:val="none" w:sz="0" w:space="0" w:color="auto"/>
        <w:left w:val="none" w:sz="0" w:space="0" w:color="auto"/>
        <w:bottom w:val="none" w:sz="0" w:space="0" w:color="auto"/>
        <w:right w:val="none" w:sz="0" w:space="0" w:color="auto"/>
      </w:divBdr>
    </w:div>
    <w:div w:id="685447201">
      <w:bodyDiv w:val="1"/>
      <w:marLeft w:val="0"/>
      <w:marRight w:val="0"/>
      <w:marTop w:val="0"/>
      <w:marBottom w:val="0"/>
      <w:divBdr>
        <w:top w:val="none" w:sz="0" w:space="0" w:color="auto"/>
        <w:left w:val="none" w:sz="0" w:space="0" w:color="auto"/>
        <w:bottom w:val="none" w:sz="0" w:space="0" w:color="auto"/>
        <w:right w:val="none" w:sz="0" w:space="0" w:color="auto"/>
      </w:divBdr>
    </w:div>
    <w:div w:id="685834776">
      <w:bodyDiv w:val="1"/>
      <w:marLeft w:val="0"/>
      <w:marRight w:val="0"/>
      <w:marTop w:val="0"/>
      <w:marBottom w:val="0"/>
      <w:divBdr>
        <w:top w:val="none" w:sz="0" w:space="0" w:color="auto"/>
        <w:left w:val="none" w:sz="0" w:space="0" w:color="auto"/>
        <w:bottom w:val="none" w:sz="0" w:space="0" w:color="auto"/>
        <w:right w:val="none" w:sz="0" w:space="0" w:color="auto"/>
      </w:divBdr>
    </w:div>
    <w:div w:id="687416487">
      <w:bodyDiv w:val="1"/>
      <w:marLeft w:val="0"/>
      <w:marRight w:val="0"/>
      <w:marTop w:val="0"/>
      <w:marBottom w:val="0"/>
      <w:divBdr>
        <w:top w:val="none" w:sz="0" w:space="0" w:color="auto"/>
        <w:left w:val="none" w:sz="0" w:space="0" w:color="auto"/>
        <w:bottom w:val="none" w:sz="0" w:space="0" w:color="auto"/>
        <w:right w:val="none" w:sz="0" w:space="0" w:color="auto"/>
      </w:divBdr>
    </w:div>
    <w:div w:id="688532179">
      <w:bodyDiv w:val="1"/>
      <w:marLeft w:val="0"/>
      <w:marRight w:val="0"/>
      <w:marTop w:val="0"/>
      <w:marBottom w:val="0"/>
      <w:divBdr>
        <w:top w:val="none" w:sz="0" w:space="0" w:color="auto"/>
        <w:left w:val="none" w:sz="0" w:space="0" w:color="auto"/>
        <w:bottom w:val="none" w:sz="0" w:space="0" w:color="auto"/>
        <w:right w:val="none" w:sz="0" w:space="0" w:color="auto"/>
      </w:divBdr>
    </w:div>
    <w:div w:id="693381007">
      <w:bodyDiv w:val="1"/>
      <w:marLeft w:val="0"/>
      <w:marRight w:val="0"/>
      <w:marTop w:val="0"/>
      <w:marBottom w:val="0"/>
      <w:divBdr>
        <w:top w:val="none" w:sz="0" w:space="0" w:color="auto"/>
        <w:left w:val="none" w:sz="0" w:space="0" w:color="auto"/>
        <w:bottom w:val="none" w:sz="0" w:space="0" w:color="auto"/>
        <w:right w:val="none" w:sz="0" w:space="0" w:color="auto"/>
      </w:divBdr>
    </w:div>
    <w:div w:id="694383770">
      <w:bodyDiv w:val="1"/>
      <w:marLeft w:val="0"/>
      <w:marRight w:val="0"/>
      <w:marTop w:val="0"/>
      <w:marBottom w:val="0"/>
      <w:divBdr>
        <w:top w:val="none" w:sz="0" w:space="0" w:color="auto"/>
        <w:left w:val="none" w:sz="0" w:space="0" w:color="auto"/>
        <w:bottom w:val="none" w:sz="0" w:space="0" w:color="auto"/>
        <w:right w:val="none" w:sz="0" w:space="0" w:color="auto"/>
      </w:divBdr>
    </w:div>
    <w:div w:id="699209392">
      <w:bodyDiv w:val="1"/>
      <w:marLeft w:val="0"/>
      <w:marRight w:val="0"/>
      <w:marTop w:val="0"/>
      <w:marBottom w:val="0"/>
      <w:divBdr>
        <w:top w:val="none" w:sz="0" w:space="0" w:color="auto"/>
        <w:left w:val="none" w:sz="0" w:space="0" w:color="auto"/>
        <w:bottom w:val="none" w:sz="0" w:space="0" w:color="auto"/>
        <w:right w:val="none" w:sz="0" w:space="0" w:color="auto"/>
      </w:divBdr>
    </w:div>
    <w:div w:id="700713540">
      <w:bodyDiv w:val="1"/>
      <w:marLeft w:val="0"/>
      <w:marRight w:val="0"/>
      <w:marTop w:val="0"/>
      <w:marBottom w:val="0"/>
      <w:divBdr>
        <w:top w:val="none" w:sz="0" w:space="0" w:color="auto"/>
        <w:left w:val="none" w:sz="0" w:space="0" w:color="auto"/>
        <w:bottom w:val="none" w:sz="0" w:space="0" w:color="auto"/>
        <w:right w:val="none" w:sz="0" w:space="0" w:color="auto"/>
      </w:divBdr>
    </w:div>
    <w:div w:id="701514717">
      <w:bodyDiv w:val="1"/>
      <w:marLeft w:val="0"/>
      <w:marRight w:val="0"/>
      <w:marTop w:val="0"/>
      <w:marBottom w:val="0"/>
      <w:divBdr>
        <w:top w:val="none" w:sz="0" w:space="0" w:color="auto"/>
        <w:left w:val="none" w:sz="0" w:space="0" w:color="auto"/>
        <w:bottom w:val="none" w:sz="0" w:space="0" w:color="auto"/>
        <w:right w:val="none" w:sz="0" w:space="0" w:color="auto"/>
      </w:divBdr>
    </w:div>
    <w:div w:id="701783511">
      <w:bodyDiv w:val="1"/>
      <w:marLeft w:val="0"/>
      <w:marRight w:val="0"/>
      <w:marTop w:val="0"/>
      <w:marBottom w:val="0"/>
      <w:divBdr>
        <w:top w:val="none" w:sz="0" w:space="0" w:color="auto"/>
        <w:left w:val="none" w:sz="0" w:space="0" w:color="auto"/>
        <w:bottom w:val="none" w:sz="0" w:space="0" w:color="auto"/>
        <w:right w:val="none" w:sz="0" w:space="0" w:color="auto"/>
      </w:divBdr>
    </w:div>
    <w:div w:id="702706020">
      <w:bodyDiv w:val="1"/>
      <w:marLeft w:val="0"/>
      <w:marRight w:val="0"/>
      <w:marTop w:val="0"/>
      <w:marBottom w:val="0"/>
      <w:divBdr>
        <w:top w:val="none" w:sz="0" w:space="0" w:color="auto"/>
        <w:left w:val="none" w:sz="0" w:space="0" w:color="auto"/>
        <w:bottom w:val="none" w:sz="0" w:space="0" w:color="auto"/>
        <w:right w:val="none" w:sz="0" w:space="0" w:color="auto"/>
      </w:divBdr>
    </w:div>
    <w:div w:id="703025187">
      <w:bodyDiv w:val="1"/>
      <w:marLeft w:val="0"/>
      <w:marRight w:val="0"/>
      <w:marTop w:val="0"/>
      <w:marBottom w:val="0"/>
      <w:divBdr>
        <w:top w:val="none" w:sz="0" w:space="0" w:color="auto"/>
        <w:left w:val="none" w:sz="0" w:space="0" w:color="auto"/>
        <w:bottom w:val="none" w:sz="0" w:space="0" w:color="auto"/>
        <w:right w:val="none" w:sz="0" w:space="0" w:color="auto"/>
      </w:divBdr>
    </w:div>
    <w:div w:id="704793601">
      <w:bodyDiv w:val="1"/>
      <w:marLeft w:val="0"/>
      <w:marRight w:val="0"/>
      <w:marTop w:val="0"/>
      <w:marBottom w:val="0"/>
      <w:divBdr>
        <w:top w:val="none" w:sz="0" w:space="0" w:color="auto"/>
        <w:left w:val="none" w:sz="0" w:space="0" w:color="auto"/>
        <w:bottom w:val="none" w:sz="0" w:space="0" w:color="auto"/>
        <w:right w:val="none" w:sz="0" w:space="0" w:color="auto"/>
      </w:divBdr>
    </w:div>
    <w:div w:id="704795842">
      <w:bodyDiv w:val="1"/>
      <w:marLeft w:val="0"/>
      <w:marRight w:val="0"/>
      <w:marTop w:val="0"/>
      <w:marBottom w:val="0"/>
      <w:divBdr>
        <w:top w:val="none" w:sz="0" w:space="0" w:color="auto"/>
        <w:left w:val="none" w:sz="0" w:space="0" w:color="auto"/>
        <w:bottom w:val="none" w:sz="0" w:space="0" w:color="auto"/>
        <w:right w:val="none" w:sz="0" w:space="0" w:color="auto"/>
      </w:divBdr>
    </w:div>
    <w:div w:id="706295191">
      <w:bodyDiv w:val="1"/>
      <w:marLeft w:val="0"/>
      <w:marRight w:val="0"/>
      <w:marTop w:val="0"/>
      <w:marBottom w:val="0"/>
      <w:divBdr>
        <w:top w:val="none" w:sz="0" w:space="0" w:color="auto"/>
        <w:left w:val="none" w:sz="0" w:space="0" w:color="auto"/>
        <w:bottom w:val="none" w:sz="0" w:space="0" w:color="auto"/>
        <w:right w:val="none" w:sz="0" w:space="0" w:color="auto"/>
      </w:divBdr>
    </w:div>
    <w:div w:id="708383865">
      <w:bodyDiv w:val="1"/>
      <w:marLeft w:val="0"/>
      <w:marRight w:val="0"/>
      <w:marTop w:val="0"/>
      <w:marBottom w:val="0"/>
      <w:divBdr>
        <w:top w:val="none" w:sz="0" w:space="0" w:color="auto"/>
        <w:left w:val="none" w:sz="0" w:space="0" w:color="auto"/>
        <w:bottom w:val="none" w:sz="0" w:space="0" w:color="auto"/>
        <w:right w:val="none" w:sz="0" w:space="0" w:color="auto"/>
      </w:divBdr>
    </w:div>
    <w:div w:id="709262026">
      <w:bodyDiv w:val="1"/>
      <w:marLeft w:val="0"/>
      <w:marRight w:val="0"/>
      <w:marTop w:val="0"/>
      <w:marBottom w:val="0"/>
      <w:divBdr>
        <w:top w:val="none" w:sz="0" w:space="0" w:color="auto"/>
        <w:left w:val="none" w:sz="0" w:space="0" w:color="auto"/>
        <w:bottom w:val="none" w:sz="0" w:space="0" w:color="auto"/>
        <w:right w:val="none" w:sz="0" w:space="0" w:color="auto"/>
      </w:divBdr>
    </w:div>
    <w:div w:id="711467267">
      <w:bodyDiv w:val="1"/>
      <w:marLeft w:val="0"/>
      <w:marRight w:val="0"/>
      <w:marTop w:val="0"/>
      <w:marBottom w:val="0"/>
      <w:divBdr>
        <w:top w:val="none" w:sz="0" w:space="0" w:color="auto"/>
        <w:left w:val="none" w:sz="0" w:space="0" w:color="auto"/>
        <w:bottom w:val="none" w:sz="0" w:space="0" w:color="auto"/>
        <w:right w:val="none" w:sz="0" w:space="0" w:color="auto"/>
      </w:divBdr>
    </w:div>
    <w:div w:id="713384624">
      <w:bodyDiv w:val="1"/>
      <w:marLeft w:val="0"/>
      <w:marRight w:val="0"/>
      <w:marTop w:val="0"/>
      <w:marBottom w:val="0"/>
      <w:divBdr>
        <w:top w:val="none" w:sz="0" w:space="0" w:color="auto"/>
        <w:left w:val="none" w:sz="0" w:space="0" w:color="auto"/>
        <w:bottom w:val="none" w:sz="0" w:space="0" w:color="auto"/>
        <w:right w:val="none" w:sz="0" w:space="0" w:color="auto"/>
      </w:divBdr>
    </w:div>
    <w:div w:id="713895354">
      <w:bodyDiv w:val="1"/>
      <w:marLeft w:val="0"/>
      <w:marRight w:val="0"/>
      <w:marTop w:val="0"/>
      <w:marBottom w:val="0"/>
      <w:divBdr>
        <w:top w:val="none" w:sz="0" w:space="0" w:color="auto"/>
        <w:left w:val="none" w:sz="0" w:space="0" w:color="auto"/>
        <w:bottom w:val="none" w:sz="0" w:space="0" w:color="auto"/>
        <w:right w:val="none" w:sz="0" w:space="0" w:color="auto"/>
      </w:divBdr>
    </w:div>
    <w:div w:id="714620004">
      <w:bodyDiv w:val="1"/>
      <w:marLeft w:val="0"/>
      <w:marRight w:val="0"/>
      <w:marTop w:val="0"/>
      <w:marBottom w:val="0"/>
      <w:divBdr>
        <w:top w:val="none" w:sz="0" w:space="0" w:color="auto"/>
        <w:left w:val="none" w:sz="0" w:space="0" w:color="auto"/>
        <w:bottom w:val="none" w:sz="0" w:space="0" w:color="auto"/>
        <w:right w:val="none" w:sz="0" w:space="0" w:color="auto"/>
      </w:divBdr>
    </w:div>
    <w:div w:id="715395588">
      <w:bodyDiv w:val="1"/>
      <w:marLeft w:val="0"/>
      <w:marRight w:val="0"/>
      <w:marTop w:val="0"/>
      <w:marBottom w:val="0"/>
      <w:divBdr>
        <w:top w:val="none" w:sz="0" w:space="0" w:color="auto"/>
        <w:left w:val="none" w:sz="0" w:space="0" w:color="auto"/>
        <w:bottom w:val="none" w:sz="0" w:space="0" w:color="auto"/>
        <w:right w:val="none" w:sz="0" w:space="0" w:color="auto"/>
      </w:divBdr>
    </w:div>
    <w:div w:id="716247436">
      <w:bodyDiv w:val="1"/>
      <w:marLeft w:val="0"/>
      <w:marRight w:val="0"/>
      <w:marTop w:val="0"/>
      <w:marBottom w:val="0"/>
      <w:divBdr>
        <w:top w:val="none" w:sz="0" w:space="0" w:color="auto"/>
        <w:left w:val="none" w:sz="0" w:space="0" w:color="auto"/>
        <w:bottom w:val="none" w:sz="0" w:space="0" w:color="auto"/>
        <w:right w:val="none" w:sz="0" w:space="0" w:color="auto"/>
      </w:divBdr>
    </w:div>
    <w:div w:id="716856314">
      <w:bodyDiv w:val="1"/>
      <w:marLeft w:val="0"/>
      <w:marRight w:val="0"/>
      <w:marTop w:val="0"/>
      <w:marBottom w:val="0"/>
      <w:divBdr>
        <w:top w:val="none" w:sz="0" w:space="0" w:color="auto"/>
        <w:left w:val="none" w:sz="0" w:space="0" w:color="auto"/>
        <w:bottom w:val="none" w:sz="0" w:space="0" w:color="auto"/>
        <w:right w:val="none" w:sz="0" w:space="0" w:color="auto"/>
      </w:divBdr>
    </w:div>
    <w:div w:id="717971201">
      <w:bodyDiv w:val="1"/>
      <w:marLeft w:val="0"/>
      <w:marRight w:val="0"/>
      <w:marTop w:val="0"/>
      <w:marBottom w:val="0"/>
      <w:divBdr>
        <w:top w:val="none" w:sz="0" w:space="0" w:color="auto"/>
        <w:left w:val="none" w:sz="0" w:space="0" w:color="auto"/>
        <w:bottom w:val="none" w:sz="0" w:space="0" w:color="auto"/>
        <w:right w:val="none" w:sz="0" w:space="0" w:color="auto"/>
      </w:divBdr>
    </w:div>
    <w:div w:id="719327753">
      <w:bodyDiv w:val="1"/>
      <w:marLeft w:val="0"/>
      <w:marRight w:val="0"/>
      <w:marTop w:val="0"/>
      <w:marBottom w:val="0"/>
      <w:divBdr>
        <w:top w:val="none" w:sz="0" w:space="0" w:color="auto"/>
        <w:left w:val="none" w:sz="0" w:space="0" w:color="auto"/>
        <w:bottom w:val="none" w:sz="0" w:space="0" w:color="auto"/>
        <w:right w:val="none" w:sz="0" w:space="0" w:color="auto"/>
      </w:divBdr>
    </w:div>
    <w:div w:id="719397871">
      <w:bodyDiv w:val="1"/>
      <w:marLeft w:val="0"/>
      <w:marRight w:val="0"/>
      <w:marTop w:val="0"/>
      <w:marBottom w:val="0"/>
      <w:divBdr>
        <w:top w:val="none" w:sz="0" w:space="0" w:color="auto"/>
        <w:left w:val="none" w:sz="0" w:space="0" w:color="auto"/>
        <w:bottom w:val="none" w:sz="0" w:space="0" w:color="auto"/>
        <w:right w:val="none" w:sz="0" w:space="0" w:color="auto"/>
      </w:divBdr>
    </w:div>
    <w:div w:id="719744084">
      <w:bodyDiv w:val="1"/>
      <w:marLeft w:val="0"/>
      <w:marRight w:val="0"/>
      <w:marTop w:val="0"/>
      <w:marBottom w:val="0"/>
      <w:divBdr>
        <w:top w:val="none" w:sz="0" w:space="0" w:color="auto"/>
        <w:left w:val="none" w:sz="0" w:space="0" w:color="auto"/>
        <w:bottom w:val="none" w:sz="0" w:space="0" w:color="auto"/>
        <w:right w:val="none" w:sz="0" w:space="0" w:color="auto"/>
      </w:divBdr>
    </w:div>
    <w:div w:id="722556916">
      <w:bodyDiv w:val="1"/>
      <w:marLeft w:val="0"/>
      <w:marRight w:val="0"/>
      <w:marTop w:val="0"/>
      <w:marBottom w:val="0"/>
      <w:divBdr>
        <w:top w:val="none" w:sz="0" w:space="0" w:color="auto"/>
        <w:left w:val="none" w:sz="0" w:space="0" w:color="auto"/>
        <w:bottom w:val="none" w:sz="0" w:space="0" w:color="auto"/>
        <w:right w:val="none" w:sz="0" w:space="0" w:color="auto"/>
      </w:divBdr>
    </w:div>
    <w:div w:id="723337834">
      <w:bodyDiv w:val="1"/>
      <w:marLeft w:val="0"/>
      <w:marRight w:val="0"/>
      <w:marTop w:val="0"/>
      <w:marBottom w:val="0"/>
      <w:divBdr>
        <w:top w:val="none" w:sz="0" w:space="0" w:color="auto"/>
        <w:left w:val="none" w:sz="0" w:space="0" w:color="auto"/>
        <w:bottom w:val="none" w:sz="0" w:space="0" w:color="auto"/>
        <w:right w:val="none" w:sz="0" w:space="0" w:color="auto"/>
      </w:divBdr>
    </w:div>
    <w:div w:id="724910442">
      <w:bodyDiv w:val="1"/>
      <w:marLeft w:val="0"/>
      <w:marRight w:val="0"/>
      <w:marTop w:val="0"/>
      <w:marBottom w:val="0"/>
      <w:divBdr>
        <w:top w:val="none" w:sz="0" w:space="0" w:color="auto"/>
        <w:left w:val="none" w:sz="0" w:space="0" w:color="auto"/>
        <w:bottom w:val="none" w:sz="0" w:space="0" w:color="auto"/>
        <w:right w:val="none" w:sz="0" w:space="0" w:color="auto"/>
      </w:divBdr>
    </w:div>
    <w:div w:id="725378920">
      <w:bodyDiv w:val="1"/>
      <w:marLeft w:val="0"/>
      <w:marRight w:val="0"/>
      <w:marTop w:val="0"/>
      <w:marBottom w:val="0"/>
      <w:divBdr>
        <w:top w:val="none" w:sz="0" w:space="0" w:color="auto"/>
        <w:left w:val="none" w:sz="0" w:space="0" w:color="auto"/>
        <w:bottom w:val="none" w:sz="0" w:space="0" w:color="auto"/>
        <w:right w:val="none" w:sz="0" w:space="0" w:color="auto"/>
      </w:divBdr>
    </w:div>
    <w:div w:id="727726355">
      <w:bodyDiv w:val="1"/>
      <w:marLeft w:val="0"/>
      <w:marRight w:val="0"/>
      <w:marTop w:val="0"/>
      <w:marBottom w:val="0"/>
      <w:divBdr>
        <w:top w:val="none" w:sz="0" w:space="0" w:color="auto"/>
        <w:left w:val="none" w:sz="0" w:space="0" w:color="auto"/>
        <w:bottom w:val="none" w:sz="0" w:space="0" w:color="auto"/>
        <w:right w:val="none" w:sz="0" w:space="0" w:color="auto"/>
      </w:divBdr>
    </w:div>
    <w:div w:id="731657645">
      <w:bodyDiv w:val="1"/>
      <w:marLeft w:val="0"/>
      <w:marRight w:val="0"/>
      <w:marTop w:val="0"/>
      <w:marBottom w:val="0"/>
      <w:divBdr>
        <w:top w:val="none" w:sz="0" w:space="0" w:color="auto"/>
        <w:left w:val="none" w:sz="0" w:space="0" w:color="auto"/>
        <w:bottom w:val="none" w:sz="0" w:space="0" w:color="auto"/>
        <w:right w:val="none" w:sz="0" w:space="0" w:color="auto"/>
      </w:divBdr>
    </w:div>
    <w:div w:id="732309888">
      <w:bodyDiv w:val="1"/>
      <w:marLeft w:val="0"/>
      <w:marRight w:val="0"/>
      <w:marTop w:val="0"/>
      <w:marBottom w:val="0"/>
      <w:divBdr>
        <w:top w:val="none" w:sz="0" w:space="0" w:color="auto"/>
        <w:left w:val="none" w:sz="0" w:space="0" w:color="auto"/>
        <w:bottom w:val="none" w:sz="0" w:space="0" w:color="auto"/>
        <w:right w:val="none" w:sz="0" w:space="0" w:color="auto"/>
      </w:divBdr>
    </w:div>
    <w:div w:id="733091572">
      <w:bodyDiv w:val="1"/>
      <w:marLeft w:val="0"/>
      <w:marRight w:val="0"/>
      <w:marTop w:val="0"/>
      <w:marBottom w:val="0"/>
      <w:divBdr>
        <w:top w:val="none" w:sz="0" w:space="0" w:color="auto"/>
        <w:left w:val="none" w:sz="0" w:space="0" w:color="auto"/>
        <w:bottom w:val="none" w:sz="0" w:space="0" w:color="auto"/>
        <w:right w:val="none" w:sz="0" w:space="0" w:color="auto"/>
      </w:divBdr>
    </w:div>
    <w:div w:id="733625760">
      <w:bodyDiv w:val="1"/>
      <w:marLeft w:val="0"/>
      <w:marRight w:val="0"/>
      <w:marTop w:val="0"/>
      <w:marBottom w:val="0"/>
      <w:divBdr>
        <w:top w:val="none" w:sz="0" w:space="0" w:color="auto"/>
        <w:left w:val="none" w:sz="0" w:space="0" w:color="auto"/>
        <w:bottom w:val="none" w:sz="0" w:space="0" w:color="auto"/>
        <w:right w:val="none" w:sz="0" w:space="0" w:color="auto"/>
      </w:divBdr>
    </w:div>
    <w:div w:id="735935130">
      <w:bodyDiv w:val="1"/>
      <w:marLeft w:val="0"/>
      <w:marRight w:val="0"/>
      <w:marTop w:val="0"/>
      <w:marBottom w:val="0"/>
      <w:divBdr>
        <w:top w:val="none" w:sz="0" w:space="0" w:color="auto"/>
        <w:left w:val="none" w:sz="0" w:space="0" w:color="auto"/>
        <w:bottom w:val="none" w:sz="0" w:space="0" w:color="auto"/>
        <w:right w:val="none" w:sz="0" w:space="0" w:color="auto"/>
      </w:divBdr>
    </w:div>
    <w:div w:id="736897772">
      <w:bodyDiv w:val="1"/>
      <w:marLeft w:val="0"/>
      <w:marRight w:val="0"/>
      <w:marTop w:val="0"/>
      <w:marBottom w:val="0"/>
      <w:divBdr>
        <w:top w:val="none" w:sz="0" w:space="0" w:color="auto"/>
        <w:left w:val="none" w:sz="0" w:space="0" w:color="auto"/>
        <w:bottom w:val="none" w:sz="0" w:space="0" w:color="auto"/>
        <w:right w:val="none" w:sz="0" w:space="0" w:color="auto"/>
      </w:divBdr>
    </w:div>
    <w:div w:id="737433577">
      <w:bodyDiv w:val="1"/>
      <w:marLeft w:val="0"/>
      <w:marRight w:val="0"/>
      <w:marTop w:val="0"/>
      <w:marBottom w:val="0"/>
      <w:divBdr>
        <w:top w:val="none" w:sz="0" w:space="0" w:color="auto"/>
        <w:left w:val="none" w:sz="0" w:space="0" w:color="auto"/>
        <w:bottom w:val="none" w:sz="0" w:space="0" w:color="auto"/>
        <w:right w:val="none" w:sz="0" w:space="0" w:color="auto"/>
      </w:divBdr>
    </w:div>
    <w:div w:id="738135133">
      <w:bodyDiv w:val="1"/>
      <w:marLeft w:val="0"/>
      <w:marRight w:val="0"/>
      <w:marTop w:val="0"/>
      <w:marBottom w:val="0"/>
      <w:divBdr>
        <w:top w:val="none" w:sz="0" w:space="0" w:color="auto"/>
        <w:left w:val="none" w:sz="0" w:space="0" w:color="auto"/>
        <w:bottom w:val="none" w:sz="0" w:space="0" w:color="auto"/>
        <w:right w:val="none" w:sz="0" w:space="0" w:color="auto"/>
      </w:divBdr>
    </w:div>
    <w:div w:id="740176515">
      <w:bodyDiv w:val="1"/>
      <w:marLeft w:val="0"/>
      <w:marRight w:val="0"/>
      <w:marTop w:val="0"/>
      <w:marBottom w:val="0"/>
      <w:divBdr>
        <w:top w:val="none" w:sz="0" w:space="0" w:color="auto"/>
        <w:left w:val="none" w:sz="0" w:space="0" w:color="auto"/>
        <w:bottom w:val="none" w:sz="0" w:space="0" w:color="auto"/>
        <w:right w:val="none" w:sz="0" w:space="0" w:color="auto"/>
      </w:divBdr>
    </w:div>
    <w:div w:id="740367329">
      <w:bodyDiv w:val="1"/>
      <w:marLeft w:val="0"/>
      <w:marRight w:val="0"/>
      <w:marTop w:val="0"/>
      <w:marBottom w:val="0"/>
      <w:divBdr>
        <w:top w:val="none" w:sz="0" w:space="0" w:color="auto"/>
        <w:left w:val="none" w:sz="0" w:space="0" w:color="auto"/>
        <w:bottom w:val="none" w:sz="0" w:space="0" w:color="auto"/>
        <w:right w:val="none" w:sz="0" w:space="0" w:color="auto"/>
      </w:divBdr>
    </w:div>
    <w:div w:id="742410430">
      <w:bodyDiv w:val="1"/>
      <w:marLeft w:val="0"/>
      <w:marRight w:val="0"/>
      <w:marTop w:val="0"/>
      <w:marBottom w:val="0"/>
      <w:divBdr>
        <w:top w:val="none" w:sz="0" w:space="0" w:color="auto"/>
        <w:left w:val="none" w:sz="0" w:space="0" w:color="auto"/>
        <w:bottom w:val="none" w:sz="0" w:space="0" w:color="auto"/>
        <w:right w:val="none" w:sz="0" w:space="0" w:color="auto"/>
      </w:divBdr>
    </w:div>
    <w:div w:id="742605006">
      <w:bodyDiv w:val="1"/>
      <w:marLeft w:val="0"/>
      <w:marRight w:val="0"/>
      <w:marTop w:val="0"/>
      <w:marBottom w:val="0"/>
      <w:divBdr>
        <w:top w:val="none" w:sz="0" w:space="0" w:color="auto"/>
        <w:left w:val="none" w:sz="0" w:space="0" w:color="auto"/>
        <w:bottom w:val="none" w:sz="0" w:space="0" w:color="auto"/>
        <w:right w:val="none" w:sz="0" w:space="0" w:color="auto"/>
      </w:divBdr>
    </w:div>
    <w:div w:id="743334606">
      <w:bodyDiv w:val="1"/>
      <w:marLeft w:val="0"/>
      <w:marRight w:val="0"/>
      <w:marTop w:val="0"/>
      <w:marBottom w:val="0"/>
      <w:divBdr>
        <w:top w:val="none" w:sz="0" w:space="0" w:color="auto"/>
        <w:left w:val="none" w:sz="0" w:space="0" w:color="auto"/>
        <w:bottom w:val="none" w:sz="0" w:space="0" w:color="auto"/>
        <w:right w:val="none" w:sz="0" w:space="0" w:color="auto"/>
      </w:divBdr>
    </w:div>
    <w:div w:id="745953938">
      <w:bodyDiv w:val="1"/>
      <w:marLeft w:val="0"/>
      <w:marRight w:val="0"/>
      <w:marTop w:val="0"/>
      <w:marBottom w:val="0"/>
      <w:divBdr>
        <w:top w:val="none" w:sz="0" w:space="0" w:color="auto"/>
        <w:left w:val="none" w:sz="0" w:space="0" w:color="auto"/>
        <w:bottom w:val="none" w:sz="0" w:space="0" w:color="auto"/>
        <w:right w:val="none" w:sz="0" w:space="0" w:color="auto"/>
      </w:divBdr>
    </w:div>
    <w:div w:id="746028401">
      <w:bodyDiv w:val="1"/>
      <w:marLeft w:val="0"/>
      <w:marRight w:val="0"/>
      <w:marTop w:val="0"/>
      <w:marBottom w:val="0"/>
      <w:divBdr>
        <w:top w:val="none" w:sz="0" w:space="0" w:color="auto"/>
        <w:left w:val="none" w:sz="0" w:space="0" w:color="auto"/>
        <w:bottom w:val="none" w:sz="0" w:space="0" w:color="auto"/>
        <w:right w:val="none" w:sz="0" w:space="0" w:color="auto"/>
      </w:divBdr>
    </w:div>
    <w:div w:id="746415396">
      <w:bodyDiv w:val="1"/>
      <w:marLeft w:val="0"/>
      <w:marRight w:val="0"/>
      <w:marTop w:val="0"/>
      <w:marBottom w:val="0"/>
      <w:divBdr>
        <w:top w:val="none" w:sz="0" w:space="0" w:color="auto"/>
        <w:left w:val="none" w:sz="0" w:space="0" w:color="auto"/>
        <w:bottom w:val="none" w:sz="0" w:space="0" w:color="auto"/>
        <w:right w:val="none" w:sz="0" w:space="0" w:color="auto"/>
      </w:divBdr>
    </w:div>
    <w:div w:id="747574266">
      <w:bodyDiv w:val="1"/>
      <w:marLeft w:val="0"/>
      <w:marRight w:val="0"/>
      <w:marTop w:val="0"/>
      <w:marBottom w:val="0"/>
      <w:divBdr>
        <w:top w:val="none" w:sz="0" w:space="0" w:color="auto"/>
        <w:left w:val="none" w:sz="0" w:space="0" w:color="auto"/>
        <w:bottom w:val="none" w:sz="0" w:space="0" w:color="auto"/>
        <w:right w:val="none" w:sz="0" w:space="0" w:color="auto"/>
      </w:divBdr>
    </w:div>
    <w:div w:id="748846324">
      <w:bodyDiv w:val="1"/>
      <w:marLeft w:val="0"/>
      <w:marRight w:val="0"/>
      <w:marTop w:val="0"/>
      <w:marBottom w:val="0"/>
      <w:divBdr>
        <w:top w:val="none" w:sz="0" w:space="0" w:color="auto"/>
        <w:left w:val="none" w:sz="0" w:space="0" w:color="auto"/>
        <w:bottom w:val="none" w:sz="0" w:space="0" w:color="auto"/>
        <w:right w:val="none" w:sz="0" w:space="0" w:color="auto"/>
      </w:divBdr>
    </w:div>
    <w:div w:id="750471186">
      <w:bodyDiv w:val="1"/>
      <w:marLeft w:val="0"/>
      <w:marRight w:val="0"/>
      <w:marTop w:val="0"/>
      <w:marBottom w:val="0"/>
      <w:divBdr>
        <w:top w:val="none" w:sz="0" w:space="0" w:color="auto"/>
        <w:left w:val="none" w:sz="0" w:space="0" w:color="auto"/>
        <w:bottom w:val="none" w:sz="0" w:space="0" w:color="auto"/>
        <w:right w:val="none" w:sz="0" w:space="0" w:color="auto"/>
      </w:divBdr>
    </w:div>
    <w:div w:id="751585655">
      <w:bodyDiv w:val="1"/>
      <w:marLeft w:val="0"/>
      <w:marRight w:val="0"/>
      <w:marTop w:val="0"/>
      <w:marBottom w:val="0"/>
      <w:divBdr>
        <w:top w:val="none" w:sz="0" w:space="0" w:color="auto"/>
        <w:left w:val="none" w:sz="0" w:space="0" w:color="auto"/>
        <w:bottom w:val="none" w:sz="0" w:space="0" w:color="auto"/>
        <w:right w:val="none" w:sz="0" w:space="0" w:color="auto"/>
      </w:divBdr>
    </w:div>
    <w:div w:id="752434970">
      <w:bodyDiv w:val="1"/>
      <w:marLeft w:val="0"/>
      <w:marRight w:val="0"/>
      <w:marTop w:val="0"/>
      <w:marBottom w:val="0"/>
      <w:divBdr>
        <w:top w:val="none" w:sz="0" w:space="0" w:color="auto"/>
        <w:left w:val="none" w:sz="0" w:space="0" w:color="auto"/>
        <w:bottom w:val="none" w:sz="0" w:space="0" w:color="auto"/>
        <w:right w:val="none" w:sz="0" w:space="0" w:color="auto"/>
      </w:divBdr>
    </w:div>
    <w:div w:id="753362465">
      <w:bodyDiv w:val="1"/>
      <w:marLeft w:val="0"/>
      <w:marRight w:val="0"/>
      <w:marTop w:val="0"/>
      <w:marBottom w:val="0"/>
      <w:divBdr>
        <w:top w:val="none" w:sz="0" w:space="0" w:color="auto"/>
        <w:left w:val="none" w:sz="0" w:space="0" w:color="auto"/>
        <w:bottom w:val="none" w:sz="0" w:space="0" w:color="auto"/>
        <w:right w:val="none" w:sz="0" w:space="0" w:color="auto"/>
      </w:divBdr>
    </w:div>
    <w:div w:id="755322139">
      <w:bodyDiv w:val="1"/>
      <w:marLeft w:val="0"/>
      <w:marRight w:val="0"/>
      <w:marTop w:val="0"/>
      <w:marBottom w:val="0"/>
      <w:divBdr>
        <w:top w:val="none" w:sz="0" w:space="0" w:color="auto"/>
        <w:left w:val="none" w:sz="0" w:space="0" w:color="auto"/>
        <w:bottom w:val="none" w:sz="0" w:space="0" w:color="auto"/>
        <w:right w:val="none" w:sz="0" w:space="0" w:color="auto"/>
      </w:divBdr>
    </w:div>
    <w:div w:id="755438024">
      <w:bodyDiv w:val="1"/>
      <w:marLeft w:val="0"/>
      <w:marRight w:val="0"/>
      <w:marTop w:val="0"/>
      <w:marBottom w:val="0"/>
      <w:divBdr>
        <w:top w:val="none" w:sz="0" w:space="0" w:color="auto"/>
        <w:left w:val="none" w:sz="0" w:space="0" w:color="auto"/>
        <w:bottom w:val="none" w:sz="0" w:space="0" w:color="auto"/>
        <w:right w:val="none" w:sz="0" w:space="0" w:color="auto"/>
      </w:divBdr>
    </w:div>
    <w:div w:id="757019336">
      <w:bodyDiv w:val="1"/>
      <w:marLeft w:val="0"/>
      <w:marRight w:val="0"/>
      <w:marTop w:val="0"/>
      <w:marBottom w:val="0"/>
      <w:divBdr>
        <w:top w:val="none" w:sz="0" w:space="0" w:color="auto"/>
        <w:left w:val="none" w:sz="0" w:space="0" w:color="auto"/>
        <w:bottom w:val="none" w:sz="0" w:space="0" w:color="auto"/>
        <w:right w:val="none" w:sz="0" w:space="0" w:color="auto"/>
      </w:divBdr>
    </w:div>
    <w:div w:id="757404439">
      <w:bodyDiv w:val="1"/>
      <w:marLeft w:val="0"/>
      <w:marRight w:val="0"/>
      <w:marTop w:val="0"/>
      <w:marBottom w:val="0"/>
      <w:divBdr>
        <w:top w:val="none" w:sz="0" w:space="0" w:color="auto"/>
        <w:left w:val="none" w:sz="0" w:space="0" w:color="auto"/>
        <w:bottom w:val="none" w:sz="0" w:space="0" w:color="auto"/>
        <w:right w:val="none" w:sz="0" w:space="0" w:color="auto"/>
      </w:divBdr>
    </w:div>
    <w:div w:id="760027716">
      <w:bodyDiv w:val="1"/>
      <w:marLeft w:val="0"/>
      <w:marRight w:val="0"/>
      <w:marTop w:val="0"/>
      <w:marBottom w:val="0"/>
      <w:divBdr>
        <w:top w:val="none" w:sz="0" w:space="0" w:color="auto"/>
        <w:left w:val="none" w:sz="0" w:space="0" w:color="auto"/>
        <w:bottom w:val="none" w:sz="0" w:space="0" w:color="auto"/>
        <w:right w:val="none" w:sz="0" w:space="0" w:color="auto"/>
      </w:divBdr>
    </w:div>
    <w:div w:id="760293885">
      <w:bodyDiv w:val="1"/>
      <w:marLeft w:val="0"/>
      <w:marRight w:val="0"/>
      <w:marTop w:val="0"/>
      <w:marBottom w:val="0"/>
      <w:divBdr>
        <w:top w:val="none" w:sz="0" w:space="0" w:color="auto"/>
        <w:left w:val="none" w:sz="0" w:space="0" w:color="auto"/>
        <w:bottom w:val="none" w:sz="0" w:space="0" w:color="auto"/>
        <w:right w:val="none" w:sz="0" w:space="0" w:color="auto"/>
      </w:divBdr>
    </w:div>
    <w:div w:id="760294291">
      <w:bodyDiv w:val="1"/>
      <w:marLeft w:val="0"/>
      <w:marRight w:val="0"/>
      <w:marTop w:val="0"/>
      <w:marBottom w:val="0"/>
      <w:divBdr>
        <w:top w:val="none" w:sz="0" w:space="0" w:color="auto"/>
        <w:left w:val="none" w:sz="0" w:space="0" w:color="auto"/>
        <w:bottom w:val="none" w:sz="0" w:space="0" w:color="auto"/>
        <w:right w:val="none" w:sz="0" w:space="0" w:color="auto"/>
      </w:divBdr>
    </w:div>
    <w:div w:id="764426823">
      <w:bodyDiv w:val="1"/>
      <w:marLeft w:val="0"/>
      <w:marRight w:val="0"/>
      <w:marTop w:val="0"/>
      <w:marBottom w:val="0"/>
      <w:divBdr>
        <w:top w:val="none" w:sz="0" w:space="0" w:color="auto"/>
        <w:left w:val="none" w:sz="0" w:space="0" w:color="auto"/>
        <w:bottom w:val="none" w:sz="0" w:space="0" w:color="auto"/>
        <w:right w:val="none" w:sz="0" w:space="0" w:color="auto"/>
      </w:divBdr>
    </w:div>
    <w:div w:id="766266520">
      <w:bodyDiv w:val="1"/>
      <w:marLeft w:val="0"/>
      <w:marRight w:val="0"/>
      <w:marTop w:val="0"/>
      <w:marBottom w:val="0"/>
      <w:divBdr>
        <w:top w:val="none" w:sz="0" w:space="0" w:color="auto"/>
        <w:left w:val="none" w:sz="0" w:space="0" w:color="auto"/>
        <w:bottom w:val="none" w:sz="0" w:space="0" w:color="auto"/>
        <w:right w:val="none" w:sz="0" w:space="0" w:color="auto"/>
      </w:divBdr>
    </w:div>
    <w:div w:id="767121195">
      <w:bodyDiv w:val="1"/>
      <w:marLeft w:val="0"/>
      <w:marRight w:val="0"/>
      <w:marTop w:val="0"/>
      <w:marBottom w:val="0"/>
      <w:divBdr>
        <w:top w:val="none" w:sz="0" w:space="0" w:color="auto"/>
        <w:left w:val="none" w:sz="0" w:space="0" w:color="auto"/>
        <w:bottom w:val="none" w:sz="0" w:space="0" w:color="auto"/>
        <w:right w:val="none" w:sz="0" w:space="0" w:color="auto"/>
      </w:divBdr>
    </w:div>
    <w:div w:id="769201341">
      <w:bodyDiv w:val="1"/>
      <w:marLeft w:val="0"/>
      <w:marRight w:val="0"/>
      <w:marTop w:val="0"/>
      <w:marBottom w:val="0"/>
      <w:divBdr>
        <w:top w:val="none" w:sz="0" w:space="0" w:color="auto"/>
        <w:left w:val="none" w:sz="0" w:space="0" w:color="auto"/>
        <w:bottom w:val="none" w:sz="0" w:space="0" w:color="auto"/>
        <w:right w:val="none" w:sz="0" w:space="0" w:color="auto"/>
      </w:divBdr>
    </w:div>
    <w:div w:id="771705564">
      <w:bodyDiv w:val="1"/>
      <w:marLeft w:val="0"/>
      <w:marRight w:val="0"/>
      <w:marTop w:val="0"/>
      <w:marBottom w:val="0"/>
      <w:divBdr>
        <w:top w:val="none" w:sz="0" w:space="0" w:color="auto"/>
        <w:left w:val="none" w:sz="0" w:space="0" w:color="auto"/>
        <w:bottom w:val="none" w:sz="0" w:space="0" w:color="auto"/>
        <w:right w:val="none" w:sz="0" w:space="0" w:color="auto"/>
      </w:divBdr>
    </w:div>
    <w:div w:id="772091163">
      <w:bodyDiv w:val="1"/>
      <w:marLeft w:val="0"/>
      <w:marRight w:val="0"/>
      <w:marTop w:val="0"/>
      <w:marBottom w:val="0"/>
      <w:divBdr>
        <w:top w:val="none" w:sz="0" w:space="0" w:color="auto"/>
        <w:left w:val="none" w:sz="0" w:space="0" w:color="auto"/>
        <w:bottom w:val="none" w:sz="0" w:space="0" w:color="auto"/>
        <w:right w:val="none" w:sz="0" w:space="0" w:color="auto"/>
      </w:divBdr>
    </w:div>
    <w:div w:id="775294955">
      <w:bodyDiv w:val="1"/>
      <w:marLeft w:val="0"/>
      <w:marRight w:val="0"/>
      <w:marTop w:val="0"/>
      <w:marBottom w:val="0"/>
      <w:divBdr>
        <w:top w:val="none" w:sz="0" w:space="0" w:color="auto"/>
        <w:left w:val="none" w:sz="0" w:space="0" w:color="auto"/>
        <w:bottom w:val="none" w:sz="0" w:space="0" w:color="auto"/>
        <w:right w:val="none" w:sz="0" w:space="0" w:color="auto"/>
      </w:divBdr>
    </w:div>
    <w:div w:id="775447253">
      <w:bodyDiv w:val="1"/>
      <w:marLeft w:val="0"/>
      <w:marRight w:val="0"/>
      <w:marTop w:val="0"/>
      <w:marBottom w:val="0"/>
      <w:divBdr>
        <w:top w:val="none" w:sz="0" w:space="0" w:color="auto"/>
        <w:left w:val="none" w:sz="0" w:space="0" w:color="auto"/>
        <w:bottom w:val="none" w:sz="0" w:space="0" w:color="auto"/>
        <w:right w:val="none" w:sz="0" w:space="0" w:color="auto"/>
      </w:divBdr>
    </w:div>
    <w:div w:id="777064455">
      <w:bodyDiv w:val="1"/>
      <w:marLeft w:val="0"/>
      <w:marRight w:val="0"/>
      <w:marTop w:val="0"/>
      <w:marBottom w:val="0"/>
      <w:divBdr>
        <w:top w:val="none" w:sz="0" w:space="0" w:color="auto"/>
        <w:left w:val="none" w:sz="0" w:space="0" w:color="auto"/>
        <w:bottom w:val="none" w:sz="0" w:space="0" w:color="auto"/>
        <w:right w:val="none" w:sz="0" w:space="0" w:color="auto"/>
      </w:divBdr>
    </w:div>
    <w:div w:id="780300735">
      <w:bodyDiv w:val="1"/>
      <w:marLeft w:val="0"/>
      <w:marRight w:val="0"/>
      <w:marTop w:val="0"/>
      <w:marBottom w:val="0"/>
      <w:divBdr>
        <w:top w:val="none" w:sz="0" w:space="0" w:color="auto"/>
        <w:left w:val="none" w:sz="0" w:space="0" w:color="auto"/>
        <w:bottom w:val="none" w:sz="0" w:space="0" w:color="auto"/>
        <w:right w:val="none" w:sz="0" w:space="0" w:color="auto"/>
      </w:divBdr>
    </w:div>
    <w:div w:id="780997754">
      <w:bodyDiv w:val="1"/>
      <w:marLeft w:val="0"/>
      <w:marRight w:val="0"/>
      <w:marTop w:val="0"/>
      <w:marBottom w:val="0"/>
      <w:divBdr>
        <w:top w:val="none" w:sz="0" w:space="0" w:color="auto"/>
        <w:left w:val="none" w:sz="0" w:space="0" w:color="auto"/>
        <w:bottom w:val="none" w:sz="0" w:space="0" w:color="auto"/>
        <w:right w:val="none" w:sz="0" w:space="0" w:color="auto"/>
      </w:divBdr>
    </w:div>
    <w:div w:id="784424171">
      <w:bodyDiv w:val="1"/>
      <w:marLeft w:val="0"/>
      <w:marRight w:val="0"/>
      <w:marTop w:val="0"/>
      <w:marBottom w:val="0"/>
      <w:divBdr>
        <w:top w:val="none" w:sz="0" w:space="0" w:color="auto"/>
        <w:left w:val="none" w:sz="0" w:space="0" w:color="auto"/>
        <w:bottom w:val="none" w:sz="0" w:space="0" w:color="auto"/>
        <w:right w:val="none" w:sz="0" w:space="0" w:color="auto"/>
      </w:divBdr>
    </w:div>
    <w:div w:id="784471940">
      <w:bodyDiv w:val="1"/>
      <w:marLeft w:val="0"/>
      <w:marRight w:val="0"/>
      <w:marTop w:val="0"/>
      <w:marBottom w:val="0"/>
      <w:divBdr>
        <w:top w:val="none" w:sz="0" w:space="0" w:color="auto"/>
        <w:left w:val="none" w:sz="0" w:space="0" w:color="auto"/>
        <w:bottom w:val="none" w:sz="0" w:space="0" w:color="auto"/>
        <w:right w:val="none" w:sz="0" w:space="0" w:color="auto"/>
      </w:divBdr>
    </w:div>
    <w:div w:id="784688799">
      <w:bodyDiv w:val="1"/>
      <w:marLeft w:val="0"/>
      <w:marRight w:val="0"/>
      <w:marTop w:val="0"/>
      <w:marBottom w:val="0"/>
      <w:divBdr>
        <w:top w:val="none" w:sz="0" w:space="0" w:color="auto"/>
        <w:left w:val="none" w:sz="0" w:space="0" w:color="auto"/>
        <w:bottom w:val="none" w:sz="0" w:space="0" w:color="auto"/>
        <w:right w:val="none" w:sz="0" w:space="0" w:color="auto"/>
      </w:divBdr>
    </w:div>
    <w:div w:id="785776806">
      <w:bodyDiv w:val="1"/>
      <w:marLeft w:val="0"/>
      <w:marRight w:val="0"/>
      <w:marTop w:val="0"/>
      <w:marBottom w:val="0"/>
      <w:divBdr>
        <w:top w:val="none" w:sz="0" w:space="0" w:color="auto"/>
        <w:left w:val="none" w:sz="0" w:space="0" w:color="auto"/>
        <w:bottom w:val="none" w:sz="0" w:space="0" w:color="auto"/>
        <w:right w:val="none" w:sz="0" w:space="0" w:color="auto"/>
      </w:divBdr>
    </w:div>
    <w:div w:id="787162897">
      <w:bodyDiv w:val="1"/>
      <w:marLeft w:val="0"/>
      <w:marRight w:val="0"/>
      <w:marTop w:val="0"/>
      <w:marBottom w:val="0"/>
      <w:divBdr>
        <w:top w:val="none" w:sz="0" w:space="0" w:color="auto"/>
        <w:left w:val="none" w:sz="0" w:space="0" w:color="auto"/>
        <w:bottom w:val="none" w:sz="0" w:space="0" w:color="auto"/>
        <w:right w:val="none" w:sz="0" w:space="0" w:color="auto"/>
      </w:divBdr>
    </w:div>
    <w:div w:id="789668143">
      <w:bodyDiv w:val="1"/>
      <w:marLeft w:val="0"/>
      <w:marRight w:val="0"/>
      <w:marTop w:val="0"/>
      <w:marBottom w:val="0"/>
      <w:divBdr>
        <w:top w:val="none" w:sz="0" w:space="0" w:color="auto"/>
        <w:left w:val="none" w:sz="0" w:space="0" w:color="auto"/>
        <w:bottom w:val="none" w:sz="0" w:space="0" w:color="auto"/>
        <w:right w:val="none" w:sz="0" w:space="0" w:color="auto"/>
      </w:divBdr>
    </w:div>
    <w:div w:id="791292139">
      <w:bodyDiv w:val="1"/>
      <w:marLeft w:val="0"/>
      <w:marRight w:val="0"/>
      <w:marTop w:val="0"/>
      <w:marBottom w:val="0"/>
      <w:divBdr>
        <w:top w:val="none" w:sz="0" w:space="0" w:color="auto"/>
        <w:left w:val="none" w:sz="0" w:space="0" w:color="auto"/>
        <w:bottom w:val="none" w:sz="0" w:space="0" w:color="auto"/>
        <w:right w:val="none" w:sz="0" w:space="0" w:color="auto"/>
      </w:divBdr>
    </w:div>
    <w:div w:id="791554673">
      <w:bodyDiv w:val="1"/>
      <w:marLeft w:val="0"/>
      <w:marRight w:val="0"/>
      <w:marTop w:val="0"/>
      <w:marBottom w:val="0"/>
      <w:divBdr>
        <w:top w:val="none" w:sz="0" w:space="0" w:color="auto"/>
        <w:left w:val="none" w:sz="0" w:space="0" w:color="auto"/>
        <w:bottom w:val="none" w:sz="0" w:space="0" w:color="auto"/>
        <w:right w:val="none" w:sz="0" w:space="0" w:color="auto"/>
      </w:divBdr>
    </w:div>
    <w:div w:id="792022174">
      <w:bodyDiv w:val="1"/>
      <w:marLeft w:val="0"/>
      <w:marRight w:val="0"/>
      <w:marTop w:val="0"/>
      <w:marBottom w:val="0"/>
      <w:divBdr>
        <w:top w:val="none" w:sz="0" w:space="0" w:color="auto"/>
        <w:left w:val="none" w:sz="0" w:space="0" w:color="auto"/>
        <w:bottom w:val="none" w:sz="0" w:space="0" w:color="auto"/>
        <w:right w:val="none" w:sz="0" w:space="0" w:color="auto"/>
      </w:divBdr>
    </w:div>
    <w:div w:id="793206795">
      <w:bodyDiv w:val="1"/>
      <w:marLeft w:val="0"/>
      <w:marRight w:val="0"/>
      <w:marTop w:val="0"/>
      <w:marBottom w:val="0"/>
      <w:divBdr>
        <w:top w:val="none" w:sz="0" w:space="0" w:color="auto"/>
        <w:left w:val="none" w:sz="0" w:space="0" w:color="auto"/>
        <w:bottom w:val="none" w:sz="0" w:space="0" w:color="auto"/>
        <w:right w:val="none" w:sz="0" w:space="0" w:color="auto"/>
      </w:divBdr>
    </w:div>
    <w:div w:id="793907569">
      <w:bodyDiv w:val="1"/>
      <w:marLeft w:val="0"/>
      <w:marRight w:val="0"/>
      <w:marTop w:val="0"/>
      <w:marBottom w:val="0"/>
      <w:divBdr>
        <w:top w:val="none" w:sz="0" w:space="0" w:color="auto"/>
        <w:left w:val="none" w:sz="0" w:space="0" w:color="auto"/>
        <w:bottom w:val="none" w:sz="0" w:space="0" w:color="auto"/>
        <w:right w:val="none" w:sz="0" w:space="0" w:color="auto"/>
      </w:divBdr>
    </w:div>
    <w:div w:id="795179893">
      <w:bodyDiv w:val="1"/>
      <w:marLeft w:val="0"/>
      <w:marRight w:val="0"/>
      <w:marTop w:val="0"/>
      <w:marBottom w:val="0"/>
      <w:divBdr>
        <w:top w:val="none" w:sz="0" w:space="0" w:color="auto"/>
        <w:left w:val="none" w:sz="0" w:space="0" w:color="auto"/>
        <w:bottom w:val="none" w:sz="0" w:space="0" w:color="auto"/>
        <w:right w:val="none" w:sz="0" w:space="0" w:color="auto"/>
      </w:divBdr>
    </w:div>
    <w:div w:id="796264684">
      <w:bodyDiv w:val="1"/>
      <w:marLeft w:val="0"/>
      <w:marRight w:val="0"/>
      <w:marTop w:val="0"/>
      <w:marBottom w:val="0"/>
      <w:divBdr>
        <w:top w:val="none" w:sz="0" w:space="0" w:color="auto"/>
        <w:left w:val="none" w:sz="0" w:space="0" w:color="auto"/>
        <w:bottom w:val="none" w:sz="0" w:space="0" w:color="auto"/>
        <w:right w:val="none" w:sz="0" w:space="0" w:color="auto"/>
      </w:divBdr>
    </w:div>
    <w:div w:id="796993955">
      <w:bodyDiv w:val="1"/>
      <w:marLeft w:val="0"/>
      <w:marRight w:val="0"/>
      <w:marTop w:val="0"/>
      <w:marBottom w:val="0"/>
      <w:divBdr>
        <w:top w:val="none" w:sz="0" w:space="0" w:color="auto"/>
        <w:left w:val="none" w:sz="0" w:space="0" w:color="auto"/>
        <w:bottom w:val="none" w:sz="0" w:space="0" w:color="auto"/>
        <w:right w:val="none" w:sz="0" w:space="0" w:color="auto"/>
      </w:divBdr>
    </w:div>
    <w:div w:id="797063627">
      <w:bodyDiv w:val="1"/>
      <w:marLeft w:val="0"/>
      <w:marRight w:val="0"/>
      <w:marTop w:val="0"/>
      <w:marBottom w:val="0"/>
      <w:divBdr>
        <w:top w:val="none" w:sz="0" w:space="0" w:color="auto"/>
        <w:left w:val="none" w:sz="0" w:space="0" w:color="auto"/>
        <w:bottom w:val="none" w:sz="0" w:space="0" w:color="auto"/>
        <w:right w:val="none" w:sz="0" w:space="0" w:color="auto"/>
      </w:divBdr>
    </w:div>
    <w:div w:id="797138612">
      <w:bodyDiv w:val="1"/>
      <w:marLeft w:val="0"/>
      <w:marRight w:val="0"/>
      <w:marTop w:val="0"/>
      <w:marBottom w:val="0"/>
      <w:divBdr>
        <w:top w:val="none" w:sz="0" w:space="0" w:color="auto"/>
        <w:left w:val="none" w:sz="0" w:space="0" w:color="auto"/>
        <w:bottom w:val="none" w:sz="0" w:space="0" w:color="auto"/>
        <w:right w:val="none" w:sz="0" w:space="0" w:color="auto"/>
      </w:divBdr>
    </w:div>
    <w:div w:id="799566383">
      <w:bodyDiv w:val="1"/>
      <w:marLeft w:val="0"/>
      <w:marRight w:val="0"/>
      <w:marTop w:val="0"/>
      <w:marBottom w:val="0"/>
      <w:divBdr>
        <w:top w:val="none" w:sz="0" w:space="0" w:color="auto"/>
        <w:left w:val="none" w:sz="0" w:space="0" w:color="auto"/>
        <w:bottom w:val="none" w:sz="0" w:space="0" w:color="auto"/>
        <w:right w:val="none" w:sz="0" w:space="0" w:color="auto"/>
      </w:divBdr>
    </w:div>
    <w:div w:id="799612693">
      <w:bodyDiv w:val="1"/>
      <w:marLeft w:val="0"/>
      <w:marRight w:val="0"/>
      <w:marTop w:val="0"/>
      <w:marBottom w:val="0"/>
      <w:divBdr>
        <w:top w:val="none" w:sz="0" w:space="0" w:color="auto"/>
        <w:left w:val="none" w:sz="0" w:space="0" w:color="auto"/>
        <w:bottom w:val="none" w:sz="0" w:space="0" w:color="auto"/>
        <w:right w:val="none" w:sz="0" w:space="0" w:color="auto"/>
      </w:divBdr>
    </w:div>
    <w:div w:id="799882548">
      <w:bodyDiv w:val="1"/>
      <w:marLeft w:val="0"/>
      <w:marRight w:val="0"/>
      <w:marTop w:val="0"/>
      <w:marBottom w:val="0"/>
      <w:divBdr>
        <w:top w:val="none" w:sz="0" w:space="0" w:color="auto"/>
        <w:left w:val="none" w:sz="0" w:space="0" w:color="auto"/>
        <w:bottom w:val="none" w:sz="0" w:space="0" w:color="auto"/>
        <w:right w:val="none" w:sz="0" w:space="0" w:color="auto"/>
      </w:divBdr>
    </w:div>
    <w:div w:id="800269062">
      <w:bodyDiv w:val="1"/>
      <w:marLeft w:val="0"/>
      <w:marRight w:val="0"/>
      <w:marTop w:val="0"/>
      <w:marBottom w:val="0"/>
      <w:divBdr>
        <w:top w:val="none" w:sz="0" w:space="0" w:color="auto"/>
        <w:left w:val="none" w:sz="0" w:space="0" w:color="auto"/>
        <w:bottom w:val="none" w:sz="0" w:space="0" w:color="auto"/>
        <w:right w:val="none" w:sz="0" w:space="0" w:color="auto"/>
      </w:divBdr>
    </w:div>
    <w:div w:id="801075881">
      <w:bodyDiv w:val="1"/>
      <w:marLeft w:val="0"/>
      <w:marRight w:val="0"/>
      <w:marTop w:val="0"/>
      <w:marBottom w:val="0"/>
      <w:divBdr>
        <w:top w:val="none" w:sz="0" w:space="0" w:color="auto"/>
        <w:left w:val="none" w:sz="0" w:space="0" w:color="auto"/>
        <w:bottom w:val="none" w:sz="0" w:space="0" w:color="auto"/>
        <w:right w:val="none" w:sz="0" w:space="0" w:color="auto"/>
      </w:divBdr>
    </w:div>
    <w:div w:id="801773070">
      <w:bodyDiv w:val="1"/>
      <w:marLeft w:val="0"/>
      <w:marRight w:val="0"/>
      <w:marTop w:val="0"/>
      <w:marBottom w:val="0"/>
      <w:divBdr>
        <w:top w:val="none" w:sz="0" w:space="0" w:color="auto"/>
        <w:left w:val="none" w:sz="0" w:space="0" w:color="auto"/>
        <w:bottom w:val="none" w:sz="0" w:space="0" w:color="auto"/>
        <w:right w:val="none" w:sz="0" w:space="0" w:color="auto"/>
      </w:divBdr>
    </w:div>
    <w:div w:id="803699610">
      <w:bodyDiv w:val="1"/>
      <w:marLeft w:val="0"/>
      <w:marRight w:val="0"/>
      <w:marTop w:val="0"/>
      <w:marBottom w:val="0"/>
      <w:divBdr>
        <w:top w:val="none" w:sz="0" w:space="0" w:color="auto"/>
        <w:left w:val="none" w:sz="0" w:space="0" w:color="auto"/>
        <w:bottom w:val="none" w:sz="0" w:space="0" w:color="auto"/>
        <w:right w:val="none" w:sz="0" w:space="0" w:color="auto"/>
      </w:divBdr>
    </w:div>
    <w:div w:id="804932995">
      <w:bodyDiv w:val="1"/>
      <w:marLeft w:val="0"/>
      <w:marRight w:val="0"/>
      <w:marTop w:val="0"/>
      <w:marBottom w:val="0"/>
      <w:divBdr>
        <w:top w:val="none" w:sz="0" w:space="0" w:color="auto"/>
        <w:left w:val="none" w:sz="0" w:space="0" w:color="auto"/>
        <w:bottom w:val="none" w:sz="0" w:space="0" w:color="auto"/>
        <w:right w:val="none" w:sz="0" w:space="0" w:color="auto"/>
      </w:divBdr>
    </w:div>
    <w:div w:id="805050069">
      <w:bodyDiv w:val="1"/>
      <w:marLeft w:val="0"/>
      <w:marRight w:val="0"/>
      <w:marTop w:val="0"/>
      <w:marBottom w:val="0"/>
      <w:divBdr>
        <w:top w:val="none" w:sz="0" w:space="0" w:color="auto"/>
        <w:left w:val="none" w:sz="0" w:space="0" w:color="auto"/>
        <w:bottom w:val="none" w:sz="0" w:space="0" w:color="auto"/>
        <w:right w:val="none" w:sz="0" w:space="0" w:color="auto"/>
      </w:divBdr>
    </w:div>
    <w:div w:id="806123501">
      <w:bodyDiv w:val="1"/>
      <w:marLeft w:val="0"/>
      <w:marRight w:val="0"/>
      <w:marTop w:val="0"/>
      <w:marBottom w:val="0"/>
      <w:divBdr>
        <w:top w:val="none" w:sz="0" w:space="0" w:color="auto"/>
        <w:left w:val="none" w:sz="0" w:space="0" w:color="auto"/>
        <w:bottom w:val="none" w:sz="0" w:space="0" w:color="auto"/>
        <w:right w:val="none" w:sz="0" w:space="0" w:color="auto"/>
      </w:divBdr>
    </w:div>
    <w:div w:id="806822186">
      <w:bodyDiv w:val="1"/>
      <w:marLeft w:val="0"/>
      <w:marRight w:val="0"/>
      <w:marTop w:val="0"/>
      <w:marBottom w:val="0"/>
      <w:divBdr>
        <w:top w:val="none" w:sz="0" w:space="0" w:color="auto"/>
        <w:left w:val="none" w:sz="0" w:space="0" w:color="auto"/>
        <w:bottom w:val="none" w:sz="0" w:space="0" w:color="auto"/>
        <w:right w:val="none" w:sz="0" w:space="0" w:color="auto"/>
      </w:divBdr>
    </w:div>
    <w:div w:id="807476012">
      <w:bodyDiv w:val="1"/>
      <w:marLeft w:val="0"/>
      <w:marRight w:val="0"/>
      <w:marTop w:val="0"/>
      <w:marBottom w:val="0"/>
      <w:divBdr>
        <w:top w:val="none" w:sz="0" w:space="0" w:color="auto"/>
        <w:left w:val="none" w:sz="0" w:space="0" w:color="auto"/>
        <w:bottom w:val="none" w:sz="0" w:space="0" w:color="auto"/>
        <w:right w:val="none" w:sz="0" w:space="0" w:color="auto"/>
      </w:divBdr>
    </w:div>
    <w:div w:id="810102700">
      <w:bodyDiv w:val="1"/>
      <w:marLeft w:val="0"/>
      <w:marRight w:val="0"/>
      <w:marTop w:val="0"/>
      <w:marBottom w:val="0"/>
      <w:divBdr>
        <w:top w:val="none" w:sz="0" w:space="0" w:color="auto"/>
        <w:left w:val="none" w:sz="0" w:space="0" w:color="auto"/>
        <w:bottom w:val="none" w:sz="0" w:space="0" w:color="auto"/>
        <w:right w:val="none" w:sz="0" w:space="0" w:color="auto"/>
      </w:divBdr>
    </w:div>
    <w:div w:id="810489156">
      <w:bodyDiv w:val="1"/>
      <w:marLeft w:val="0"/>
      <w:marRight w:val="0"/>
      <w:marTop w:val="0"/>
      <w:marBottom w:val="0"/>
      <w:divBdr>
        <w:top w:val="none" w:sz="0" w:space="0" w:color="auto"/>
        <w:left w:val="none" w:sz="0" w:space="0" w:color="auto"/>
        <w:bottom w:val="none" w:sz="0" w:space="0" w:color="auto"/>
        <w:right w:val="none" w:sz="0" w:space="0" w:color="auto"/>
      </w:divBdr>
    </w:div>
    <w:div w:id="810824636">
      <w:bodyDiv w:val="1"/>
      <w:marLeft w:val="0"/>
      <w:marRight w:val="0"/>
      <w:marTop w:val="0"/>
      <w:marBottom w:val="0"/>
      <w:divBdr>
        <w:top w:val="none" w:sz="0" w:space="0" w:color="auto"/>
        <w:left w:val="none" w:sz="0" w:space="0" w:color="auto"/>
        <w:bottom w:val="none" w:sz="0" w:space="0" w:color="auto"/>
        <w:right w:val="none" w:sz="0" w:space="0" w:color="auto"/>
      </w:divBdr>
    </w:div>
    <w:div w:id="811403692">
      <w:bodyDiv w:val="1"/>
      <w:marLeft w:val="0"/>
      <w:marRight w:val="0"/>
      <w:marTop w:val="0"/>
      <w:marBottom w:val="0"/>
      <w:divBdr>
        <w:top w:val="none" w:sz="0" w:space="0" w:color="auto"/>
        <w:left w:val="none" w:sz="0" w:space="0" w:color="auto"/>
        <w:bottom w:val="none" w:sz="0" w:space="0" w:color="auto"/>
        <w:right w:val="none" w:sz="0" w:space="0" w:color="auto"/>
      </w:divBdr>
    </w:div>
    <w:div w:id="811561648">
      <w:bodyDiv w:val="1"/>
      <w:marLeft w:val="0"/>
      <w:marRight w:val="0"/>
      <w:marTop w:val="0"/>
      <w:marBottom w:val="0"/>
      <w:divBdr>
        <w:top w:val="none" w:sz="0" w:space="0" w:color="auto"/>
        <w:left w:val="none" w:sz="0" w:space="0" w:color="auto"/>
        <w:bottom w:val="none" w:sz="0" w:space="0" w:color="auto"/>
        <w:right w:val="none" w:sz="0" w:space="0" w:color="auto"/>
      </w:divBdr>
    </w:div>
    <w:div w:id="812063833">
      <w:bodyDiv w:val="1"/>
      <w:marLeft w:val="0"/>
      <w:marRight w:val="0"/>
      <w:marTop w:val="0"/>
      <w:marBottom w:val="0"/>
      <w:divBdr>
        <w:top w:val="none" w:sz="0" w:space="0" w:color="auto"/>
        <w:left w:val="none" w:sz="0" w:space="0" w:color="auto"/>
        <w:bottom w:val="none" w:sz="0" w:space="0" w:color="auto"/>
        <w:right w:val="none" w:sz="0" w:space="0" w:color="auto"/>
      </w:divBdr>
    </w:div>
    <w:div w:id="813522662">
      <w:bodyDiv w:val="1"/>
      <w:marLeft w:val="0"/>
      <w:marRight w:val="0"/>
      <w:marTop w:val="0"/>
      <w:marBottom w:val="0"/>
      <w:divBdr>
        <w:top w:val="none" w:sz="0" w:space="0" w:color="auto"/>
        <w:left w:val="none" w:sz="0" w:space="0" w:color="auto"/>
        <w:bottom w:val="none" w:sz="0" w:space="0" w:color="auto"/>
        <w:right w:val="none" w:sz="0" w:space="0" w:color="auto"/>
      </w:divBdr>
    </w:div>
    <w:div w:id="816801678">
      <w:bodyDiv w:val="1"/>
      <w:marLeft w:val="0"/>
      <w:marRight w:val="0"/>
      <w:marTop w:val="0"/>
      <w:marBottom w:val="0"/>
      <w:divBdr>
        <w:top w:val="none" w:sz="0" w:space="0" w:color="auto"/>
        <w:left w:val="none" w:sz="0" w:space="0" w:color="auto"/>
        <w:bottom w:val="none" w:sz="0" w:space="0" w:color="auto"/>
        <w:right w:val="none" w:sz="0" w:space="0" w:color="auto"/>
      </w:divBdr>
    </w:div>
    <w:div w:id="817379370">
      <w:bodyDiv w:val="1"/>
      <w:marLeft w:val="0"/>
      <w:marRight w:val="0"/>
      <w:marTop w:val="0"/>
      <w:marBottom w:val="0"/>
      <w:divBdr>
        <w:top w:val="none" w:sz="0" w:space="0" w:color="auto"/>
        <w:left w:val="none" w:sz="0" w:space="0" w:color="auto"/>
        <w:bottom w:val="none" w:sz="0" w:space="0" w:color="auto"/>
        <w:right w:val="none" w:sz="0" w:space="0" w:color="auto"/>
      </w:divBdr>
    </w:div>
    <w:div w:id="817696617">
      <w:bodyDiv w:val="1"/>
      <w:marLeft w:val="0"/>
      <w:marRight w:val="0"/>
      <w:marTop w:val="0"/>
      <w:marBottom w:val="0"/>
      <w:divBdr>
        <w:top w:val="none" w:sz="0" w:space="0" w:color="auto"/>
        <w:left w:val="none" w:sz="0" w:space="0" w:color="auto"/>
        <w:bottom w:val="none" w:sz="0" w:space="0" w:color="auto"/>
        <w:right w:val="none" w:sz="0" w:space="0" w:color="auto"/>
      </w:divBdr>
    </w:div>
    <w:div w:id="821115070">
      <w:bodyDiv w:val="1"/>
      <w:marLeft w:val="0"/>
      <w:marRight w:val="0"/>
      <w:marTop w:val="0"/>
      <w:marBottom w:val="0"/>
      <w:divBdr>
        <w:top w:val="none" w:sz="0" w:space="0" w:color="auto"/>
        <w:left w:val="none" w:sz="0" w:space="0" w:color="auto"/>
        <w:bottom w:val="none" w:sz="0" w:space="0" w:color="auto"/>
        <w:right w:val="none" w:sz="0" w:space="0" w:color="auto"/>
      </w:divBdr>
    </w:div>
    <w:div w:id="821241267">
      <w:bodyDiv w:val="1"/>
      <w:marLeft w:val="0"/>
      <w:marRight w:val="0"/>
      <w:marTop w:val="0"/>
      <w:marBottom w:val="0"/>
      <w:divBdr>
        <w:top w:val="none" w:sz="0" w:space="0" w:color="auto"/>
        <w:left w:val="none" w:sz="0" w:space="0" w:color="auto"/>
        <w:bottom w:val="none" w:sz="0" w:space="0" w:color="auto"/>
        <w:right w:val="none" w:sz="0" w:space="0" w:color="auto"/>
      </w:divBdr>
    </w:div>
    <w:div w:id="821459176">
      <w:bodyDiv w:val="1"/>
      <w:marLeft w:val="0"/>
      <w:marRight w:val="0"/>
      <w:marTop w:val="0"/>
      <w:marBottom w:val="0"/>
      <w:divBdr>
        <w:top w:val="none" w:sz="0" w:space="0" w:color="auto"/>
        <w:left w:val="none" w:sz="0" w:space="0" w:color="auto"/>
        <w:bottom w:val="none" w:sz="0" w:space="0" w:color="auto"/>
        <w:right w:val="none" w:sz="0" w:space="0" w:color="auto"/>
      </w:divBdr>
    </w:div>
    <w:div w:id="821582345">
      <w:bodyDiv w:val="1"/>
      <w:marLeft w:val="0"/>
      <w:marRight w:val="0"/>
      <w:marTop w:val="0"/>
      <w:marBottom w:val="0"/>
      <w:divBdr>
        <w:top w:val="none" w:sz="0" w:space="0" w:color="auto"/>
        <w:left w:val="none" w:sz="0" w:space="0" w:color="auto"/>
        <w:bottom w:val="none" w:sz="0" w:space="0" w:color="auto"/>
        <w:right w:val="none" w:sz="0" w:space="0" w:color="auto"/>
      </w:divBdr>
    </w:div>
    <w:div w:id="823545644">
      <w:bodyDiv w:val="1"/>
      <w:marLeft w:val="0"/>
      <w:marRight w:val="0"/>
      <w:marTop w:val="0"/>
      <w:marBottom w:val="0"/>
      <w:divBdr>
        <w:top w:val="none" w:sz="0" w:space="0" w:color="auto"/>
        <w:left w:val="none" w:sz="0" w:space="0" w:color="auto"/>
        <w:bottom w:val="none" w:sz="0" w:space="0" w:color="auto"/>
        <w:right w:val="none" w:sz="0" w:space="0" w:color="auto"/>
      </w:divBdr>
    </w:div>
    <w:div w:id="825902057">
      <w:bodyDiv w:val="1"/>
      <w:marLeft w:val="0"/>
      <w:marRight w:val="0"/>
      <w:marTop w:val="0"/>
      <w:marBottom w:val="0"/>
      <w:divBdr>
        <w:top w:val="none" w:sz="0" w:space="0" w:color="auto"/>
        <w:left w:val="none" w:sz="0" w:space="0" w:color="auto"/>
        <w:bottom w:val="none" w:sz="0" w:space="0" w:color="auto"/>
        <w:right w:val="none" w:sz="0" w:space="0" w:color="auto"/>
      </w:divBdr>
    </w:div>
    <w:div w:id="826358930">
      <w:bodyDiv w:val="1"/>
      <w:marLeft w:val="0"/>
      <w:marRight w:val="0"/>
      <w:marTop w:val="0"/>
      <w:marBottom w:val="0"/>
      <w:divBdr>
        <w:top w:val="none" w:sz="0" w:space="0" w:color="auto"/>
        <w:left w:val="none" w:sz="0" w:space="0" w:color="auto"/>
        <w:bottom w:val="none" w:sz="0" w:space="0" w:color="auto"/>
        <w:right w:val="none" w:sz="0" w:space="0" w:color="auto"/>
      </w:divBdr>
    </w:div>
    <w:div w:id="827676141">
      <w:bodyDiv w:val="1"/>
      <w:marLeft w:val="0"/>
      <w:marRight w:val="0"/>
      <w:marTop w:val="0"/>
      <w:marBottom w:val="0"/>
      <w:divBdr>
        <w:top w:val="none" w:sz="0" w:space="0" w:color="auto"/>
        <w:left w:val="none" w:sz="0" w:space="0" w:color="auto"/>
        <w:bottom w:val="none" w:sz="0" w:space="0" w:color="auto"/>
        <w:right w:val="none" w:sz="0" w:space="0" w:color="auto"/>
      </w:divBdr>
    </w:div>
    <w:div w:id="828860575">
      <w:bodyDiv w:val="1"/>
      <w:marLeft w:val="0"/>
      <w:marRight w:val="0"/>
      <w:marTop w:val="0"/>
      <w:marBottom w:val="0"/>
      <w:divBdr>
        <w:top w:val="none" w:sz="0" w:space="0" w:color="auto"/>
        <w:left w:val="none" w:sz="0" w:space="0" w:color="auto"/>
        <w:bottom w:val="none" w:sz="0" w:space="0" w:color="auto"/>
        <w:right w:val="none" w:sz="0" w:space="0" w:color="auto"/>
      </w:divBdr>
    </w:div>
    <w:div w:id="828908997">
      <w:bodyDiv w:val="1"/>
      <w:marLeft w:val="0"/>
      <w:marRight w:val="0"/>
      <w:marTop w:val="0"/>
      <w:marBottom w:val="0"/>
      <w:divBdr>
        <w:top w:val="none" w:sz="0" w:space="0" w:color="auto"/>
        <w:left w:val="none" w:sz="0" w:space="0" w:color="auto"/>
        <w:bottom w:val="none" w:sz="0" w:space="0" w:color="auto"/>
        <w:right w:val="none" w:sz="0" w:space="0" w:color="auto"/>
      </w:divBdr>
    </w:div>
    <w:div w:id="829906849">
      <w:bodyDiv w:val="1"/>
      <w:marLeft w:val="0"/>
      <w:marRight w:val="0"/>
      <w:marTop w:val="0"/>
      <w:marBottom w:val="0"/>
      <w:divBdr>
        <w:top w:val="none" w:sz="0" w:space="0" w:color="auto"/>
        <w:left w:val="none" w:sz="0" w:space="0" w:color="auto"/>
        <w:bottom w:val="none" w:sz="0" w:space="0" w:color="auto"/>
        <w:right w:val="none" w:sz="0" w:space="0" w:color="auto"/>
      </w:divBdr>
    </w:div>
    <w:div w:id="832454924">
      <w:bodyDiv w:val="1"/>
      <w:marLeft w:val="0"/>
      <w:marRight w:val="0"/>
      <w:marTop w:val="0"/>
      <w:marBottom w:val="0"/>
      <w:divBdr>
        <w:top w:val="none" w:sz="0" w:space="0" w:color="auto"/>
        <w:left w:val="none" w:sz="0" w:space="0" w:color="auto"/>
        <w:bottom w:val="none" w:sz="0" w:space="0" w:color="auto"/>
        <w:right w:val="none" w:sz="0" w:space="0" w:color="auto"/>
      </w:divBdr>
    </w:div>
    <w:div w:id="833449414">
      <w:bodyDiv w:val="1"/>
      <w:marLeft w:val="0"/>
      <w:marRight w:val="0"/>
      <w:marTop w:val="0"/>
      <w:marBottom w:val="0"/>
      <w:divBdr>
        <w:top w:val="none" w:sz="0" w:space="0" w:color="auto"/>
        <w:left w:val="none" w:sz="0" w:space="0" w:color="auto"/>
        <w:bottom w:val="none" w:sz="0" w:space="0" w:color="auto"/>
        <w:right w:val="none" w:sz="0" w:space="0" w:color="auto"/>
      </w:divBdr>
    </w:div>
    <w:div w:id="834420181">
      <w:bodyDiv w:val="1"/>
      <w:marLeft w:val="0"/>
      <w:marRight w:val="0"/>
      <w:marTop w:val="0"/>
      <w:marBottom w:val="0"/>
      <w:divBdr>
        <w:top w:val="none" w:sz="0" w:space="0" w:color="auto"/>
        <w:left w:val="none" w:sz="0" w:space="0" w:color="auto"/>
        <w:bottom w:val="none" w:sz="0" w:space="0" w:color="auto"/>
        <w:right w:val="none" w:sz="0" w:space="0" w:color="auto"/>
      </w:divBdr>
    </w:div>
    <w:div w:id="836960829">
      <w:bodyDiv w:val="1"/>
      <w:marLeft w:val="0"/>
      <w:marRight w:val="0"/>
      <w:marTop w:val="0"/>
      <w:marBottom w:val="0"/>
      <w:divBdr>
        <w:top w:val="none" w:sz="0" w:space="0" w:color="auto"/>
        <w:left w:val="none" w:sz="0" w:space="0" w:color="auto"/>
        <w:bottom w:val="none" w:sz="0" w:space="0" w:color="auto"/>
        <w:right w:val="none" w:sz="0" w:space="0" w:color="auto"/>
      </w:divBdr>
    </w:div>
    <w:div w:id="837040228">
      <w:bodyDiv w:val="1"/>
      <w:marLeft w:val="0"/>
      <w:marRight w:val="0"/>
      <w:marTop w:val="0"/>
      <w:marBottom w:val="0"/>
      <w:divBdr>
        <w:top w:val="none" w:sz="0" w:space="0" w:color="auto"/>
        <w:left w:val="none" w:sz="0" w:space="0" w:color="auto"/>
        <w:bottom w:val="none" w:sz="0" w:space="0" w:color="auto"/>
        <w:right w:val="none" w:sz="0" w:space="0" w:color="auto"/>
      </w:divBdr>
    </w:div>
    <w:div w:id="837041174">
      <w:bodyDiv w:val="1"/>
      <w:marLeft w:val="0"/>
      <w:marRight w:val="0"/>
      <w:marTop w:val="0"/>
      <w:marBottom w:val="0"/>
      <w:divBdr>
        <w:top w:val="none" w:sz="0" w:space="0" w:color="auto"/>
        <w:left w:val="none" w:sz="0" w:space="0" w:color="auto"/>
        <w:bottom w:val="none" w:sz="0" w:space="0" w:color="auto"/>
        <w:right w:val="none" w:sz="0" w:space="0" w:color="auto"/>
      </w:divBdr>
    </w:div>
    <w:div w:id="837577010">
      <w:bodyDiv w:val="1"/>
      <w:marLeft w:val="0"/>
      <w:marRight w:val="0"/>
      <w:marTop w:val="0"/>
      <w:marBottom w:val="0"/>
      <w:divBdr>
        <w:top w:val="none" w:sz="0" w:space="0" w:color="auto"/>
        <w:left w:val="none" w:sz="0" w:space="0" w:color="auto"/>
        <w:bottom w:val="none" w:sz="0" w:space="0" w:color="auto"/>
        <w:right w:val="none" w:sz="0" w:space="0" w:color="auto"/>
      </w:divBdr>
    </w:div>
    <w:div w:id="839193845">
      <w:bodyDiv w:val="1"/>
      <w:marLeft w:val="0"/>
      <w:marRight w:val="0"/>
      <w:marTop w:val="0"/>
      <w:marBottom w:val="0"/>
      <w:divBdr>
        <w:top w:val="none" w:sz="0" w:space="0" w:color="auto"/>
        <w:left w:val="none" w:sz="0" w:space="0" w:color="auto"/>
        <w:bottom w:val="none" w:sz="0" w:space="0" w:color="auto"/>
        <w:right w:val="none" w:sz="0" w:space="0" w:color="auto"/>
      </w:divBdr>
    </w:div>
    <w:div w:id="839932462">
      <w:bodyDiv w:val="1"/>
      <w:marLeft w:val="0"/>
      <w:marRight w:val="0"/>
      <w:marTop w:val="0"/>
      <w:marBottom w:val="0"/>
      <w:divBdr>
        <w:top w:val="none" w:sz="0" w:space="0" w:color="auto"/>
        <w:left w:val="none" w:sz="0" w:space="0" w:color="auto"/>
        <w:bottom w:val="none" w:sz="0" w:space="0" w:color="auto"/>
        <w:right w:val="none" w:sz="0" w:space="0" w:color="auto"/>
      </w:divBdr>
    </w:div>
    <w:div w:id="840001322">
      <w:bodyDiv w:val="1"/>
      <w:marLeft w:val="0"/>
      <w:marRight w:val="0"/>
      <w:marTop w:val="0"/>
      <w:marBottom w:val="0"/>
      <w:divBdr>
        <w:top w:val="none" w:sz="0" w:space="0" w:color="auto"/>
        <w:left w:val="none" w:sz="0" w:space="0" w:color="auto"/>
        <w:bottom w:val="none" w:sz="0" w:space="0" w:color="auto"/>
        <w:right w:val="none" w:sz="0" w:space="0" w:color="auto"/>
      </w:divBdr>
    </w:div>
    <w:div w:id="840701111">
      <w:bodyDiv w:val="1"/>
      <w:marLeft w:val="0"/>
      <w:marRight w:val="0"/>
      <w:marTop w:val="0"/>
      <w:marBottom w:val="0"/>
      <w:divBdr>
        <w:top w:val="none" w:sz="0" w:space="0" w:color="auto"/>
        <w:left w:val="none" w:sz="0" w:space="0" w:color="auto"/>
        <w:bottom w:val="none" w:sz="0" w:space="0" w:color="auto"/>
        <w:right w:val="none" w:sz="0" w:space="0" w:color="auto"/>
      </w:divBdr>
    </w:div>
    <w:div w:id="840966344">
      <w:bodyDiv w:val="1"/>
      <w:marLeft w:val="0"/>
      <w:marRight w:val="0"/>
      <w:marTop w:val="0"/>
      <w:marBottom w:val="0"/>
      <w:divBdr>
        <w:top w:val="none" w:sz="0" w:space="0" w:color="auto"/>
        <w:left w:val="none" w:sz="0" w:space="0" w:color="auto"/>
        <w:bottom w:val="none" w:sz="0" w:space="0" w:color="auto"/>
        <w:right w:val="none" w:sz="0" w:space="0" w:color="auto"/>
      </w:divBdr>
    </w:div>
    <w:div w:id="842089677">
      <w:bodyDiv w:val="1"/>
      <w:marLeft w:val="0"/>
      <w:marRight w:val="0"/>
      <w:marTop w:val="0"/>
      <w:marBottom w:val="0"/>
      <w:divBdr>
        <w:top w:val="none" w:sz="0" w:space="0" w:color="auto"/>
        <w:left w:val="none" w:sz="0" w:space="0" w:color="auto"/>
        <w:bottom w:val="none" w:sz="0" w:space="0" w:color="auto"/>
        <w:right w:val="none" w:sz="0" w:space="0" w:color="auto"/>
      </w:divBdr>
    </w:div>
    <w:div w:id="845093389">
      <w:bodyDiv w:val="1"/>
      <w:marLeft w:val="0"/>
      <w:marRight w:val="0"/>
      <w:marTop w:val="0"/>
      <w:marBottom w:val="0"/>
      <w:divBdr>
        <w:top w:val="none" w:sz="0" w:space="0" w:color="auto"/>
        <w:left w:val="none" w:sz="0" w:space="0" w:color="auto"/>
        <w:bottom w:val="none" w:sz="0" w:space="0" w:color="auto"/>
        <w:right w:val="none" w:sz="0" w:space="0" w:color="auto"/>
      </w:divBdr>
    </w:div>
    <w:div w:id="846554369">
      <w:bodyDiv w:val="1"/>
      <w:marLeft w:val="0"/>
      <w:marRight w:val="0"/>
      <w:marTop w:val="0"/>
      <w:marBottom w:val="0"/>
      <w:divBdr>
        <w:top w:val="none" w:sz="0" w:space="0" w:color="auto"/>
        <w:left w:val="none" w:sz="0" w:space="0" w:color="auto"/>
        <w:bottom w:val="none" w:sz="0" w:space="0" w:color="auto"/>
        <w:right w:val="none" w:sz="0" w:space="0" w:color="auto"/>
      </w:divBdr>
    </w:div>
    <w:div w:id="848763523">
      <w:bodyDiv w:val="1"/>
      <w:marLeft w:val="0"/>
      <w:marRight w:val="0"/>
      <w:marTop w:val="0"/>
      <w:marBottom w:val="0"/>
      <w:divBdr>
        <w:top w:val="none" w:sz="0" w:space="0" w:color="auto"/>
        <w:left w:val="none" w:sz="0" w:space="0" w:color="auto"/>
        <w:bottom w:val="none" w:sz="0" w:space="0" w:color="auto"/>
        <w:right w:val="none" w:sz="0" w:space="0" w:color="auto"/>
      </w:divBdr>
    </w:div>
    <w:div w:id="849104328">
      <w:bodyDiv w:val="1"/>
      <w:marLeft w:val="0"/>
      <w:marRight w:val="0"/>
      <w:marTop w:val="0"/>
      <w:marBottom w:val="0"/>
      <w:divBdr>
        <w:top w:val="none" w:sz="0" w:space="0" w:color="auto"/>
        <w:left w:val="none" w:sz="0" w:space="0" w:color="auto"/>
        <w:bottom w:val="none" w:sz="0" w:space="0" w:color="auto"/>
        <w:right w:val="none" w:sz="0" w:space="0" w:color="auto"/>
      </w:divBdr>
    </w:div>
    <w:div w:id="849608816">
      <w:bodyDiv w:val="1"/>
      <w:marLeft w:val="0"/>
      <w:marRight w:val="0"/>
      <w:marTop w:val="0"/>
      <w:marBottom w:val="0"/>
      <w:divBdr>
        <w:top w:val="none" w:sz="0" w:space="0" w:color="auto"/>
        <w:left w:val="none" w:sz="0" w:space="0" w:color="auto"/>
        <w:bottom w:val="none" w:sz="0" w:space="0" w:color="auto"/>
        <w:right w:val="none" w:sz="0" w:space="0" w:color="auto"/>
      </w:divBdr>
    </w:div>
    <w:div w:id="850534259">
      <w:bodyDiv w:val="1"/>
      <w:marLeft w:val="0"/>
      <w:marRight w:val="0"/>
      <w:marTop w:val="0"/>
      <w:marBottom w:val="0"/>
      <w:divBdr>
        <w:top w:val="none" w:sz="0" w:space="0" w:color="auto"/>
        <w:left w:val="none" w:sz="0" w:space="0" w:color="auto"/>
        <w:bottom w:val="none" w:sz="0" w:space="0" w:color="auto"/>
        <w:right w:val="none" w:sz="0" w:space="0" w:color="auto"/>
      </w:divBdr>
    </w:div>
    <w:div w:id="851335327">
      <w:bodyDiv w:val="1"/>
      <w:marLeft w:val="0"/>
      <w:marRight w:val="0"/>
      <w:marTop w:val="0"/>
      <w:marBottom w:val="0"/>
      <w:divBdr>
        <w:top w:val="none" w:sz="0" w:space="0" w:color="auto"/>
        <w:left w:val="none" w:sz="0" w:space="0" w:color="auto"/>
        <w:bottom w:val="none" w:sz="0" w:space="0" w:color="auto"/>
        <w:right w:val="none" w:sz="0" w:space="0" w:color="auto"/>
      </w:divBdr>
    </w:div>
    <w:div w:id="852576062">
      <w:bodyDiv w:val="1"/>
      <w:marLeft w:val="0"/>
      <w:marRight w:val="0"/>
      <w:marTop w:val="0"/>
      <w:marBottom w:val="0"/>
      <w:divBdr>
        <w:top w:val="none" w:sz="0" w:space="0" w:color="auto"/>
        <w:left w:val="none" w:sz="0" w:space="0" w:color="auto"/>
        <w:bottom w:val="none" w:sz="0" w:space="0" w:color="auto"/>
        <w:right w:val="none" w:sz="0" w:space="0" w:color="auto"/>
      </w:divBdr>
    </w:div>
    <w:div w:id="853572369">
      <w:bodyDiv w:val="1"/>
      <w:marLeft w:val="0"/>
      <w:marRight w:val="0"/>
      <w:marTop w:val="0"/>
      <w:marBottom w:val="0"/>
      <w:divBdr>
        <w:top w:val="none" w:sz="0" w:space="0" w:color="auto"/>
        <w:left w:val="none" w:sz="0" w:space="0" w:color="auto"/>
        <w:bottom w:val="none" w:sz="0" w:space="0" w:color="auto"/>
        <w:right w:val="none" w:sz="0" w:space="0" w:color="auto"/>
      </w:divBdr>
    </w:div>
    <w:div w:id="855004532">
      <w:bodyDiv w:val="1"/>
      <w:marLeft w:val="0"/>
      <w:marRight w:val="0"/>
      <w:marTop w:val="0"/>
      <w:marBottom w:val="0"/>
      <w:divBdr>
        <w:top w:val="none" w:sz="0" w:space="0" w:color="auto"/>
        <w:left w:val="none" w:sz="0" w:space="0" w:color="auto"/>
        <w:bottom w:val="none" w:sz="0" w:space="0" w:color="auto"/>
        <w:right w:val="none" w:sz="0" w:space="0" w:color="auto"/>
      </w:divBdr>
    </w:div>
    <w:div w:id="855578055">
      <w:bodyDiv w:val="1"/>
      <w:marLeft w:val="0"/>
      <w:marRight w:val="0"/>
      <w:marTop w:val="0"/>
      <w:marBottom w:val="0"/>
      <w:divBdr>
        <w:top w:val="none" w:sz="0" w:space="0" w:color="auto"/>
        <w:left w:val="none" w:sz="0" w:space="0" w:color="auto"/>
        <w:bottom w:val="none" w:sz="0" w:space="0" w:color="auto"/>
        <w:right w:val="none" w:sz="0" w:space="0" w:color="auto"/>
      </w:divBdr>
    </w:div>
    <w:div w:id="857742748">
      <w:bodyDiv w:val="1"/>
      <w:marLeft w:val="0"/>
      <w:marRight w:val="0"/>
      <w:marTop w:val="0"/>
      <w:marBottom w:val="0"/>
      <w:divBdr>
        <w:top w:val="none" w:sz="0" w:space="0" w:color="auto"/>
        <w:left w:val="none" w:sz="0" w:space="0" w:color="auto"/>
        <w:bottom w:val="none" w:sz="0" w:space="0" w:color="auto"/>
        <w:right w:val="none" w:sz="0" w:space="0" w:color="auto"/>
      </w:divBdr>
    </w:div>
    <w:div w:id="859781421">
      <w:bodyDiv w:val="1"/>
      <w:marLeft w:val="0"/>
      <w:marRight w:val="0"/>
      <w:marTop w:val="0"/>
      <w:marBottom w:val="0"/>
      <w:divBdr>
        <w:top w:val="none" w:sz="0" w:space="0" w:color="auto"/>
        <w:left w:val="none" w:sz="0" w:space="0" w:color="auto"/>
        <w:bottom w:val="none" w:sz="0" w:space="0" w:color="auto"/>
        <w:right w:val="none" w:sz="0" w:space="0" w:color="auto"/>
      </w:divBdr>
    </w:div>
    <w:div w:id="860053900">
      <w:bodyDiv w:val="1"/>
      <w:marLeft w:val="0"/>
      <w:marRight w:val="0"/>
      <w:marTop w:val="0"/>
      <w:marBottom w:val="0"/>
      <w:divBdr>
        <w:top w:val="none" w:sz="0" w:space="0" w:color="auto"/>
        <w:left w:val="none" w:sz="0" w:space="0" w:color="auto"/>
        <w:bottom w:val="none" w:sz="0" w:space="0" w:color="auto"/>
        <w:right w:val="none" w:sz="0" w:space="0" w:color="auto"/>
      </w:divBdr>
    </w:div>
    <w:div w:id="861241297">
      <w:bodyDiv w:val="1"/>
      <w:marLeft w:val="0"/>
      <w:marRight w:val="0"/>
      <w:marTop w:val="0"/>
      <w:marBottom w:val="0"/>
      <w:divBdr>
        <w:top w:val="none" w:sz="0" w:space="0" w:color="auto"/>
        <w:left w:val="none" w:sz="0" w:space="0" w:color="auto"/>
        <w:bottom w:val="none" w:sz="0" w:space="0" w:color="auto"/>
        <w:right w:val="none" w:sz="0" w:space="0" w:color="auto"/>
      </w:divBdr>
    </w:div>
    <w:div w:id="862402664">
      <w:bodyDiv w:val="1"/>
      <w:marLeft w:val="0"/>
      <w:marRight w:val="0"/>
      <w:marTop w:val="0"/>
      <w:marBottom w:val="0"/>
      <w:divBdr>
        <w:top w:val="none" w:sz="0" w:space="0" w:color="auto"/>
        <w:left w:val="none" w:sz="0" w:space="0" w:color="auto"/>
        <w:bottom w:val="none" w:sz="0" w:space="0" w:color="auto"/>
        <w:right w:val="none" w:sz="0" w:space="0" w:color="auto"/>
      </w:divBdr>
    </w:div>
    <w:div w:id="862597060">
      <w:bodyDiv w:val="1"/>
      <w:marLeft w:val="0"/>
      <w:marRight w:val="0"/>
      <w:marTop w:val="0"/>
      <w:marBottom w:val="0"/>
      <w:divBdr>
        <w:top w:val="none" w:sz="0" w:space="0" w:color="auto"/>
        <w:left w:val="none" w:sz="0" w:space="0" w:color="auto"/>
        <w:bottom w:val="none" w:sz="0" w:space="0" w:color="auto"/>
        <w:right w:val="none" w:sz="0" w:space="0" w:color="auto"/>
      </w:divBdr>
    </w:div>
    <w:div w:id="863977246">
      <w:bodyDiv w:val="1"/>
      <w:marLeft w:val="0"/>
      <w:marRight w:val="0"/>
      <w:marTop w:val="0"/>
      <w:marBottom w:val="0"/>
      <w:divBdr>
        <w:top w:val="none" w:sz="0" w:space="0" w:color="auto"/>
        <w:left w:val="none" w:sz="0" w:space="0" w:color="auto"/>
        <w:bottom w:val="none" w:sz="0" w:space="0" w:color="auto"/>
        <w:right w:val="none" w:sz="0" w:space="0" w:color="auto"/>
      </w:divBdr>
    </w:div>
    <w:div w:id="864948344">
      <w:bodyDiv w:val="1"/>
      <w:marLeft w:val="0"/>
      <w:marRight w:val="0"/>
      <w:marTop w:val="0"/>
      <w:marBottom w:val="0"/>
      <w:divBdr>
        <w:top w:val="none" w:sz="0" w:space="0" w:color="auto"/>
        <w:left w:val="none" w:sz="0" w:space="0" w:color="auto"/>
        <w:bottom w:val="none" w:sz="0" w:space="0" w:color="auto"/>
        <w:right w:val="none" w:sz="0" w:space="0" w:color="auto"/>
      </w:divBdr>
    </w:div>
    <w:div w:id="865171245">
      <w:bodyDiv w:val="1"/>
      <w:marLeft w:val="0"/>
      <w:marRight w:val="0"/>
      <w:marTop w:val="0"/>
      <w:marBottom w:val="0"/>
      <w:divBdr>
        <w:top w:val="none" w:sz="0" w:space="0" w:color="auto"/>
        <w:left w:val="none" w:sz="0" w:space="0" w:color="auto"/>
        <w:bottom w:val="none" w:sz="0" w:space="0" w:color="auto"/>
        <w:right w:val="none" w:sz="0" w:space="0" w:color="auto"/>
      </w:divBdr>
    </w:div>
    <w:div w:id="865481546">
      <w:bodyDiv w:val="1"/>
      <w:marLeft w:val="0"/>
      <w:marRight w:val="0"/>
      <w:marTop w:val="0"/>
      <w:marBottom w:val="0"/>
      <w:divBdr>
        <w:top w:val="none" w:sz="0" w:space="0" w:color="auto"/>
        <w:left w:val="none" w:sz="0" w:space="0" w:color="auto"/>
        <w:bottom w:val="none" w:sz="0" w:space="0" w:color="auto"/>
        <w:right w:val="none" w:sz="0" w:space="0" w:color="auto"/>
      </w:divBdr>
    </w:div>
    <w:div w:id="865482630">
      <w:bodyDiv w:val="1"/>
      <w:marLeft w:val="0"/>
      <w:marRight w:val="0"/>
      <w:marTop w:val="0"/>
      <w:marBottom w:val="0"/>
      <w:divBdr>
        <w:top w:val="none" w:sz="0" w:space="0" w:color="auto"/>
        <w:left w:val="none" w:sz="0" w:space="0" w:color="auto"/>
        <w:bottom w:val="none" w:sz="0" w:space="0" w:color="auto"/>
        <w:right w:val="none" w:sz="0" w:space="0" w:color="auto"/>
      </w:divBdr>
    </w:div>
    <w:div w:id="867179515">
      <w:bodyDiv w:val="1"/>
      <w:marLeft w:val="0"/>
      <w:marRight w:val="0"/>
      <w:marTop w:val="0"/>
      <w:marBottom w:val="0"/>
      <w:divBdr>
        <w:top w:val="none" w:sz="0" w:space="0" w:color="auto"/>
        <w:left w:val="none" w:sz="0" w:space="0" w:color="auto"/>
        <w:bottom w:val="none" w:sz="0" w:space="0" w:color="auto"/>
        <w:right w:val="none" w:sz="0" w:space="0" w:color="auto"/>
      </w:divBdr>
    </w:div>
    <w:div w:id="867526504">
      <w:bodyDiv w:val="1"/>
      <w:marLeft w:val="0"/>
      <w:marRight w:val="0"/>
      <w:marTop w:val="0"/>
      <w:marBottom w:val="0"/>
      <w:divBdr>
        <w:top w:val="none" w:sz="0" w:space="0" w:color="auto"/>
        <w:left w:val="none" w:sz="0" w:space="0" w:color="auto"/>
        <w:bottom w:val="none" w:sz="0" w:space="0" w:color="auto"/>
        <w:right w:val="none" w:sz="0" w:space="0" w:color="auto"/>
      </w:divBdr>
    </w:div>
    <w:div w:id="869874457">
      <w:bodyDiv w:val="1"/>
      <w:marLeft w:val="0"/>
      <w:marRight w:val="0"/>
      <w:marTop w:val="0"/>
      <w:marBottom w:val="0"/>
      <w:divBdr>
        <w:top w:val="none" w:sz="0" w:space="0" w:color="auto"/>
        <w:left w:val="none" w:sz="0" w:space="0" w:color="auto"/>
        <w:bottom w:val="none" w:sz="0" w:space="0" w:color="auto"/>
        <w:right w:val="none" w:sz="0" w:space="0" w:color="auto"/>
      </w:divBdr>
    </w:div>
    <w:div w:id="870066643">
      <w:bodyDiv w:val="1"/>
      <w:marLeft w:val="0"/>
      <w:marRight w:val="0"/>
      <w:marTop w:val="0"/>
      <w:marBottom w:val="0"/>
      <w:divBdr>
        <w:top w:val="none" w:sz="0" w:space="0" w:color="auto"/>
        <w:left w:val="none" w:sz="0" w:space="0" w:color="auto"/>
        <w:bottom w:val="none" w:sz="0" w:space="0" w:color="auto"/>
        <w:right w:val="none" w:sz="0" w:space="0" w:color="auto"/>
      </w:divBdr>
    </w:div>
    <w:div w:id="870604863">
      <w:bodyDiv w:val="1"/>
      <w:marLeft w:val="0"/>
      <w:marRight w:val="0"/>
      <w:marTop w:val="0"/>
      <w:marBottom w:val="0"/>
      <w:divBdr>
        <w:top w:val="none" w:sz="0" w:space="0" w:color="auto"/>
        <w:left w:val="none" w:sz="0" w:space="0" w:color="auto"/>
        <w:bottom w:val="none" w:sz="0" w:space="0" w:color="auto"/>
        <w:right w:val="none" w:sz="0" w:space="0" w:color="auto"/>
      </w:divBdr>
    </w:div>
    <w:div w:id="872695110">
      <w:bodyDiv w:val="1"/>
      <w:marLeft w:val="0"/>
      <w:marRight w:val="0"/>
      <w:marTop w:val="0"/>
      <w:marBottom w:val="0"/>
      <w:divBdr>
        <w:top w:val="none" w:sz="0" w:space="0" w:color="auto"/>
        <w:left w:val="none" w:sz="0" w:space="0" w:color="auto"/>
        <w:bottom w:val="none" w:sz="0" w:space="0" w:color="auto"/>
        <w:right w:val="none" w:sz="0" w:space="0" w:color="auto"/>
      </w:divBdr>
    </w:div>
    <w:div w:id="874192102">
      <w:bodyDiv w:val="1"/>
      <w:marLeft w:val="0"/>
      <w:marRight w:val="0"/>
      <w:marTop w:val="0"/>
      <w:marBottom w:val="0"/>
      <w:divBdr>
        <w:top w:val="none" w:sz="0" w:space="0" w:color="auto"/>
        <w:left w:val="none" w:sz="0" w:space="0" w:color="auto"/>
        <w:bottom w:val="none" w:sz="0" w:space="0" w:color="auto"/>
        <w:right w:val="none" w:sz="0" w:space="0" w:color="auto"/>
      </w:divBdr>
    </w:div>
    <w:div w:id="875628002">
      <w:bodyDiv w:val="1"/>
      <w:marLeft w:val="0"/>
      <w:marRight w:val="0"/>
      <w:marTop w:val="0"/>
      <w:marBottom w:val="0"/>
      <w:divBdr>
        <w:top w:val="none" w:sz="0" w:space="0" w:color="auto"/>
        <w:left w:val="none" w:sz="0" w:space="0" w:color="auto"/>
        <w:bottom w:val="none" w:sz="0" w:space="0" w:color="auto"/>
        <w:right w:val="none" w:sz="0" w:space="0" w:color="auto"/>
      </w:divBdr>
    </w:div>
    <w:div w:id="876746933">
      <w:bodyDiv w:val="1"/>
      <w:marLeft w:val="0"/>
      <w:marRight w:val="0"/>
      <w:marTop w:val="0"/>
      <w:marBottom w:val="0"/>
      <w:divBdr>
        <w:top w:val="none" w:sz="0" w:space="0" w:color="auto"/>
        <w:left w:val="none" w:sz="0" w:space="0" w:color="auto"/>
        <w:bottom w:val="none" w:sz="0" w:space="0" w:color="auto"/>
        <w:right w:val="none" w:sz="0" w:space="0" w:color="auto"/>
      </w:divBdr>
    </w:div>
    <w:div w:id="877012376">
      <w:bodyDiv w:val="1"/>
      <w:marLeft w:val="0"/>
      <w:marRight w:val="0"/>
      <w:marTop w:val="0"/>
      <w:marBottom w:val="0"/>
      <w:divBdr>
        <w:top w:val="none" w:sz="0" w:space="0" w:color="auto"/>
        <w:left w:val="none" w:sz="0" w:space="0" w:color="auto"/>
        <w:bottom w:val="none" w:sz="0" w:space="0" w:color="auto"/>
        <w:right w:val="none" w:sz="0" w:space="0" w:color="auto"/>
      </w:divBdr>
    </w:div>
    <w:div w:id="878592976">
      <w:bodyDiv w:val="1"/>
      <w:marLeft w:val="0"/>
      <w:marRight w:val="0"/>
      <w:marTop w:val="0"/>
      <w:marBottom w:val="0"/>
      <w:divBdr>
        <w:top w:val="none" w:sz="0" w:space="0" w:color="auto"/>
        <w:left w:val="none" w:sz="0" w:space="0" w:color="auto"/>
        <w:bottom w:val="none" w:sz="0" w:space="0" w:color="auto"/>
        <w:right w:val="none" w:sz="0" w:space="0" w:color="auto"/>
      </w:divBdr>
    </w:div>
    <w:div w:id="878782067">
      <w:bodyDiv w:val="1"/>
      <w:marLeft w:val="0"/>
      <w:marRight w:val="0"/>
      <w:marTop w:val="0"/>
      <w:marBottom w:val="0"/>
      <w:divBdr>
        <w:top w:val="none" w:sz="0" w:space="0" w:color="auto"/>
        <w:left w:val="none" w:sz="0" w:space="0" w:color="auto"/>
        <w:bottom w:val="none" w:sz="0" w:space="0" w:color="auto"/>
        <w:right w:val="none" w:sz="0" w:space="0" w:color="auto"/>
      </w:divBdr>
    </w:div>
    <w:div w:id="879247147">
      <w:bodyDiv w:val="1"/>
      <w:marLeft w:val="0"/>
      <w:marRight w:val="0"/>
      <w:marTop w:val="0"/>
      <w:marBottom w:val="0"/>
      <w:divBdr>
        <w:top w:val="none" w:sz="0" w:space="0" w:color="auto"/>
        <w:left w:val="none" w:sz="0" w:space="0" w:color="auto"/>
        <w:bottom w:val="none" w:sz="0" w:space="0" w:color="auto"/>
        <w:right w:val="none" w:sz="0" w:space="0" w:color="auto"/>
      </w:divBdr>
    </w:div>
    <w:div w:id="880826806">
      <w:bodyDiv w:val="1"/>
      <w:marLeft w:val="0"/>
      <w:marRight w:val="0"/>
      <w:marTop w:val="0"/>
      <w:marBottom w:val="0"/>
      <w:divBdr>
        <w:top w:val="none" w:sz="0" w:space="0" w:color="auto"/>
        <w:left w:val="none" w:sz="0" w:space="0" w:color="auto"/>
        <w:bottom w:val="none" w:sz="0" w:space="0" w:color="auto"/>
        <w:right w:val="none" w:sz="0" w:space="0" w:color="auto"/>
      </w:divBdr>
    </w:div>
    <w:div w:id="881862616">
      <w:bodyDiv w:val="1"/>
      <w:marLeft w:val="0"/>
      <w:marRight w:val="0"/>
      <w:marTop w:val="0"/>
      <w:marBottom w:val="0"/>
      <w:divBdr>
        <w:top w:val="none" w:sz="0" w:space="0" w:color="auto"/>
        <w:left w:val="none" w:sz="0" w:space="0" w:color="auto"/>
        <w:bottom w:val="none" w:sz="0" w:space="0" w:color="auto"/>
        <w:right w:val="none" w:sz="0" w:space="0" w:color="auto"/>
      </w:divBdr>
    </w:div>
    <w:div w:id="881941539">
      <w:bodyDiv w:val="1"/>
      <w:marLeft w:val="0"/>
      <w:marRight w:val="0"/>
      <w:marTop w:val="0"/>
      <w:marBottom w:val="0"/>
      <w:divBdr>
        <w:top w:val="none" w:sz="0" w:space="0" w:color="auto"/>
        <w:left w:val="none" w:sz="0" w:space="0" w:color="auto"/>
        <w:bottom w:val="none" w:sz="0" w:space="0" w:color="auto"/>
        <w:right w:val="none" w:sz="0" w:space="0" w:color="auto"/>
      </w:divBdr>
    </w:div>
    <w:div w:id="882251309">
      <w:bodyDiv w:val="1"/>
      <w:marLeft w:val="0"/>
      <w:marRight w:val="0"/>
      <w:marTop w:val="0"/>
      <w:marBottom w:val="0"/>
      <w:divBdr>
        <w:top w:val="none" w:sz="0" w:space="0" w:color="auto"/>
        <w:left w:val="none" w:sz="0" w:space="0" w:color="auto"/>
        <w:bottom w:val="none" w:sz="0" w:space="0" w:color="auto"/>
        <w:right w:val="none" w:sz="0" w:space="0" w:color="auto"/>
      </w:divBdr>
    </w:div>
    <w:div w:id="883178639">
      <w:bodyDiv w:val="1"/>
      <w:marLeft w:val="0"/>
      <w:marRight w:val="0"/>
      <w:marTop w:val="0"/>
      <w:marBottom w:val="0"/>
      <w:divBdr>
        <w:top w:val="none" w:sz="0" w:space="0" w:color="auto"/>
        <w:left w:val="none" w:sz="0" w:space="0" w:color="auto"/>
        <w:bottom w:val="none" w:sz="0" w:space="0" w:color="auto"/>
        <w:right w:val="none" w:sz="0" w:space="0" w:color="auto"/>
      </w:divBdr>
    </w:div>
    <w:div w:id="884487754">
      <w:bodyDiv w:val="1"/>
      <w:marLeft w:val="0"/>
      <w:marRight w:val="0"/>
      <w:marTop w:val="0"/>
      <w:marBottom w:val="0"/>
      <w:divBdr>
        <w:top w:val="none" w:sz="0" w:space="0" w:color="auto"/>
        <w:left w:val="none" w:sz="0" w:space="0" w:color="auto"/>
        <w:bottom w:val="none" w:sz="0" w:space="0" w:color="auto"/>
        <w:right w:val="none" w:sz="0" w:space="0" w:color="auto"/>
      </w:divBdr>
    </w:div>
    <w:div w:id="884826507">
      <w:bodyDiv w:val="1"/>
      <w:marLeft w:val="0"/>
      <w:marRight w:val="0"/>
      <w:marTop w:val="0"/>
      <w:marBottom w:val="0"/>
      <w:divBdr>
        <w:top w:val="none" w:sz="0" w:space="0" w:color="auto"/>
        <w:left w:val="none" w:sz="0" w:space="0" w:color="auto"/>
        <w:bottom w:val="none" w:sz="0" w:space="0" w:color="auto"/>
        <w:right w:val="none" w:sz="0" w:space="0" w:color="auto"/>
      </w:divBdr>
    </w:div>
    <w:div w:id="885875840">
      <w:bodyDiv w:val="1"/>
      <w:marLeft w:val="0"/>
      <w:marRight w:val="0"/>
      <w:marTop w:val="0"/>
      <w:marBottom w:val="0"/>
      <w:divBdr>
        <w:top w:val="none" w:sz="0" w:space="0" w:color="auto"/>
        <w:left w:val="none" w:sz="0" w:space="0" w:color="auto"/>
        <w:bottom w:val="none" w:sz="0" w:space="0" w:color="auto"/>
        <w:right w:val="none" w:sz="0" w:space="0" w:color="auto"/>
      </w:divBdr>
    </w:div>
    <w:div w:id="885918305">
      <w:bodyDiv w:val="1"/>
      <w:marLeft w:val="0"/>
      <w:marRight w:val="0"/>
      <w:marTop w:val="0"/>
      <w:marBottom w:val="0"/>
      <w:divBdr>
        <w:top w:val="none" w:sz="0" w:space="0" w:color="auto"/>
        <w:left w:val="none" w:sz="0" w:space="0" w:color="auto"/>
        <w:bottom w:val="none" w:sz="0" w:space="0" w:color="auto"/>
        <w:right w:val="none" w:sz="0" w:space="0" w:color="auto"/>
      </w:divBdr>
    </w:div>
    <w:div w:id="886186943">
      <w:bodyDiv w:val="1"/>
      <w:marLeft w:val="0"/>
      <w:marRight w:val="0"/>
      <w:marTop w:val="0"/>
      <w:marBottom w:val="0"/>
      <w:divBdr>
        <w:top w:val="none" w:sz="0" w:space="0" w:color="auto"/>
        <w:left w:val="none" w:sz="0" w:space="0" w:color="auto"/>
        <w:bottom w:val="none" w:sz="0" w:space="0" w:color="auto"/>
        <w:right w:val="none" w:sz="0" w:space="0" w:color="auto"/>
      </w:divBdr>
    </w:div>
    <w:div w:id="886572334">
      <w:bodyDiv w:val="1"/>
      <w:marLeft w:val="0"/>
      <w:marRight w:val="0"/>
      <w:marTop w:val="0"/>
      <w:marBottom w:val="0"/>
      <w:divBdr>
        <w:top w:val="none" w:sz="0" w:space="0" w:color="auto"/>
        <w:left w:val="none" w:sz="0" w:space="0" w:color="auto"/>
        <w:bottom w:val="none" w:sz="0" w:space="0" w:color="auto"/>
        <w:right w:val="none" w:sz="0" w:space="0" w:color="auto"/>
      </w:divBdr>
    </w:div>
    <w:div w:id="887188663">
      <w:bodyDiv w:val="1"/>
      <w:marLeft w:val="0"/>
      <w:marRight w:val="0"/>
      <w:marTop w:val="0"/>
      <w:marBottom w:val="0"/>
      <w:divBdr>
        <w:top w:val="none" w:sz="0" w:space="0" w:color="auto"/>
        <w:left w:val="none" w:sz="0" w:space="0" w:color="auto"/>
        <w:bottom w:val="none" w:sz="0" w:space="0" w:color="auto"/>
        <w:right w:val="none" w:sz="0" w:space="0" w:color="auto"/>
      </w:divBdr>
    </w:div>
    <w:div w:id="888489745">
      <w:bodyDiv w:val="1"/>
      <w:marLeft w:val="0"/>
      <w:marRight w:val="0"/>
      <w:marTop w:val="0"/>
      <w:marBottom w:val="0"/>
      <w:divBdr>
        <w:top w:val="none" w:sz="0" w:space="0" w:color="auto"/>
        <w:left w:val="none" w:sz="0" w:space="0" w:color="auto"/>
        <w:bottom w:val="none" w:sz="0" w:space="0" w:color="auto"/>
        <w:right w:val="none" w:sz="0" w:space="0" w:color="auto"/>
      </w:divBdr>
    </w:div>
    <w:div w:id="889341443">
      <w:bodyDiv w:val="1"/>
      <w:marLeft w:val="0"/>
      <w:marRight w:val="0"/>
      <w:marTop w:val="0"/>
      <w:marBottom w:val="0"/>
      <w:divBdr>
        <w:top w:val="none" w:sz="0" w:space="0" w:color="auto"/>
        <w:left w:val="none" w:sz="0" w:space="0" w:color="auto"/>
        <w:bottom w:val="none" w:sz="0" w:space="0" w:color="auto"/>
        <w:right w:val="none" w:sz="0" w:space="0" w:color="auto"/>
      </w:divBdr>
    </w:div>
    <w:div w:id="889615522">
      <w:bodyDiv w:val="1"/>
      <w:marLeft w:val="0"/>
      <w:marRight w:val="0"/>
      <w:marTop w:val="0"/>
      <w:marBottom w:val="0"/>
      <w:divBdr>
        <w:top w:val="none" w:sz="0" w:space="0" w:color="auto"/>
        <w:left w:val="none" w:sz="0" w:space="0" w:color="auto"/>
        <w:bottom w:val="none" w:sz="0" w:space="0" w:color="auto"/>
        <w:right w:val="none" w:sz="0" w:space="0" w:color="auto"/>
      </w:divBdr>
    </w:div>
    <w:div w:id="890845368">
      <w:bodyDiv w:val="1"/>
      <w:marLeft w:val="0"/>
      <w:marRight w:val="0"/>
      <w:marTop w:val="0"/>
      <w:marBottom w:val="0"/>
      <w:divBdr>
        <w:top w:val="none" w:sz="0" w:space="0" w:color="auto"/>
        <w:left w:val="none" w:sz="0" w:space="0" w:color="auto"/>
        <w:bottom w:val="none" w:sz="0" w:space="0" w:color="auto"/>
        <w:right w:val="none" w:sz="0" w:space="0" w:color="auto"/>
      </w:divBdr>
    </w:div>
    <w:div w:id="891964144">
      <w:bodyDiv w:val="1"/>
      <w:marLeft w:val="0"/>
      <w:marRight w:val="0"/>
      <w:marTop w:val="0"/>
      <w:marBottom w:val="0"/>
      <w:divBdr>
        <w:top w:val="none" w:sz="0" w:space="0" w:color="auto"/>
        <w:left w:val="none" w:sz="0" w:space="0" w:color="auto"/>
        <w:bottom w:val="none" w:sz="0" w:space="0" w:color="auto"/>
        <w:right w:val="none" w:sz="0" w:space="0" w:color="auto"/>
      </w:divBdr>
    </w:div>
    <w:div w:id="892498697">
      <w:bodyDiv w:val="1"/>
      <w:marLeft w:val="0"/>
      <w:marRight w:val="0"/>
      <w:marTop w:val="0"/>
      <w:marBottom w:val="0"/>
      <w:divBdr>
        <w:top w:val="none" w:sz="0" w:space="0" w:color="auto"/>
        <w:left w:val="none" w:sz="0" w:space="0" w:color="auto"/>
        <w:bottom w:val="none" w:sz="0" w:space="0" w:color="auto"/>
        <w:right w:val="none" w:sz="0" w:space="0" w:color="auto"/>
      </w:divBdr>
    </w:div>
    <w:div w:id="892694318">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893736792">
      <w:bodyDiv w:val="1"/>
      <w:marLeft w:val="0"/>
      <w:marRight w:val="0"/>
      <w:marTop w:val="0"/>
      <w:marBottom w:val="0"/>
      <w:divBdr>
        <w:top w:val="none" w:sz="0" w:space="0" w:color="auto"/>
        <w:left w:val="none" w:sz="0" w:space="0" w:color="auto"/>
        <w:bottom w:val="none" w:sz="0" w:space="0" w:color="auto"/>
        <w:right w:val="none" w:sz="0" w:space="0" w:color="auto"/>
      </w:divBdr>
    </w:div>
    <w:div w:id="894125936">
      <w:bodyDiv w:val="1"/>
      <w:marLeft w:val="0"/>
      <w:marRight w:val="0"/>
      <w:marTop w:val="0"/>
      <w:marBottom w:val="0"/>
      <w:divBdr>
        <w:top w:val="none" w:sz="0" w:space="0" w:color="auto"/>
        <w:left w:val="none" w:sz="0" w:space="0" w:color="auto"/>
        <w:bottom w:val="none" w:sz="0" w:space="0" w:color="auto"/>
        <w:right w:val="none" w:sz="0" w:space="0" w:color="auto"/>
      </w:divBdr>
    </w:div>
    <w:div w:id="895162452">
      <w:bodyDiv w:val="1"/>
      <w:marLeft w:val="0"/>
      <w:marRight w:val="0"/>
      <w:marTop w:val="0"/>
      <w:marBottom w:val="0"/>
      <w:divBdr>
        <w:top w:val="none" w:sz="0" w:space="0" w:color="auto"/>
        <w:left w:val="none" w:sz="0" w:space="0" w:color="auto"/>
        <w:bottom w:val="none" w:sz="0" w:space="0" w:color="auto"/>
        <w:right w:val="none" w:sz="0" w:space="0" w:color="auto"/>
      </w:divBdr>
    </w:div>
    <w:div w:id="895363005">
      <w:bodyDiv w:val="1"/>
      <w:marLeft w:val="0"/>
      <w:marRight w:val="0"/>
      <w:marTop w:val="0"/>
      <w:marBottom w:val="0"/>
      <w:divBdr>
        <w:top w:val="none" w:sz="0" w:space="0" w:color="auto"/>
        <w:left w:val="none" w:sz="0" w:space="0" w:color="auto"/>
        <w:bottom w:val="none" w:sz="0" w:space="0" w:color="auto"/>
        <w:right w:val="none" w:sz="0" w:space="0" w:color="auto"/>
      </w:divBdr>
    </w:div>
    <w:div w:id="896476008">
      <w:bodyDiv w:val="1"/>
      <w:marLeft w:val="0"/>
      <w:marRight w:val="0"/>
      <w:marTop w:val="0"/>
      <w:marBottom w:val="0"/>
      <w:divBdr>
        <w:top w:val="none" w:sz="0" w:space="0" w:color="auto"/>
        <w:left w:val="none" w:sz="0" w:space="0" w:color="auto"/>
        <w:bottom w:val="none" w:sz="0" w:space="0" w:color="auto"/>
        <w:right w:val="none" w:sz="0" w:space="0" w:color="auto"/>
      </w:divBdr>
    </w:div>
    <w:div w:id="896822778">
      <w:bodyDiv w:val="1"/>
      <w:marLeft w:val="0"/>
      <w:marRight w:val="0"/>
      <w:marTop w:val="0"/>
      <w:marBottom w:val="0"/>
      <w:divBdr>
        <w:top w:val="none" w:sz="0" w:space="0" w:color="auto"/>
        <w:left w:val="none" w:sz="0" w:space="0" w:color="auto"/>
        <w:bottom w:val="none" w:sz="0" w:space="0" w:color="auto"/>
        <w:right w:val="none" w:sz="0" w:space="0" w:color="auto"/>
      </w:divBdr>
    </w:div>
    <w:div w:id="896866643">
      <w:bodyDiv w:val="1"/>
      <w:marLeft w:val="0"/>
      <w:marRight w:val="0"/>
      <w:marTop w:val="0"/>
      <w:marBottom w:val="0"/>
      <w:divBdr>
        <w:top w:val="none" w:sz="0" w:space="0" w:color="auto"/>
        <w:left w:val="none" w:sz="0" w:space="0" w:color="auto"/>
        <w:bottom w:val="none" w:sz="0" w:space="0" w:color="auto"/>
        <w:right w:val="none" w:sz="0" w:space="0" w:color="auto"/>
      </w:divBdr>
    </w:div>
    <w:div w:id="897672919">
      <w:bodyDiv w:val="1"/>
      <w:marLeft w:val="0"/>
      <w:marRight w:val="0"/>
      <w:marTop w:val="0"/>
      <w:marBottom w:val="0"/>
      <w:divBdr>
        <w:top w:val="none" w:sz="0" w:space="0" w:color="auto"/>
        <w:left w:val="none" w:sz="0" w:space="0" w:color="auto"/>
        <w:bottom w:val="none" w:sz="0" w:space="0" w:color="auto"/>
        <w:right w:val="none" w:sz="0" w:space="0" w:color="auto"/>
      </w:divBdr>
    </w:div>
    <w:div w:id="898516463">
      <w:bodyDiv w:val="1"/>
      <w:marLeft w:val="0"/>
      <w:marRight w:val="0"/>
      <w:marTop w:val="0"/>
      <w:marBottom w:val="0"/>
      <w:divBdr>
        <w:top w:val="none" w:sz="0" w:space="0" w:color="auto"/>
        <w:left w:val="none" w:sz="0" w:space="0" w:color="auto"/>
        <w:bottom w:val="none" w:sz="0" w:space="0" w:color="auto"/>
        <w:right w:val="none" w:sz="0" w:space="0" w:color="auto"/>
      </w:divBdr>
    </w:div>
    <w:div w:id="900940921">
      <w:bodyDiv w:val="1"/>
      <w:marLeft w:val="0"/>
      <w:marRight w:val="0"/>
      <w:marTop w:val="0"/>
      <w:marBottom w:val="0"/>
      <w:divBdr>
        <w:top w:val="none" w:sz="0" w:space="0" w:color="auto"/>
        <w:left w:val="none" w:sz="0" w:space="0" w:color="auto"/>
        <w:bottom w:val="none" w:sz="0" w:space="0" w:color="auto"/>
        <w:right w:val="none" w:sz="0" w:space="0" w:color="auto"/>
      </w:divBdr>
    </w:div>
    <w:div w:id="901135388">
      <w:bodyDiv w:val="1"/>
      <w:marLeft w:val="0"/>
      <w:marRight w:val="0"/>
      <w:marTop w:val="0"/>
      <w:marBottom w:val="0"/>
      <w:divBdr>
        <w:top w:val="none" w:sz="0" w:space="0" w:color="auto"/>
        <w:left w:val="none" w:sz="0" w:space="0" w:color="auto"/>
        <w:bottom w:val="none" w:sz="0" w:space="0" w:color="auto"/>
        <w:right w:val="none" w:sz="0" w:space="0" w:color="auto"/>
      </w:divBdr>
    </w:div>
    <w:div w:id="901451808">
      <w:bodyDiv w:val="1"/>
      <w:marLeft w:val="0"/>
      <w:marRight w:val="0"/>
      <w:marTop w:val="0"/>
      <w:marBottom w:val="0"/>
      <w:divBdr>
        <w:top w:val="none" w:sz="0" w:space="0" w:color="auto"/>
        <w:left w:val="none" w:sz="0" w:space="0" w:color="auto"/>
        <w:bottom w:val="none" w:sz="0" w:space="0" w:color="auto"/>
        <w:right w:val="none" w:sz="0" w:space="0" w:color="auto"/>
      </w:divBdr>
    </w:div>
    <w:div w:id="902183435">
      <w:bodyDiv w:val="1"/>
      <w:marLeft w:val="0"/>
      <w:marRight w:val="0"/>
      <w:marTop w:val="0"/>
      <w:marBottom w:val="0"/>
      <w:divBdr>
        <w:top w:val="none" w:sz="0" w:space="0" w:color="auto"/>
        <w:left w:val="none" w:sz="0" w:space="0" w:color="auto"/>
        <w:bottom w:val="none" w:sz="0" w:space="0" w:color="auto"/>
        <w:right w:val="none" w:sz="0" w:space="0" w:color="auto"/>
      </w:divBdr>
    </w:div>
    <w:div w:id="902328319">
      <w:bodyDiv w:val="1"/>
      <w:marLeft w:val="0"/>
      <w:marRight w:val="0"/>
      <w:marTop w:val="0"/>
      <w:marBottom w:val="0"/>
      <w:divBdr>
        <w:top w:val="none" w:sz="0" w:space="0" w:color="auto"/>
        <w:left w:val="none" w:sz="0" w:space="0" w:color="auto"/>
        <w:bottom w:val="none" w:sz="0" w:space="0" w:color="auto"/>
        <w:right w:val="none" w:sz="0" w:space="0" w:color="auto"/>
      </w:divBdr>
    </w:div>
    <w:div w:id="903834648">
      <w:bodyDiv w:val="1"/>
      <w:marLeft w:val="0"/>
      <w:marRight w:val="0"/>
      <w:marTop w:val="0"/>
      <w:marBottom w:val="0"/>
      <w:divBdr>
        <w:top w:val="none" w:sz="0" w:space="0" w:color="auto"/>
        <w:left w:val="none" w:sz="0" w:space="0" w:color="auto"/>
        <w:bottom w:val="none" w:sz="0" w:space="0" w:color="auto"/>
        <w:right w:val="none" w:sz="0" w:space="0" w:color="auto"/>
      </w:divBdr>
    </w:div>
    <w:div w:id="903873173">
      <w:bodyDiv w:val="1"/>
      <w:marLeft w:val="0"/>
      <w:marRight w:val="0"/>
      <w:marTop w:val="0"/>
      <w:marBottom w:val="0"/>
      <w:divBdr>
        <w:top w:val="none" w:sz="0" w:space="0" w:color="auto"/>
        <w:left w:val="none" w:sz="0" w:space="0" w:color="auto"/>
        <w:bottom w:val="none" w:sz="0" w:space="0" w:color="auto"/>
        <w:right w:val="none" w:sz="0" w:space="0" w:color="auto"/>
      </w:divBdr>
    </w:div>
    <w:div w:id="904342455">
      <w:bodyDiv w:val="1"/>
      <w:marLeft w:val="0"/>
      <w:marRight w:val="0"/>
      <w:marTop w:val="0"/>
      <w:marBottom w:val="0"/>
      <w:divBdr>
        <w:top w:val="none" w:sz="0" w:space="0" w:color="auto"/>
        <w:left w:val="none" w:sz="0" w:space="0" w:color="auto"/>
        <w:bottom w:val="none" w:sz="0" w:space="0" w:color="auto"/>
        <w:right w:val="none" w:sz="0" w:space="0" w:color="auto"/>
      </w:divBdr>
    </w:div>
    <w:div w:id="904489026">
      <w:bodyDiv w:val="1"/>
      <w:marLeft w:val="0"/>
      <w:marRight w:val="0"/>
      <w:marTop w:val="0"/>
      <w:marBottom w:val="0"/>
      <w:divBdr>
        <w:top w:val="none" w:sz="0" w:space="0" w:color="auto"/>
        <w:left w:val="none" w:sz="0" w:space="0" w:color="auto"/>
        <w:bottom w:val="none" w:sz="0" w:space="0" w:color="auto"/>
        <w:right w:val="none" w:sz="0" w:space="0" w:color="auto"/>
      </w:divBdr>
    </w:div>
    <w:div w:id="909458385">
      <w:bodyDiv w:val="1"/>
      <w:marLeft w:val="0"/>
      <w:marRight w:val="0"/>
      <w:marTop w:val="0"/>
      <w:marBottom w:val="0"/>
      <w:divBdr>
        <w:top w:val="none" w:sz="0" w:space="0" w:color="auto"/>
        <w:left w:val="none" w:sz="0" w:space="0" w:color="auto"/>
        <w:bottom w:val="none" w:sz="0" w:space="0" w:color="auto"/>
        <w:right w:val="none" w:sz="0" w:space="0" w:color="auto"/>
      </w:divBdr>
    </w:div>
    <w:div w:id="911893395">
      <w:bodyDiv w:val="1"/>
      <w:marLeft w:val="0"/>
      <w:marRight w:val="0"/>
      <w:marTop w:val="0"/>
      <w:marBottom w:val="0"/>
      <w:divBdr>
        <w:top w:val="none" w:sz="0" w:space="0" w:color="auto"/>
        <w:left w:val="none" w:sz="0" w:space="0" w:color="auto"/>
        <w:bottom w:val="none" w:sz="0" w:space="0" w:color="auto"/>
        <w:right w:val="none" w:sz="0" w:space="0" w:color="auto"/>
      </w:divBdr>
    </w:div>
    <w:div w:id="913970569">
      <w:bodyDiv w:val="1"/>
      <w:marLeft w:val="0"/>
      <w:marRight w:val="0"/>
      <w:marTop w:val="0"/>
      <w:marBottom w:val="0"/>
      <w:divBdr>
        <w:top w:val="none" w:sz="0" w:space="0" w:color="auto"/>
        <w:left w:val="none" w:sz="0" w:space="0" w:color="auto"/>
        <w:bottom w:val="none" w:sz="0" w:space="0" w:color="auto"/>
        <w:right w:val="none" w:sz="0" w:space="0" w:color="auto"/>
      </w:divBdr>
    </w:div>
    <w:div w:id="913973841">
      <w:bodyDiv w:val="1"/>
      <w:marLeft w:val="0"/>
      <w:marRight w:val="0"/>
      <w:marTop w:val="0"/>
      <w:marBottom w:val="0"/>
      <w:divBdr>
        <w:top w:val="none" w:sz="0" w:space="0" w:color="auto"/>
        <w:left w:val="none" w:sz="0" w:space="0" w:color="auto"/>
        <w:bottom w:val="none" w:sz="0" w:space="0" w:color="auto"/>
        <w:right w:val="none" w:sz="0" w:space="0" w:color="auto"/>
      </w:divBdr>
    </w:div>
    <w:div w:id="913977021">
      <w:bodyDiv w:val="1"/>
      <w:marLeft w:val="0"/>
      <w:marRight w:val="0"/>
      <w:marTop w:val="0"/>
      <w:marBottom w:val="0"/>
      <w:divBdr>
        <w:top w:val="none" w:sz="0" w:space="0" w:color="auto"/>
        <w:left w:val="none" w:sz="0" w:space="0" w:color="auto"/>
        <w:bottom w:val="none" w:sz="0" w:space="0" w:color="auto"/>
        <w:right w:val="none" w:sz="0" w:space="0" w:color="auto"/>
      </w:divBdr>
    </w:div>
    <w:div w:id="914970584">
      <w:bodyDiv w:val="1"/>
      <w:marLeft w:val="0"/>
      <w:marRight w:val="0"/>
      <w:marTop w:val="0"/>
      <w:marBottom w:val="0"/>
      <w:divBdr>
        <w:top w:val="none" w:sz="0" w:space="0" w:color="auto"/>
        <w:left w:val="none" w:sz="0" w:space="0" w:color="auto"/>
        <w:bottom w:val="none" w:sz="0" w:space="0" w:color="auto"/>
        <w:right w:val="none" w:sz="0" w:space="0" w:color="auto"/>
      </w:divBdr>
    </w:div>
    <w:div w:id="915557371">
      <w:bodyDiv w:val="1"/>
      <w:marLeft w:val="0"/>
      <w:marRight w:val="0"/>
      <w:marTop w:val="0"/>
      <w:marBottom w:val="0"/>
      <w:divBdr>
        <w:top w:val="none" w:sz="0" w:space="0" w:color="auto"/>
        <w:left w:val="none" w:sz="0" w:space="0" w:color="auto"/>
        <w:bottom w:val="none" w:sz="0" w:space="0" w:color="auto"/>
        <w:right w:val="none" w:sz="0" w:space="0" w:color="auto"/>
      </w:divBdr>
    </w:div>
    <w:div w:id="915628212">
      <w:bodyDiv w:val="1"/>
      <w:marLeft w:val="0"/>
      <w:marRight w:val="0"/>
      <w:marTop w:val="0"/>
      <w:marBottom w:val="0"/>
      <w:divBdr>
        <w:top w:val="none" w:sz="0" w:space="0" w:color="auto"/>
        <w:left w:val="none" w:sz="0" w:space="0" w:color="auto"/>
        <w:bottom w:val="none" w:sz="0" w:space="0" w:color="auto"/>
        <w:right w:val="none" w:sz="0" w:space="0" w:color="auto"/>
      </w:divBdr>
    </w:div>
    <w:div w:id="920794903">
      <w:bodyDiv w:val="1"/>
      <w:marLeft w:val="0"/>
      <w:marRight w:val="0"/>
      <w:marTop w:val="0"/>
      <w:marBottom w:val="0"/>
      <w:divBdr>
        <w:top w:val="none" w:sz="0" w:space="0" w:color="auto"/>
        <w:left w:val="none" w:sz="0" w:space="0" w:color="auto"/>
        <w:bottom w:val="none" w:sz="0" w:space="0" w:color="auto"/>
        <w:right w:val="none" w:sz="0" w:space="0" w:color="auto"/>
      </w:divBdr>
    </w:div>
    <w:div w:id="922490806">
      <w:bodyDiv w:val="1"/>
      <w:marLeft w:val="0"/>
      <w:marRight w:val="0"/>
      <w:marTop w:val="0"/>
      <w:marBottom w:val="0"/>
      <w:divBdr>
        <w:top w:val="none" w:sz="0" w:space="0" w:color="auto"/>
        <w:left w:val="none" w:sz="0" w:space="0" w:color="auto"/>
        <w:bottom w:val="none" w:sz="0" w:space="0" w:color="auto"/>
        <w:right w:val="none" w:sz="0" w:space="0" w:color="auto"/>
      </w:divBdr>
    </w:div>
    <w:div w:id="923417066">
      <w:bodyDiv w:val="1"/>
      <w:marLeft w:val="0"/>
      <w:marRight w:val="0"/>
      <w:marTop w:val="0"/>
      <w:marBottom w:val="0"/>
      <w:divBdr>
        <w:top w:val="none" w:sz="0" w:space="0" w:color="auto"/>
        <w:left w:val="none" w:sz="0" w:space="0" w:color="auto"/>
        <w:bottom w:val="none" w:sz="0" w:space="0" w:color="auto"/>
        <w:right w:val="none" w:sz="0" w:space="0" w:color="auto"/>
      </w:divBdr>
    </w:div>
    <w:div w:id="925191963">
      <w:bodyDiv w:val="1"/>
      <w:marLeft w:val="0"/>
      <w:marRight w:val="0"/>
      <w:marTop w:val="0"/>
      <w:marBottom w:val="0"/>
      <w:divBdr>
        <w:top w:val="none" w:sz="0" w:space="0" w:color="auto"/>
        <w:left w:val="none" w:sz="0" w:space="0" w:color="auto"/>
        <w:bottom w:val="none" w:sz="0" w:space="0" w:color="auto"/>
        <w:right w:val="none" w:sz="0" w:space="0" w:color="auto"/>
      </w:divBdr>
    </w:div>
    <w:div w:id="926765272">
      <w:bodyDiv w:val="1"/>
      <w:marLeft w:val="0"/>
      <w:marRight w:val="0"/>
      <w:marTop w:val="0"/>
      <w:marBottom w:val="0"/>
      <w:divBdr>
        <w:top w:val="none" w:sz="0" w:space="0" w:color="auto"/>
        <w:left w:val="none" w:sz="0" w:space="0" w:color="auto"/>
        <w:bottom w:val="none" w:sz="0" w:space="0" w:color="auto"/>
        <w:right w:val="none" w:sz="0" w:space="0" w:color="auto"/>
      </w:divBdr>
    </w:div>
    <w:div w:id="928732720">
      <w:bodyDiv w:val="1"/>
      <w:marLeft w:val="0"/>
      <w:marRight w:val="0"/>
      <w:marTop w:val="0"/>
      <w:marBottom w:val="0"/>
      <w:divBdr>
        <w:top w:val="none" w:sz="0" w:space="0" w:color="auto"/>
        <w:left w:val="none" w:sz="0" w:space="0" w:color="auto"/>
        <w:bottom w:val="none" w:sz="0" w:space="0" w:color="auto"/>
        <w:right w:val="none" w:sz="0" w:space="0" w:color="auto"/>
      </w:divBdr>
    </w:div>
    <w:div w:id="929049293">
      <w:bodyDiv w:val="1"/>
      <w:marLeft w:val="0"/>
      <w:marRight w:val="0"/>
      <w:marTop w:val="0"/>
      <w:marBottom w:val="0"/>
      <w:divBdr>
        <w:top w:val="none" w:sz="0" w:space="0" w:color="auto"/>
        <w:left w:val="none" w:sz="0" w:space="0" w:color="auto"/>
        <w:bottom w:val="none" w:sz="0" w:space="0" w:color="auto"/>
        <w:right w:val="none" w:sz="0" w:space="0" w:color="auto"/>
      </w:divBdr>
    </w:div>
    <w:div w:id="933854778">
      <w:bodyDiv w:val="1"/>
      <w:marLeft w:val="0"/>
      <w:marRight w:val="0"/>
      <w:marTop w:val="0"/>
      <w:marBottom w:val="0"/>
      <w:divBdr>
        <w:top w:val="none" w:sz="0" w:space="0" w:color="auto"/>
        <w:left w:val="none" w:sz="0" w:space="0" w:color="auto"/>
        <w:bottom w:val="none" w:sz="0" w:space="0" w:color="auto"/>
        <w:right w:val="none" w:sz="0" w:space="0" w:color="auto"/>
      </w:divBdr>
    </w:div>
    <w:div w:id="935862355">
      <w:bodyDiv w:val="1"/>
      <w:marLeft w:val="0"/>
      <w:marRight w:val="0"/>
      <w:marTop w:val="0"/>
      <w:marBottom w:val="0"/>
      <w:divBdr>
        <w:top w:val="none" w:sz="0" w:space="0" w:color="auto"/>
        <w:left w:val="none" w:sz="0" w:space="0" w:color="auto"/>
        <w:bottom w:val="none" w:sz="0" w:space="0" w:color="auto"/>
        <w:right w:val="none" w:sz="0" w:space="0" w:color="auto"/>
      </w:divBdr>
    </w:div>
    <w:div w:id="936015956">
      <w:bodyDiv w:val="1"/>
      <w:marLeft w:val="0"/>
      <w:marRight w:val="0"/>
      <w:marTop w:val="0"/>
      <w:marBottom w:val="0"/>
      <w:divBdr>
        <w:top w:val="none" w:sz="0" w:space="0" w:color="auto"/>
        <w:left w:val="none" w:sz="0" w:space="0" w:color="auto"/>
        <w:bottom w:val="none" w:sz="0" w:space="0" w:color="auto"/>
        <w:right w:val="none" w:sz="0" w:space="0" w:color="auto"/>
      </w:divBdr>
    </w:div>
    <w:div w:id="938025184">
      <w:bodyDiv w:val="1"/>
      <w:marLeft w:val="0"/>
      <w:marRight w:val="0"/>
      <w:marTop w:val="0"/>
      <w:marBottom w:val="0"/>
      <w:divBdr>
        <w:top w:val="none" w:sz="0" w:space="0" w:color="auto"/>
        <w:left w:val="none" w:sz="0" w:space="0" w:color="auto"/>
        <w:bottom w:val="none" w:sz="0" w:space="0" w:color="auto"/>
        <w:right w:val="none" w:sz="0" w:space="0" w:color="auto"/>
      </w:divBdr>
    </w:div>
    <w:div w:id="942418989">
      <w:bodyDiv w:val="1"/>
      <w:marLeft w:val="0"/>
      <w:marRight w:val="0"/>
      <w:marTop w:val="0"/>
      <w:marBottom w:val="0"/>
      <w:divBdr>
        <w:top w:val="none" w:sz="0" w:space="0" w:color="auto"/>
        <w:left w:val="none" w:sz="0" w:space="0" w:color="auto"/>
        <w:bottom w:val="none" w:sz="0" w:space="0" w:color="auto"/>
        <w:right w:val="none" w:sz="0" w:space="0" w:color="auto"/>
      </w:divBdr>
    </w:div>
    <w:div w:id="942420519">
      <w:bodyDiv w:val="1"/>
      <w:marLeft w:val="0"/>
      <w:marRight w:val="0"/>
      <w:marTop w:val="0"/>
      <w:marBottom w:val="0"/>
      <w:divBdr>
        <w:top w:val="none" w:sz="0" w:space="0" w:color="auto"/>
        <w:left w:val="none" w:sz="0" w:space="0" w:color="auto"/>
        <w:bottom w:val="none" w:sz="0" w:space="0" w:color="auto"/>
        <w:right w:val="none" w:sz="0" w:space="0" w:color="auto"/>
      </w:divBdr>
    </w:div>
    <w:div w:id="942497067">
      <w:bodyDiv w:val="1"/>
      <w:marLeft w:val="0"/>
      <w:marRight w:val="0"/>
      <w:marTop w:val="0"/>
      <w:marBottom w:val="0"/>
      <w:divBdr>
        <w:top w:val="none" w:sz="0" w:space="0" w:color="auto"/>
        <w:left w:val="none" w:sz="0" w:space="0" w:color="auto"/>
        <w:bottom w:val="none" w:sz="0" w:space="0" w:color="auto"/>
        <w:right w:val="none" w:sz="0" w:space="0" w:color="auto"/>
      </w:divBdr>
    </w:div>
    <w:div w:id="944189525">
      <w:bodyDiv w:val="1"/>
      <w:marLeft w:val="0"/>
      <w:marRight w:val="0"/>
      <w:marTop w:val="0"/>
      <w:marBottom w:val="0"/>
      <w:divBdr>
        <w:top w:val="none" w:sz="0" w:space="0" w:color="auto"/>
        <w:left w:val="none" w:sz="0" w:space="0" w:color="auto"/>
        <w:bottom w:val="none" w:sz="0" w:space="0" w:color="auto"/>
        <w:right w:val="none" w:sz="0" w:space="0" w:color="auto"/>
      </w:divBdr>
    </w:div>
    <w:div w:id="945036446">
      <w:bodyDiv w:val="1"/>
      <w:marLeft w:val="0"/>
      <w:marRight w:val="0"/>
      <w:marTop w:val="0"/>
      <w:marBottom w:val="0"/>
      <w:divBdr>
        <w:top w:val="none" w:sz="0" w:space="0" w:color="auto"/>
        <w:left w:val="none" w:sz="0" w:space="0" w:color="auto"/>
        <w:bottom w:val="none" w:sz="0" w:space="0" w:color="auto"/>
        <w:right w:val="none" w:sz="0" w:space="0" w:color="auto"/>
      </w:divBdr>
    </w:div>
    <w:div w:id="949317503">
      <w:bodyDiv w:val="1"/>
      <w:marLeft w:val="0"/>
      <w:marRight w:val="0"/>
      <w:marTop w:val="0"/>
      <w:marBottom w:val="0"/>
      <w:divBdr>
        <w:top w:val="none" w:sz="0" w:space="0" w:color="auto"/>
        <w:left w:val="none" w:sz="0" w:space="0" w:color="auto"/>
        <w:bottom w:val="none" w:sz="0" w:space="0" w:color="auto"/>
        <w:right w:val="none" w:sz="0" w:space="0" w:color="auto"/>
      </w:divBdr>
    </w:div>
    <w:div w:id="950167068">
      <w:bodyDiv w:val="1"/>
      <w:marLeft w:val="0"/>
      <w:marRight w:val="0"/>
      <w:marTop w:val="0"/>
      <w:marBottom w:val="0"/>
      <w:divBdr>
        <w:top w:val="none" w:sz="0" w:space="0" w:color="auto"/>
        <w:left w:val="none" w:sz="0" w:space="0" w:color="auto"/>
        <w:bottom w:val="none" w:sz="0" w:space="0" w:color="auto"/>
        <w:right w:val="none" w:sz="0" w:space="0" w:color="auto"/>
      </w:divBdr>
    </w:div>
    <w:div w:id="950749334">
      <w:bodyDiv w:val="1"/>
      <w:marLeft w:val="0"/>
      <w:marRight w:val="0"/>
      <w:marTop w:val="0"/>
      <w:marBottom w:val="0"/>
      <w:divBdr>
        <w:top w:val="none" w:sz="0" w:space="0" w:color="auto"/>
        <w:left w:val="none" w:sz="0" w:space="0" w:color="auto"/>
        <w:bottom w:val="none" w:sz="0" w:space="0" w:color="auto"/>
        <w:right w:val="none" w:sz="0" w:space="0" w:color="auto"/>
      </w:divBdr>
    </w:div>
    <w:div w:id="951715967">
      <w:bodyDiv w:val="1"/>
      <w:marLeft w:val="0"/>
      <w:marRight w:val="0"/>
      <w:marTop w:val="0"/>
      <w:marBottom w:val="0"/>
      <w:divBdr>
        <w:top w:val="none" w:sz="0" w:space="0" w:color="auto"/>
        <w:left w:val="none" w:sz="0" w:space="0" w:color="auto"/>
        <w:bottom w:val="none" w:sz="0" w:space="0" w:color="auto"/>
        <w:right w:val="none" w:sz="0" w:space="0" w:color="auto"/>
      </w:divBdr>
    </w:div>
    <w:div w:id="952245536">
      <w:bodyDiv w:val="1"/>
      <w:marLeft w:val="0"/>
      <w:marRight w:val="0"/>
      <w:marTop w:val="0"/>
      <w:marBottom w:val="0"/>
      <w:divBdr>
        <w:top w:val="none" w:sz="0" w:space="0" w:color="auto"/>
        <w:left w:val="none" w:sz="0" w:space="0" w:color="auto"/>
        <w:bottom w:val="none" w:sz="0" w:space="0" w:color="auto"/>
        <w:right w:val="none" w:sz="0" w:space="0" w:color="auto"/>
      </w:divBdr>
    </w:div>
    <w:div w:id="954678205">
      <w:bodyDiv w:val="1"/>
      <w:marLeft w:val="0"/>
      <w:marRight w:val="0"/>
      <w:marTop w:val="0"/>
      <w:marBottom w:val="0"/>
      <w:divBdr>
        <w:top w:val="none" w:sz="0" w:space="0" w:color="auto"/>
        <w:left w:val="none" w:sz="0" w:space="0" w:color="auto"/>
        <w:bottom w:val="none" w:sz="0" w:space="0" w:color="auto"/>
        <w:right w:val="none" w:sz="0" w:space="0" w:color="auto"/>
      </w:divBdr>
    </w:div>
    <w:div w:id="954795750">
      <w:bodyDiv w:val="1"/>
      <w:marLeft w:val="0"/>
      <w:marRight w:val="0"/>
      <w:marTop w:val="0"/>
      <w:marBottom w:val="0"/>
      <w:divBdr>
        <w:top w:val="none" w:sz="0" w:space="0" w:color="auto"/>
        <w:left w:val="none" w:sz="0" w:space="0" w:color="auto"/>
        <w:bottom w:val="none" w:sz="0" w:space="0" w:color="auto"/>
        <w:right w:val="none" w:sz="0" w:space="0" w:color="auto"/>
      </w:divBdr>
    </w:div>
    <w:div w:id="955135719">
      <w:bodyDiv w:val="1"/>
      <w:marLeft w:val="0"/>
      <w:marRight w:val="0"/>
      <w:marTop w:val="0"/>
      <w:marBottom w:val="0"/>
      <w:divBdr>
        <w:top w:val="none" w:sz="0" w:space="0" w:color="auto"/>
        <w:left w:val="none" w:sz="0" w:space="0" w:color="auto"/>
        <w:bottom w:val="none" w:sz="0" w:space="0" w:color="auto"/>
        <w:right w:val="none" w:sz="0" w:space="0" w:color="auto"/>
      </w:divBdr>
    </w:div>
    <w:div w:id="955327279">
      <w:bodyDiv w:val="1"/>
      <w:marLeft w:val="0"/>
      <w:marRight w:val="0"/>
      <w:marTop w:val="0"/>
      <w:marBottom w:val="0"/>
      <w:divBdr>
        <w:top w:val="none" w:sz="0" w:space="0" w:color="auto"/>
        <w:left w:val="none" w:sz="0" w:space="0" w:color="auto"/>
        <w:bottom w:val="none" w:sz="0" w:space="0" w:color="auto"/>
        <w:right w:val="none" w:sz="0" w:space="0" w:color="auto"/>
      </w:divBdr>
    </w:div>
    <w:div w:id="955480750">
      <w:bodyDiv w:val="1"/>
      <w:marLeft w:val="0"/>
      <w:marRight w:val="0"/>
      <w:marTop w:val="0"/>
      <w:marBottom w:val="0"/>
      <w:divBdr>
        <w:top w:val="none" w:sz="0" w:space="0" w:color="auto"/>
        <w:left w:val="none" w:sz="0" w:space="0" w:color="auto"/>
        <w:bottom w:val="none" w:sz="0" w:space="0" w:color="auto"/>
        <w:right w:val="none" w:sz="0" w:space="0" w:color="auto"/>
      </w:divBdr>
    </w:div>
    <w:div w:id="955715726">
      <w:bodyDiv w:val="1"/>
      <w:marLeft w:val="0"/>
      <w:marRight w:val="0"/>
      <w:marTop w:val="0"/>
      <w:marBottom w:val="0"/>
      <w:divBdr>
        <w:top w:val="none" w:sz="0" w:space="0" w:color="auto"/>
        <w:left w:val="none" w:sz="0" w:space="0" w:color="auto"/>
        <w:bottom w:val="none" w:sz="0" w:space="0" w:color="auto"/>
        <w:right w:val="none" w:sz="0" w:space="0" w:color="auto"/>
      </w:divBdr>
    </w:div>
    <w:div w:id="956637882">
      <w:bodyDiv w:val="1"/>
      <w:marLeft w:val="0"/>
      <w:marRight w:val="0"/>
      <w:marTop w:val="0"/>
      <w:marBottom w:val="0"/>
      <w:divBdr>
        <w:top w:val="none" w:sz="0" w:space="0" w:color="auto"/>
        <w:left w:val="none" w:sz="0" w:space="0" w:color="auto"/>
        <w:bottom w:val="none" w:sz="0" w:space="0" w:color="auto"/>
        <w:right w:val="none" w:sz="0" w:space="0" w:color="auto"/>
      </w:divBdr>
    </w:div>
    <w:div w:id="957183574">
      <w:bodyDiv w:val="1"/>
      <w:marLeft w:val="0"/>
      <w:marRight w:val="0"/>
      <w:marTop w:val="0"/>
      <w:marBottom w:val="0"/>
      <w:divBdr>
        <w:top w:val="none" w:sz="0" w:space="0" w:color="auto"/>
        <w:left w:val="none" w:sz="0" w:space="0" w:color="auto"/>
        <w:bottom w:val="none" w:sz="0" w:space="0" w:color="auto"/>
        <w:right w:val="none" w:sz="0" w:space="0" w:color="auto"/>
      </w:divBdr>
    </w:div>
    <w:div w:id="959146044">
      <w:bodyDiv w:val="1"/>
      <w:marLeft w:val="0"/>
      <w:marRight w:val="0"/>
      <w:marTop w:val="0"/>
      <w:marBottom w:val="0"/>
      <w:divBdr>
        <w:top w:val="none" w:sz="0" w:space="0" w:color="auto"/>
        <w:left w:val="none" w:sz="0" w:space="0" w:color="auto"/>
        <w:bottom w:val="none" w:sz="0" w:space="0" w:color="auto"/>
        <w:right w:val="none" w:sz="0" w:space="0" w:color="auto"/>
      </w:divBdr>
    </w:div>
    <w:div w:id="960648737">
      <w:bodyDiv w:val="1"/>
      <w:marLeft w:val="0"/>
      <w:marRight w:val="0"/>
      <w:marTop w:val="0"/>
      <w:marBottom w:val="0"/>
      <w:divBdr>
        <w:top w:val="none" w:sz="0" w:space="0" w:color="auto"/>
        <w:left w:val="none" w:sz="0" w:space="0" w:color="auto"/>
        <w:bottom w:val="none" w:sz="0" w:space="0" w:color="auto"/>
        <w:right w:val="none" w:sz="0" w:space="0" w:color="auto"/>
      </w:divBdr>
    </w:div>
    <w:div w:id="961039255">
      <w:bodyDiv w:val="1"/>
      <w:marLeft w:val="0"/>
      <w:marRight w:val="0"/>
      <w:marTop w:val="0"/>
      <w:marBottom w:val="0"/>
      <w:divBdr>
        <w:top w:val="none" w:sz="0" w:space="0" w:color="auto"/>
        <w:left w:val="none" w:sz="0" w:space="0" w:color="auto"/>
        <w:bottom w:val="none" w:sz="0" w:space="0" w:color="auto"/>
        <w:right w:val="none" w:sz="0" w:space="0" w:color="auto"/>
      </w:divBdr>
    </w:div>
    <w:div w:id="961619003">
      <w:bodyDiv w:val="1"/>
      <w:marLeft w:val="0"/>
      <w:marRight w:val="0"/>
      <w:marTop w:val="0"/>
      <w:marBottom w:val="0"/>
      <w:divBdr>
        <w:top w:val="none" w:sz="0" w:space="0" w:color="auto"/>
        <w:left w:val="none" w:sz="0" w:space="0" w:color="auto"/>
        <w:bottom w:val="none" w:sz="0" w:space="0" w:color="auto"/>
        <w:right w:val="none" w:sz="0" w:space="0" w:color="auto"/>
      </w:divBdr>
    </w:div>
    <w:div w:id="964429118">
      <w:bodyDiv w:val="1"/>
      <w:marLeft w:val="0"/>
      <w:marRight w:val="0"/>
      <w:marTop w:val="0"/>
      <w:marBottom w:val="0"/>
      <w:divBdr>
        <w:top w:val="none" w:sz="0" w:space="0" w:color="auto"/>
        <w:left w:val="none" w:sz="0" w:space="0" w:color="auto"/>
        <w:bottom w:val="none" w:sz="0" w:space="0" w:color="auto"/>
        <w:right w:val="none" w:sz="0" w:space="0" w:color="auto"/>
      </w:divBdr>
    </w:div>
    <w:div w:id="965625879">
      <w:bodyDiv w:val="1"/>
      <w:marLeft w:val="0"/>
      <w:marRight w:val="0"/>
      <w:marTop w:val="0"/>
      <w:marBottom w:val="0"/>
      <w:divBdr>
        <w:top w:val="none" w:sz="0" w:space="0" w:color="auto"/>
        <w:left w:val="none" w:sz="0" w:space="0" w:color="auto"/>
        <w:bottom w:val="none" w:sz="0" w:space="0" w:color="auto"/>
        <w:right w:val="none" w:sz="0" w:space="0" w:color="auto"/>
      </w:divBdr>
    </w:div>
    <w:div w:id="965701523">
      <w:bodyDiv w:val="1"/>
      <w:marLeft w:val="0"/>
      <w:marRight w:val="0"/>
      <w:marTop w:val="0"/>
      <w:marBottom w:val="0"/>
      <w:divBdr>
        <w:top w:val="none" w:sz="0" w:space="0" w:color="auto"/>
        <w:left w:val="none" w:sz="0" w:space="0" w:color="auto"/>
        <w:bottom w:val="none" w:sz="0" w:space="0" w:color="auto"/>
        <w:right w:val="none" w:sz="0" w:space="0" w:color="auto"/>
      </w:divBdr>
    </w:div>
    <w:div w:id="966200645">
      <w:bodyDiv w:val="1"/>
      <w:marLeft w:val="0"/>
      <w:marRight w:val="0"/>
      <w:marTop w:val="0"/>
      <w:marBottom w:val="0"/>
      <w:divBdr>
        <w:top w:val="none" w:sz="0" w:space="0" w:color="auto"/>
        <w:left w:val="none" w:sz="0" w:space="0" w:color="auto"/>
        <w:bottom w:val="none" w:sz="0" w:space="0" w:color="auto"/>
        <w:right w:val="none" w:sz="0" w:space="0" w:color="auto"/>
      </w:divBdr>
    </w:div>
    <w:div w:id="966276993">
      <w:bodyDiv w:val="1"/>
      <w:marLeft w:val="0"/>
      <w:marRight w:val="0"/>
      <w:marTop w:val="0"/>
      <w:marBottom w:val="0"/>
      <w:divBdr>
        <w:top w:val="none" w:sz="0" w:space="0" w:color="auto"/>
        <w:left w:val="none" w:sz="0" w:space="0" w:color="auto"/>
        <w:bottom w:val="none" w:sz="0" w:space="0" w:color="auto"/>
        <w:right w:val="none" w:sz="0" w:space="0" w:color="auto"/>
      </w:divBdr>
    </w:div>
    <w:div w:id="968362734">
      <w:bodyDiv w:val="1"/>
      <w:marLeft w:val="0"/>
      <w:marRight w:val="0"/>
      <w:marTop w:val="0"/>
      <w:marBottom w:val="0"/>
      <w:divBdr>
        <w:top w:val="none" w:sz="0" w:space="0" w:color="auto"/>
        <w:left w:val="none" w:sz="0" w:space="0" w:color="auto"/>
        <w:bottom w:val="none" w:sz="0" w:space="0" w:color="auto"/>
        <w:right w:val="none" w:sz="0" w:space="0" w:color="auto"/>
      </w:divBdr>
    </w:div>
    <w:div w:id="969167874">
      <w:bodyDiv w:val="1"/>
      <w:marLeft w:val="0"/>
      <w:marRight w:val="0"/>
      <w:marTop w:val="0"/>
      <w:marBottom w:val="0"/>
      <w:divBdr>
        <w:top w:val="none" w:sz="0" w:space="0" w:color="auto"/>
        <w:left w:val="none" w:sz="0" w:space="0" w:color="auto"/>
        <w:bottom w:val="none" w:sz="0" w:space="0" w:color="auto"/>
        <w:right w:val="none" w:sz="0" w:space="0" w:color="auto"/>
      </w:divBdr>
    </w:div>
    <w:div w:id="972053980">
      <w:bodyDiv w:val="1"/>
      <w:marLeft w:val="0"/>
      <w:marRight w:val="0"/>
      <w:marTop w:val="0"/>
      <w:marBottom w:val="0"/>
      <w:divBdr>
        <w:top w:val="none" w:sz="0" w:space="0" w:color="auto"/>
        <w:left w:val="none" w:sz="0" w:space="0" w:color="auto"/>
        <w:bottom w:val="none" w:sz="0" w:space="0" w:color="auto"/>
        <w:right w:val="none" w:sz="0" w:space="0" w:color="auto"/>
      </w:divBdr>
    </w:div>
    <w:div w:id="972102512">
      <w:bodyDiv w:val="1"/>
      <w:marLeft w:val="0"/>
      <w:marRight w:val="0"/>
      <w:marTop w:val="0"/>
      <w:marBottom w:val="0"/>
      <w:divBdr>
        <w:top w:val="none" w:sz="0" w:space="0" w:color="auto"/>
        <w:left w:val="none" w:sz="0" w:space="0" w:color="auto"/>
        <w:bottom w:val="none" w:sz="0" w:space="0" w:color="auto"/>
        <w:right w:val="none" w:sz="0" w:space="0" w:color="auto"/>
      </w:divBdr>
    </w:div>
    <w:div w:id="973367034">
      <w:bodyDiv w:val="1"/>
      <w:marLeft w:val="0"/>
      <w:marRight w:val="0"/>
      <w:marTop w:val="0"/>
      <w:marBottom w:val="0"/>
      <w:divBdr>
        <w:top w:val="none" w:sz="0" w:space="0" w:color="auto"/>
        <w:left w:val="none" w:sz="0" w:space="0" w:color="auto"/>
        <w:bottom w:val="none" w:sz="0" w:space="0" w:color="auto"/>
        <w:right w:val="none" w:sz="0" w:space="0" w:color="auto"/>
      </w:divBdr>
    </w:div>
    <w:div w:id="974018896">
      <w:bodyDiv w:val="1"/>
      <w:marLeft w:val="0"/>
      <w:marRight w:val="0"/>
      <w:marTop w:val="0"/>
      <w:marBottom w:val="0"/>
      <w:divBdr>
        <w:top w:val="none" w:sz="0" w:space="0" w:color="auto"/>
        <w:left w:val="none" w:sz="0" w:space="0" w:color="auto"/>
        <w:bottom w:val="none" w:sz="0" w:space="0" w:color="auto"/>
        <w:right w:val="none" w:sz="0" w:space="0" w:color="auto"/>
      </w:divBdr>
    </w:div>
    <w:div w:id="974288151">
      <w:bodyDiv w:val="1"/>
      <w:marLeft w:val="0"/>
      <w:marRight w:val="0"/>
      <w:marTop w:val="0"/>
      <w:marBottom w:val="0"/>
      <w:divBdr>
        <w:top w:val="none" w:sz="0" w:space="0" w:color="auto"/>
        <w:left w:val="none" w:sz="0" w:space="0" w:color="auto"/>
        <w:bottom w:val="none" w:sz="0" w:space="0" w:color="auto"/>
        <w:right w:val="none" w:sz="0" w:space="0" w:color="auto"/>
      </w:divBdr>
    </w:div>
    <w:div w:id="975066813">
      <w:bodyDiv w:val="1"/>
      <w:marLeft w:val="0"/>
      <w:marRight w:val="0"/>
      <w:marTop w:val="0"/>
      <w:marBottom w:val="0"/>
      <w:divBdr>
        <w:top w:val="none" w:sz="0" w:space="0" w:color="auto"/>
        <w:left w:val="none" w:sz="0" w:space="0" w:color="auto"/>
        <w:bottom w:val="none" w:sz="0" w:space="0" w:color="auto"/>
        <w:right w:val="none" w:sz="0" w:space="0" w:color="auto"/>
      </w:divBdr>
    </w:div>
    <w:div w:id="975333034">
      <w:bodyDiv w:val="1"/>
      <w:marLeft w:val="0"/>
      <w:marRight w:val="0"/>
      <w:marTop w:val="0"/>
      <w:marBottom w:val="0"/>
      <w:divBdr>
        <w:top w:val="none" w:sz="0" w:space="0" w:color="auto"/>
        <w:left w:val="none" w:sz="0" w:space="0" w:color="auto"/>
        <w:bottom w:val="none" w:sz="0" w:space="0" w:color="auto"/>
        <w:right w:val="none" w:sz="0" w:space="0" w:color="auto"/>
      </w:divBdr>
    </w:div>
    <w:div w:id="975531404">
      <w:bodyDiv w:val="1"/>
      <w:marLeft w:val="0"/>
      <w:marRight w:val="0"/>
      <w:marTop w:val="0"/>
      <w:marBottom w:val="0"/>
      <w:divBdr>
        <w:top w:val="none" w:sz="0" w:space="0" w:color="auto"/>
        <w:left w:val="none" w:sz="0" w:space="0" w:color="auto"/>
        <w:bottom w:val="none" w:sz="0" w:space="0" w:color="auto"/>
        <w:right w:val="none" w:sz="0" w:space="0" w:color="auto"/>
      </w:divBdr>
    </w:div>
    <w:div w:id="975599014">
      <w:bodyDiv w:val="1"/>
      <w:marLeft w:val="0"/>
      <w:marRight w:val="0"/>
      <w:marTop w:val="0"/>
      <w:marBottom w:val="0"/>
      <w:divBdr>
        <w:top w:val="none" w:sz="0" w:space="0" w:color="auto"/>
        <w:left w:val="none" w:sz="0" w:space="0" w:color="auto"/>
        <w:bottom w:val="none" w:sz="0" w:space="0" w:color="auto"/>
        <w:right w:val="none" w:sz="0" w:space="0" w:color="auto"/>
      </w:divBdr>
    </w:div>
    <w:div w:id="976757660">
      <w:bodyDiv w:val="1"/>
      <w:marLeft w:val="0"/>
      <w:marRight w:val="0"/>
      <w:marTop w:val="0"/>
      <w:marBottom w:val="0"/>
      <w:divBdr>
        <w:top w:val="none" w:sz="0" w:space="0" w:color="auto"/>
        <w:left w:val="none" w:sz="0" w:space="0" w:color="auto"/>
        <w:bottom w:val="none" w:sz="0" w:space="0" w:color="auto"/>
        <w:right w:val="none" w:sz="0" w:space="0" w:color="auto"/>
      </w:divBdr>
    </w:div>
    <w:div w:id="977151676">
      <w:bodyDiv w:val="1"/>
      <w:marLeft w:val="0"/>
      <w:marRight w:val="0"/>
      <w:marTop w:val="0"/>
      <w:marBottom w:val="0"/>
      <w:divBdr>
        <w:top w:val="none" w:sz="0" w:space="0" w:color="auto"/>
        <w:left w:val="none" w:sz="0" w:space="0" w:color="auto"/>
        <w:bottom w:val="none" w:sz="0" w:space="0" w:color="auto"/>
        <w:right w:val="none" w:sz="0" w:space="0" w:color="auto"/>
      </w:divBdr>
    </w:div>
    <w:div w:id="978537200">
      <w:bodyDiv w:val="1"/>
      <w:marLeft w:val="0"/>
      <w:marRight w:val="0"/>
      <w:marTop w:val="0"/>
      <w:marBottom w:val="0"/>
      <w:divBdr>
        <w:top w:val="none" w:sz="0" w:space="0" w:color="auto"/>
        <w:left w:val="none" w:sz="0" w:space="0" w:color="auto"/>
        <w:bottom w:val="none" w:sz="0" w:space="0" w:color="auto"/>
        <w:right w:val="none" w:sz="0" w:space="0" w:color="auto"/>
      </w:divBdr>
    </w:div>
    <w:div w:id="980691149">
      <w:bodyDiv w:val="1"/>
      <w:marLeft w:val="0"/>
      <w:marRight w:val="0"/>
      <w:marTop w:val="0"/>
      <w:marBottom w:val="0"/>
      <w:divBdr>
        <w:top w:val="none" w:sz="0" w:space="0" w:color="auto"/>
        <w:left w:val="none" w:sz="0" w:space="0" w:color="auto"/>
        <w:bottom w:val="none" w:sz="0" w:space="0" w:color="auto"/>
        <w:right w:val="none" w:sz="0" w:space="0" w:color="auto"/>
      </w:divBdr>
    </w:div>
    <w:div w:id="983583480">
      <w:bodyDiv w:val="1"/>
      <w:marLeft w:val="0"/>
      <w:marRight w:val="0"/>
      <w:marTop w:val="0"/>
      <w:marBottom w:val="0"/>
      <w:divBdr>
        <w:top w:val="none" w:sz="0" w:space="0" w:color="auto"/>
        <w:left w:val="none" w:sz="0" w:space="0" w:color="auto"/>
        <w:bottom w:val="none" w:sz="0" w:space="0" w:color="auto"/>
        <w:right w:val="none" w:sz="0" w:space="0" w:color="auto"/>
      </w:divBdr>
    </w:div>
    <w:div w:id="987632078">
      <w:bodyDiv w:val="1"/>
      <w:marLeft w:val="0"/>
      <w:marRight w:val="0"/>
      <w:marTop w:val="0"/>
      <w:marBottom w:val="0"/>
      <w:divBdr>
        <w:top w:val="none" w:sz="0" w:space="0" w:color="auto"/>
        <w:left w:val="none" w:sz="0" w:space="0" w:color="auto"/>
        <w:bottom w:val="none" w:sz="0" w:space="0" w:color="auto"/>
        <w:right w:val="none" w:sz="0" w:space="0" w:color="auto"/>
      </w:divBdr>
    </w:div>
    <w:div w:id="987704614">
      <w:bodyDiv w:val="1"/>
      <w:marLeft w:val="0"/>
      <w:marRight w:val="0"/>
      <w:marTop w:val="0"/>
      <w:marBottom w:val="0"/>
      <w:divBdr>
        <w:top w:val="none" w:sz="0" w:space="0" w:color="auto"/>
        <w:left w:val="none" w:sz="0" w:space="0" w:color="auto"/>
        <w:bottom w:val="none" w:sz="0" w:space="0" w:color="auto"/>
        <w:right w:val="none" w:sz="0" w:space="0" w:color="auto"/>
      </w:divBdr>
    </w:div>
    <w:div w:id="989990508">
      <w:bodyDiv w:val="1"/>
      <w:marLeft w:val="0"/>
      <w:marRight w:val="0"/>
      <w:marTop w:val="0"/>
      <w:marBottom w:val="0"/>
      <w:divBdr>
        <w:top w:val="none" w:sz="0" w:space="0" w:color="auto"/>
        <w:left w:val="none" w:sz="0" w:space="0" w:color="auto"/>
        <w:bottom w:val="none" w:sz="0" w:space="0" w:color="auto"/>
        <w:right w:val="none" w:sz="0" w:space="0" w:color="auto"/>
      </w:divBdr>
    </w:div>
    <w:div w:id="991905972">
      <w:bodyDiv w:val="1"/>
      <w:marLeft w:val="0"/>
      <w:marRight w:val="0"/>
      <w:marTop w:val="0"/>
      <w:marBottom w:val="0"/>
      <w:divBdr>
        <w:top w:val="none" w:sz="0" w:space="0" w:color="auto"/>
        <w:left w:val="none" w:sz="0" w:space="0" w:color="auto"/>
        <w:bottom w:val="none" w:sz="0" w:space="0" w:color="auto"/>
        <w:right w:val="none" w:sz="0" w:space="0" w:color="auto"/>
      </w:divBdr>
    </w:div>
    <w:div w:id="991984368">
      <w:bodyDiv w:val="1"/>
      <w:marLeft w:val="0"/>
      <w:marRight w:val="0"/>
      <w:marTop w:val="0"/>
      <w:marBottom w:val="0"/>
      <w:divBdr>
        <w:top w:val="none" w:sz="0" w:space="0" w:color="auto"/>
        <w:left w:val="none" w:sz="0" w:space="0" w:color="auto"/>
        <w:bottom w:val="none" w:sz="0" w:space="0" w:color="auto"/>
        <w:right w:val="none" w:sz="0" w:space="0" w:color="auto"/>
      </w:divBdr>
    </w:div>
    <w:div w:id="992173123">
      <w:bodyDiv w:val="1"/>
      <w:marLeft w:val="0"/>
      <w:marRight w:val="0"/>
      <w:marTop w:val="0"/>
      <w:marBottom w:val="0"/>
      <w:divBdr>
        <w:top w:val="none" w:sz="0" w:space="0" w:color="auto"/>
        <w:left w:val="none" w:sz="0" w:space="0" w:color="auto"/>
        <w:bottom w:val="none" w:sz="0" w:space="0" w:color="auto"/>
        <w:right w:val="none" w:sz="0" w:space="0" w:color="auto"/>
      </w:divBdr>
    </w:div>
    <w:div w:id="993492305">
      <w:bodyDiv w:val="1"/>
      <w:marLeft w:val="0"/>
      <w:marRight w:val="0"/>
      <w:marTop w:val="0"/>
      <w:marBottom w:val="0"/>
      <w:divBdr>
        <w:top w:val="none" w:sz="0" w:space="0" w:color="auto"/>
        <w:left w:val="none" w:sz="0" w:space="0" w:color="auto"/>
        <w:bottom w:val="none" w:sz="0" w:space="0" w:color="auto"/>
        <w:right w:val="none" w:sz="0" w:space="0" w:color="auto"/>
      </w:divBdr>
    </w:div>
    <w:div w:id="993950196">
      <w:bodyDiv w:val="1"/>
      <w:marLeft w:val="0"/>
      <w:marRight w:val="0"/>
      <w:marTop w:val="0"/>
      <w:marBottom w:val="0"/>
      <w:divBdr>
        <w:top w:val="none" w:sz="0" w:space="0" w:color="auto"/>
        <w:left w:val="none" w:sz="0" w:space="0" w:color="auto"/>
        <w:bottom w:val="none" w:sz="0" w:space="0" w:color="auto"/>
        <w:right w:val="none" w:sz="0" w:space="0" w:color="auto"/>
      </w:divBdr>
    </w:div>
    <w:div w:id="994604487">
      <w:bodyDiv w:val="1"/>
      <w:marLeft w:val="0"/>
      <w:marRight w:val="0"/>
      <w:marTop w:val="0"/>
      <w:marBottom w:val="0"/>
      <w:divBdr>
        <w:top w:val="none" w:sz="0" w:space="0" w:color="auto"/>
        <w:left w:val="none" w:sz="0" w:space="0" w:color="auto"/>
        <w:bottom w:val="none" w:sz="0" w:space="0" w:color="auto"/>
        <w:right w:val="none" w:sz="0" w:space="0" w:color="auto"/>
      </w:divBdr>
    </w:div>
    <w:div w:id="996570837">
      <w:bodyDiv w:val="1"/>
      <w:marLeft w:val="0"/>
      <w:marRight w:val="0"/>
      <w:marTop w:val="0"/>
      <w:marBottom w:val="0"/>
      <w:divBdr>
        <w:top w:val="none" w:sz="0" w:space="0" w:color="auto"/>
        <w:left w:val="none" w:sz="0" w:space="0" w:color="auto"/>
        <w:bottom w:val="none" w:sz="0" w:space="0" w:color="auto"/>
        <w:right w:val="none" w:sz="0" w:space="0" w:color="auto"/>
      </w:divBdr>
    </w:div>
    <w:div w:id="996614698">
      <w:bodyDiv w:val="1"/>
      <w:marLeft w:val="0"/>
      <w:marRight w:val="0"/>
      <w:marTop w:val="0"/>
      <w:marBottom w:val="0"/>
      <w:divBdr>
        <w:top w:val="none" w:sz="0" w:space="0" w:color="auto"/>
        <w:left w:val="none" w:sz="0" w:space="0" w:color="auto"/>
        <w:bottom w:val="none" w:sz="0" w:space="0" w:color="auto"/>
        <w:right w:val="none" w:sz="0" w:space="0" w:color="auto"/>
      </w:divBdr>
    </w:div>
    <w:div w:id="996769016">
      <w:bodyDiv w:val="1"/>
      <w:marLeft w:val="0"/>
      <w:marRight w:val="0"/>
      <w:marTop w:val="0"/>
      <w:marBottom w:val="0"/>
      <w:divBdr>
        <w:top w:val="none" w:sz="0" w:space="0" w:color="auto"/>
        <w:left w:val="none" w:sz="0" w:space="0" w:color="auto"/>
        <w:bottom w:val="none" w:sz="0" w:space="0" w:color="auto"/>
        <w:right w:val="none" w:sz="0" w:space="0" w:color="auto"/>
      </w:divBdr>
    </w:div>
    <w:div w:id="1000230947">
      <w:bodyDiv w:val="1"/>
      <w:marLeft w:val="0"/>
      <w:marRight w:val="0"/>
      <w:marTop w:val="0"/>
      <w:marBottom w:val="0"/>
      <w:divBdr>
        <w:top w:val="none" w:sz="0" w:space="0" w:color="auto"/>
        <w:left w:val="none" w:sz="0" w:space="0" w:color="auto"/>
        <w:bottom w:val="none" w:sz="0" w:space="0" w:color="auto"/>
        <w:right w:val="none" w:sz="0" w:space="0" w:color="auto"/>
      </w:divBdr>
    </w:div>
    <w:div w:id="1001934616">
      <w:bodyDiv w:val="1"/>
      <w:marLeft w:val="0"/>
      <w:marRight w:val="0"/>
      <w:marTop w:val="0"/>
      <w:marBottom w:val="0"/>
      <w:divBdr>
        <w:top w:val="none" w:sz="0" w:space="0" w:color="auto"/>
        <w:left w:val="none" w:sz="0" w:space="0" w:color="auto"/>
        <w:bottom w:val="none" w:sz="0" w:space="0" w:color="auto"/>
        <w:right w:val="none" w:sz="0" w:space="0" w:color="auto"/>
      </w:divBdr>
    </w:div>
    <w:div w:id="1002003582">
      <w:bodyDiv w:val="1"/>
      <w:marLeft w:val="0"/>
      <w:marRight w:val="0"/>
      <w:marTop w:val="0"/>
      <w:marBottom w:val="0"/>
      <w:divBdr>
        <w:top w:val="none" w:sz="0" w:space="0" w:color="auto"/>
        <w:left w:val="none" w:sz="0" w:space="0" w:color="auto"/>
        <w:bottom w:val="none" w:sz="0" w:space="0" w:color="auto"/>
        <w:right w:val="none" w:sz="0" w:space="0" w:color="auto"/>
      </w:divBdr>
    </w:div>
    <w:div w:id="1003168232">
      <w:bodyDiv w:val="1"/>
      <w:marLeft w:val="0"/>
      <w:marRight w:val="0"/>
      <w:marTop w:val="0"/>
      <w:marBottom w:val="0"/>
      <w:divBdr>
        <w:top w:val="none" w:sz="0" w:space="0" w:color="auto"/>
        <w:left w:val="none" w:sz="0" w:space="0" w:color="auto"/>
        <w:bottom w:val="none" w:sz="0" w:space="0" w:color="auto"/>
        <w:right w:val="none" w:sz="0" w:space="0" w:color="auto"/>
      </w:divBdr>
    </w:div>
    <w:div w:id="1004939381">
      <w:bodyDiv w:val="1"/>
      <w:marLeft w:val="0"/>
      <w:marRight w:val="0"/>
      <w:marTop w:val="0"/>
      <w:marBottom w:val="0"/>
      <w:divBdr>
        <w:top w:val="none" w:sz="0" w:space="0" w:color="auto"/>
        <w:left w:val="none" w:sz="0" w:space="0" w:color="auto"/>
        <w:bottom w:val="none" w:sz="0" w:space="0" w:color="auto"/>
        <w:right w:val="none" w:sz="0" w:space="0" w:color="auto"/>
      </w:divBdr>
    </w:div>
    <w:div w:id="1005549267">
      <w:bodyDiv w:val="1"/>
      <w:marLeft w:val="0"/>
      <w:marRight w:val="0"/>
      <w:marTop w:val="0"/>
      <w:marBottom w:val="0"/>
      <w:divBdr>
        <w:top w:val="none" w:sz="0" w:space="0" w:color="auto"/>
        <w:left w:val="none" w:sz="0" w:space="0" w:color="auto"/>
        <w:bottom w:val="none" w:sz="0" w:space="0" w:color="auto"/>
        <w:right w:val="none" w:sz="0" w:space="0" w:color="auto"/>
      </w:divBdr>
    </w:div>
    <w:div w:id="1006252923">
      <w:bodyDiv w:val="1"/>
      <w:marLeft w:val="0"/>
      <w:marRight w:val="0"/>
      <w:marTop w:val="0"/>
      <w:marBottom w:val="0"/>
      <w:divBdr>
        <w:top w:val="none" w:sz="0" w:space="0" w:color="auto"/>
        <w:left w:val="none" w:sz="0" w:space="0" w:color="auto"/>
        <w:bottom w:val="none" w:sz="0" w:space="0" w:color="auto"/>
        <w:right w:val="none" w:sz="0" w:space="0" w:color="auto"/>
      </w:divBdr>
    </w:div>
    <w:div w:id="1007027104">
      <w:bodyDiv w:val="1"/>
      <w:marLeft w:val="0"/>
      <w:marRight w:val="0"/>
      <w:marTop w:val="0"/>
      <w:marBottom w:val="0"/>
      <w:divBdr>
        <w:top w:val="none" w:sz="0" w:space="0" w:color="auto"/>
        <w:left w:val="none" w:sz="0" w:space="0" w:color="auto"/>
        <w:bottom w:val="none" w:sz="0" w:space="0" w:color="auto"/>
        <w:right w:val="none" w:sz="0" w:space="0" w:color="auto"/>
      </w:divBdr>
    </w:div>
    <w:div w:id="1007250870">
      <w:bodyDiv w:val="1"/>
      <w:marLeft w:val="0"/>
      <w:marRight w:val="0"/>
      <w:marTop w:val="0"/>
      <w:marBottom w:val="0"/>
      <w:divBdr>
        <w:top w:val="none" w:sz="0" w:space="0" w:color="auto"/>
        <w:left w:val="none" w:sz="0" w:space="0" w:color="auto"/>
        <w:bottom w:val="none" w:sz="0" w:space="0" w:color="auto"/>
        <w:right w:val="none" w:sz="0" w:space="0" w:color="auto"/>
      </w:divBdr>
    </w:div>
    <w:div w:id="1007289095">
      <w:bodyDiv w:val="1"/>
      <w:marLeft w:val="0"/>
      <w:marRight w:val="0"/>
      <w:marTop w:val="0"/>
      <w:marBottom w:val="0"/>
      <w:divBdr>
        <w:top w:val="none" w:sz="0" w:space="0" w:color="auto"/>
        <w:left w:val="none" w:sz="0" w:space="0" w:color="auto"/>
        <w:bottom w:val="none" w:sz="0" w:space="0" w:color="auto"/>
        <w:right w:val="none" w:sz="0" w:space="0" w:color="auto"/>
      </w:divBdr>
    </w:div>
    <w:div w:id="1009065319">
      <w:bodyDiv w:val="1"/>
      <w:marLeft w:val="0"/>
      <w:marRight w:val="0"/>
      <w:marTop w:val="0"/>
      <w:marBottom w:val="0"/>
      <w:divBdr>
        <w:top w:val="none" w:sz="0" w:space="0" w:color="auto"/>
        <w:left w:val="none" w:sz="0" w:space="0" w:color="auto"/>
        <w:bottom w:val="none" w:sz="0" w:space="0" w:color="auto"/>
        <w:right w:val="none" w:sz="0" w:space="0" w:color="auto"/>
      </w:divBdr>
    </w:div>
    <w:div w:id="1011638666">
      <w:bodyDiv w:val="1"/>
      <w:marLeft w:val="0"/>
      <w:marRight w:val="0"/>
      <w:marTop w:val="0"/>
      <w:marBottom w:val="0"/>
      <w:divBdr>
        <w:top w:val="none" w:sz="0" w:space="0" w:color="auto"/>
        <w:left w:val="none" w:sz="0" w:space="0" w:color="auto"/>
        <w:bottom w:val="none" w:sz="0" w:space="0" w:color="auto"/>
        <w:right w:val="none" w:sz="0" w:space="0" w:color="auto"/>
      </w:divBdr>
    </w:div>
    <w:div w:id="1011687761">
      <w:bodyDiv w:val="1"/>
      <w:marLeft w:val="0"/>
      <w:marRight w:val="0"/>
      <w:marTop w:val="0"/>
      <w:marBottom w:val="0"/>
      <w:divBdr>
        <w:top w:val="none" w:sz="0" w:space="0" w:color="auto"/>
        <w:left w:val="none" w:sz="0" w:space="0" w:color="auto"/>
        <w:bottom w:val="none" w:sz="0" w:space="0" w:color="auto"/>
        <w:right w:val="none" w:sz="0" w:space="0" w:color="auto"/>
      </w:divBdr>
    </w:div>
    <w:div w:id="1011882574">
      <w:bodyDiv w:val="1"/>
      <w:marLeft w:val="0"/>
      <w:marRight w:val="0"/>
      <w:marTop w:val="0"/>
      <w:marBottom w:val="0"/>
      <w:divBdr>
        <w:top w:val="none" w:sz="0" w:space="0" w:color="auto"/>
        <w:left w:val="none" w:sz="0" w:space="0" w:color="auto"/>
        <w:bottom w:val="none" w:sz="0" w:space="0" w:color="auto"/>
        <w:right w:val="none" w:sz="0" w:space="0" w:color="auto"/>
      </w:divBdr>
    </w:div>
    <w:div w:id="1013073091">
      <w:bodyDiv w:val="1"/>
      <w:marLeft w:val="0"/>
      <w:marRight w:val="0"/>
      <w:marTop w:val="0"/>
      <w:marBottom w:val="0"/>
      <w:divBdr>
        <w:top w:val="none" w:sz="0" w:space="0" w:color="auto"/>
        <w:left w:val="none" w:sz="0" w:space="0" w:color="auto"/>
        <w:bottom w:val="none" w:sz="0" w:space="0" w:color="auto"/>
        <w:right w:val="none" w:sz="0" w:space="0" w:color="auto"/>
      </w:divBdr>
    </w:div>
    <w:div w:id="1013341095">
      <w:bodyDiv w:val="1"/>
      <w:marLeft w:val="0"/>
      <w:marRight w:val="0"/>
      <w:marTop w:val="0"/>
      <w:marBottom w:val="0"/>
      <w:divBdr>
        <w:top w:val="none" w:sz="0" w:space="0" w:color="auto"/>
        <w:left w:val="none" w:sz="0" w:space="0" w:color="auto"/>
        <w:bottom w:val="none" w:sz="0" w:space="0" w:color="auto"/>
        <w:right w:val="none" w:sz="0" w:space="0" w:color="auto"/>
      </w:divBdr>
    </w:div>
    <w:div w:id="1014259267">
      <w:bodyDiv w:val="1"/>
      <w:marLeft w:val="0"/>
      <w:marRight w:val="0"/>
      <w:marTop w:val="0"/>
      <w:marBottom w:val="0"/>
      <w:divBdr>
        <w:top w:val="none" w:sz="0" w:space="0" w:color="auto"/>
        <w:left w:val="none" w:sz="0" w:space="0" w:color="auto"/>
        <w:bottom w:val="none" w:sz="0" w:space="0" w:color="auto"/>
        <w:right w:val="none" w:sz="0" w:space="0" w:color="auto"/>
      </w:divBdr>
    </w:div>
    <w:div w:id="1015034909">
      <w:bodyDiv w:val="1"/>
      <w:marLeft w:val="0"/>
      <w:marRight w:val="0"/>
      <w:marTop w:val="0"/>
      <w:marBottom w:val="0"/>
      <w:divBdr>
        <w:top w:val="none" w:sz="0" w:space="0" w:color="auto"/>
        <w:left w:val="none" w:sz="0" w:space="0" w:color="auto"/>
        <w:bottom w:val="none" w:sz="0" w:space="0" w:color="auto"/>
        <w:right w:val="none" w:sz="0" w:space="0" w:color="auto"/>
      </w:divBdr>
    </w:div>
    <w:div w:id="1016541244">
      <w:bodyDiv w:val="1"/>
      <w:marLeft w:val="0"/>
      <w:marRight w:val="0"/>
      <w:marTop w:val="0"/>
      <w:marBottom w:val="0"/>
      <w:divBdr>
        <w:top w:val="none" w:sz="0" w:space="0" w:color="auto"/>
        <w:left w:val="none" w:sz="0" w:space="0" w:color="auto"/>
        <w:bottom w:val="none" w:sz="0" w:space="0" w:color="auto"/>
        <w:right w:val="none" w:sz="0" w:space="0" w:color="auto"/>
      </w:divBdr>
    </w:div>
    <w:div w:id="1017925701">
      <w:bodyDiv w:val="1"/>
      <w:marLeft w:val="0"/>
      <w:marRight w:val="0"/>
      <w:marTop w:val="0"/>
      <w:marBottom w:val="0"/>
      <w:divBdr>
        <w:top w:val="none" w:sz="0" w:space="0" w:color="auto"/>
        <w:left w:val="none" w:sz="0" w:space="0" w:color="auto"/>
        <w:bottom w:val="none" w:sz="0" w:space="0" w:color="auto"/>
        <w:right w:val="none" w:sz="0" w:space="0" w:color="auto"/>
      </w:divBdr>
    </w:div>
    <w:div w:id="1017929892">
      <w:bodyDiv w:val="1"/>
      <w:marLeft w:val="0"/>
      <w:marRight w:val="0"/>
      <w:marTop w:val="0"/>
      <w:marBottom w:val="0"/>
      <w:divBdr>
        <w:top w:val="none" w:sz="0" w:space="0" w:color="auto"/>
        <w:left w:val="none" w:sz="0" w:space="0" w:color="auto"/>
        <w:bottom w:val="none" w:sz="0" w:space="0" w:color="auto"/>
        <w:right w:val="none" w:sz="0" w:space="0" w:color="auto"/>
      </w:divBdr>
    </w:div>
    <w:div w:id="1018309805">
      <w:bodyDiv w:val="1"/>
      <w:marLeft w:val="0"/>
      <w:marRight w:val="0"/>
      <w:marTop w:val="0"/>
      <w:marBottom w:val="0"/>
      <w:divBdr>
        <w:top w:val="none" w:sz="0" w:space="0" w:color="auto"/>
        <w:left w:val="none" w:sz="0" w:space="0" w:color="auto"/>
        <w:bottom w:val="none" w:sz="0" w:space="0" w:color="auto"/>
        <w:right w:val="none" w:sz="0" w:space="0" w:color="auto"/>
      </w:divBdr>
    </w:div>
    <w:div w:id="1020745403">
      <w:bodyDiv w:val="1"/>
      <w:marLeft w:val="0"/>
      <w:marRight w:val="0"/>
      <w:marTop w:val="0"/>
      <w:marBottom w:val="0"/>
      <w:divBdr>
        <w:top w:val="none" w:sz="0" w:space="0" w:color="auto"/>
        <w:left w:val="none" w:sz="0" w:space="0" w:color="auto"/>
        <w:bottom w:val="none" w:sz="0" w:space="0" w:color="auto"/>
        <w:right w:val="none" w:sz="0" w:space="0" w:color="auto"/>
      </w:divBdr>
    </w:div>
    <w:div w:id="1021006709">
      <w:bodyDiv w:val="1"/>
      <w:marLeft w:val="0"/>
      <w:marRight w:val="0"/>
      <w:marTop w:val="0"/>
      <w:marBottom w:val="0"/>
      <w:divBdr>
        <w:top w:val="none" w:sz="0" w:space="0" w:color="auto"/>
        <w:left w:val="none" w:sz="0" w:space="0" w:color="auto"/>
        <w:bottom w:val="none" w:sz="0" w:space="0" w:color="auto"/>
        <w:right w:val="none" w:sz="0" w:space="0" w:color="auto"/>
      </w:divBdr>
    </w:div>
    <w:div w:id="1021054469">
      <w:bodyDiv w:val="1"/>
      <w:marLeft w:val="0"/>
      <w:marRight w:val="0"/>
      <w:marTop w:val="0"/>
      <w:marBottom w:val="0"/>
      <w:divBdr>
        <w:top w:val="none" w:sz="0" w:space="0" w:color="auto"/>
        <w:left w:val="none" w:sz="0" w:space="0" w:color="auto"/>
        <w:bottom w:val="none" w:sz="0" w:space="0" w:color="auto"/>
        <w:right w:val="none" w:sz="0" w:space="0" w:color="auto"/>
      </w:divBdr>
    </w:div>
    <w:div w:id="1021588015">
      <w:bodyDiv w:val="1"/>
      <w:marLeft w:val="0"/>
      <w:marRight w:val="0"/>
      <w:marTop w:val="0"/>
      <w:marBottom w:val="0"/>
      <w:divBdr>
        <w:top w:val="none" w:sz="0" w:space="0" w:color="auto"/>
        <w:left w:val="none" w:sz="0" w:space="0" w:color="auto"/>
        <w:bottom w:val="none" w:sz="0" w:space="0" w:color="auto"/>
        <w:right w:val="none" w:sz="0" w:space="0" w:color="auto"/>
      </w:divBdr>
    </w:div>
    <w:div w:id="1022708523">
      <w:bodyDiv w:val="1"/>
      <w:marLeft w:val="0"/>
      <w:marRight w:val="0"/>
      <w:marTop w:val="0"/>
      <w:marBottom w:val="0"/>
      <w:divBdr>
        <w:top w:val="none" w:sz="0" w:space="0" w:color="auto"/>
        <w:left w:val="none" w:sz="0" w:space="0" w:color="auto"/>
        <w:bottom w:val="none" w:sz="0" w:space="0" w:color="auto"/>
        <w:right w:val="none" w:sz="0" w:space="0" w:color="auto"/>
      </w:divBdr>
    </w:div>
    <w:div w:id="1024790722">
      <w:bodyDiv w:val="1"/>
      <w:marLeft w:val="0"/>
      <w:marRight w:val="0"/>
      <w:marTop w:val="0"/>
      <w:marBottom w:val="0"/>
      <w:divBdr>
        <w:top w:val="none" w:sz="0" w:space="0" w:color="auto"/>
        <w:left w:val="none" w:sz="0" w:space="0" w:color="auto"/>
        <w:bottom w:val="none" w:sz="0" w:space="0" w:color="auto"/>
        <w:right w:val="none" w:sz="0" w:space="0" w:color="auto"/>
      </w:divBdr>
    </w:div>
    <w:div w:id="1026249461">
      <w:bodyDiv w:val="1"/>
      <w:marLeft w:val="0"/>
      <w:marRight w:val="0"/>
      <w:marTop w:val="0"/>
      <w:marBottom w:val="0"/>
      <w:divBdr>
        <w:top w:val="none" w:sz="0" w:space="0" w:color="auto"/>
        <w:left w:val="none" w:sz="0" w:space="0" w:color="auto"/>
        <w:bottom w:val="none" w:sz="0" w:space="0" w:color="auto"/>
        <w:right w:val="none" w:sz="0" w:space="0" w:color="auto"/>
      </w:divBdr>
    </w:div>
    <w:div w:id="1026322329">
      <w:bodyDiv w:val="1"/>
      <w:marLeft w:val="0"/>
      <w:marRight w:val="0"/>
      <w:marTop w:val="0"/>
      <w:marBottom w:val="0"/>
      <w:divBdr>
        <w:top w:val="none" w:sz="0" w:space="0" w:color="auto"/>
        <w:left w:val="none" w:sz="0" w:space="0" w:color="auto"/>
        <w:bottom w:val="none" w:sz="0" w:space="0" w:color="auto"/>
        <w:right w:val="none" w:sz="0" w:space="0" w:color="auto"/>
      </w:divBdr>
    </w:div>
    <w:div w:id="1027095347">
      <w:bodyDiv w:val="1"/>
      <w:marLeft w:val="0"/>
      <w:marRight w:val="0"/>
      <w:marTop w:val="0"/>
      <w:marBottom w:val="0"/>
      <w:divBdr>
        <w:top w:val="none" w:sz="0" w:space="0" w:color="auto"/>
        <w:left w:val="none" w:sz="0" w:space="0" w:color="auto"/>
        <w:bottom w:val="none" w:sz="0" w:space="0" w:color="auto"/>
        <w:right w:val="none" w:sz="0" w:space="0" w:color="auto"/>
      </w:divBdr>
    </w:div>
    <w:div w:id="1028068963">
      <w:bodyDiv w:val="1"/>
      <w:marLeft w:val="0"/>
      <w:marRight w:val="0"/>
      <w:marTop w:val="0"/>
      <w:marBottom w:val="0"/>
      <w:divBdr>
        <w:top w:val="none" w:sz="0" w:space="0" w:color="auto"/>
        <w:left w:val="none" w:sz="0" w:space="0" w:color="auto"/>
        <w:bottom w:val="none" w:sz="0" w:space="0" w:color="auto"/>
        <w:right w:val="none" w:sz="0" w:space="0" w:color="auto"/>
      </w:divBdr>
    </w:div>
    <w:div w:id="1028987806">
      <w:bodyDiv w:val="1"/>
      <w:marLeft w:val="0"/>
      <w:marRight w:val="0"/>
      <w:marTop w:val="0"/>
      <w:marBottom w:val="0"/>
      <w:divBdr>
        <w:top w:val="none" w:sz="0" w:space="0" w:color="auto"/>
        <w:left w:val="none" w:sz="0" w:space="0" w:color="auto"/>
        <w:bottom w:val="none" w:sz="0" w:space="0" w:color="auto"/>
        <w:right w:val="none" w:sz="0" w:space="0" w:color="auto"/>
      </w:divBdr>
    </w:div>
    <w:div w:id="1030767541">
      <w:bodyDiv w:val="1"/>
      <w:marLeft w:val="0"/>
      <w:marRight w:val="0"/>
      <w:marTop w:val="0"/>
      <w:marBottom w:val="0"/>
      <w:divBdr>
        <w:top w:val="none" w:sz="0" w:space="0" w:color="auto"/>
        <w:left w:val="none" w:sz="0" w:space="0" w:color="auto"/>
        <w:bottom w:val="none" w:sz="0" w:space="0" w:color="auto"/>
        <w:right w:val="none" w:sz="0" w:space="0" w:color="auto"/>
      </w:divBdr>
    </w:div>
    <w:div w:id="1033071200">
      <w:bodyDiv w:val="1"/>
      <w:marLeft w:val="0"/>
      <w:marRight w:val="0"/>
      <w:marTop w:val="0"/>
      <w:marBottom w:val="0"/>
      <w:divBdr>
        <w:top w:val="none" w:sz="0" w:space="0" w:color="auto"/>
        <w:left w:val="none" w:sz="0" w:space="0" w:color="auto"/>
        <w:bottom w:val="none" w:sz="0" w:space="0" w:color="auto"/>
        <w:right w:val="none" w:sz="0" w:space="0" w:color="auto"/>
      </w:divBdr>
    </w:div>
    <w:div w:id="1033120024">
      <w:bodyDiv w:val="1"/>
      <w:marLeft w:val="0"/>
      <w:marRight w:val="0"/>
      <w:marTop w:val="0"/>
      <w:marBottom w:val="0"/>
      <w:divBdr>
        <w:top w:val="none" w:sz="0" w:space="0" w:color="auto"/>
        <w:left w:val="none" w:sz="0" w:space="0" w:color="auto"/>
        <w:bottom w:val="none" w:sz="0" w:space="0" w:color="auto"/>
        <w:right w:val="none" w:sz="0" w:space="0" w:color="auto"/>
      </w:divBdr>
    </w:div>
    <w:div w:id="1033530759">
      <w:bodyDiv w:val="1"/>
      <w:marLeft w:val="0"/>
      <w:marRight w:val="0"/>
      <w:marTop w:val="0"/>
      <w:marBottom w:val="0"/>
      <w:divBdr>
        <w:top w:val="none" w:sz="0" w:space="0" w:color="auto"/>
        <w:left w:val="none" w:sz="0" w:space="0" w:color="auto"/>
        <w:bottom w:val="none" w:sz="0" w:space="0" w:color="auto"/>
        <w:right w:val="none" w:sz="0" w:space="0" w:color="auto"/>
      </w:divBdr>
    </w:div>
    <w:div w:id="1036389256">
      <w:bodyDiv w:val="1"/>
      <w:marLeft w:val="0"/>
      <w:marRight w:val="0"/>
      <w:marTop w:val="0"/>
      <w:marBottom w:val="0"/>
      <w:divBdr>
        <w:top w:val="none" w:sz="0" w:space="0" w:color="auto"/>
        <w:left w:val="none" w:sz="0" w:space="0" w:color="auto"/>
        <w:bottom w:val="none" w:sz="0" w:space="0" w:color="auto"/>
        <w:right w:val="none" w:sz="0" w:space="0" w:color="auto"/>
      </w:divBdr>
    </w:div>
    <w:div w:id="1038118924">
      <w:bodyDiv w:val="1"/>
      <w:marLeft w:val="0"/>
      <w:marRight w:val="0"/>
      <w:marTop w:val="0"/>
      <w:marBottom w:val="0"/>
      <w:divBdr>
        <w:top w:val="none" w:sz="0" w:space="0" w:color="auto"/>
        <w:left w:val="none" w:sz="0" w:space="0" w:color="auto"/>
        <w:bottom w:val="none" w:sz="0" w:space="0" w:color="auto"/>
        <w:right w:val="none" w:sz="0" w:space="0" w:color="auto"/>
      </w:divBdr>
    </w:div>
    <w:div w:id="1040937954">
      <w:bodyDiv w:val="1"/>
      <w:marLeft w:val="0"/>
      <w:marRight w:val="0"/>
      <w:marTop w:val="0"/>
      <w:marBottom w:val="0"/>
      <w:divBdr>
        <w:top w:val="none" w:sz="0" w:space="0" w:color="auto"/>
        <w:left w:val="none" w:sz="0" w:space="0" w:color="auto"/>
        <w:bottom w:val="none" w:sz="0" w:space="0" w:color="auto"/>
        <w:right w:val="none" w:sz="0" w:space="0" w:color="auto"/>
      </w:divBdr>
    </w:div>
    <w:div w:id="1041171252">
      <w:bodyDiv w:val="1"/>
      <w:marLeft w:val="0"/>
      <w:marRight w:val="0"/>
      <w:marTop w:val="0"/>
      <w:marBottom w:val="0"/>
      <w:divBdr>
        <w:top w:val="none" w:sz="0" w:space="0" w:color="auto"/>
        <w:left w:val="none" w:sz="0" w:space="0" w:color="auto"/>
        <w:bottom w:val="none" w:sz="0" w:space="0" w:color="auto"/>
        <w:right w:val="none" w:sz="0" w:space="0" w:color="auto"/>
      </w:divBdr>
    </w:div>
    <w:div w:id="1041399292">
      <w:bodyDiv w:val="1"/>
      <w:marLeft w:val="0"/>
      <w:marRight w:val="0"/>
      <w:marTop w:val="0"/>
      <w:marBottom w:val="0"/>
      <w:divBdr>
        <w:top w:val="none" w:sz="0" w:space="0" w:color="auto"/>
        <w:left w:val="none" w:sz="0" w:space="0" w:color="auto"/>
        <w:bottom w:val="none" w:sz="0" w:space="0" w:color="auto"/>
        <w:right w:val="none" w:sz="0" w:space="0" w:color="auto"/>
      </w:divBdr>
    </w:div>
    <w:div w:id="1041903247">
      <w:bodyDiv w:val="1"/>
      <w:marLeft w:val="0"/>
      <w:marRight w:val="0"/>
      <w:marTop w:val="0"/>
      <w:marBottom w:val="0"/>
      <w:divBdr>
        <w:top w:val="none" w:sz="0" w:space="0" w:color="auto"/>
        <w:left w:val="none" w:sz="0" w:space="0" w:color="auto"/>
        <w:bottom w:val="none" w:sz="0" w:space="0" w:color="auto"/>
        <w:right w:val="none" w:sz="0" w:space="0" w:color="auto"/>
      </w:divBdr>
    </w:div>
    <w:div w:id="1043794442">
      <w:bodyDiv w:val="1"/>
      <w:marLeft w:val="0"/>
      <w:marRight w:val="0"/>
      <w:marTop w:val="0"/>
      <w:marBottom w:val="0"/>
      <w:divBdr>
        <w:top w:val="none" w:sz="0" w:space="0" w:color="auto"/>
        <w:left w:val="none" w:sz="0" w:space="0" w:color="auto"/>
        <w:bottom w:val="none" w:sz="0" w:space="0" w:color="auto"/>
        <w:right w:val="none" w:sz="0" w:space="0" w:color="auto"/>
      </w:divBdr>
    </w:div>
    <w:div w:id="1044063827">
      <w:bodyDiv w:val="1"/>
      <w:marLeft w:val="0"/>
      <w:marRight w:val="0"/>
      <w:marTop w:val="0"/>
      <w:marBottom w:val="0"/>
      <w:divBdr>
        <w:top w:val="none" w:sz="0" w:space="0" w:color="auto"/>
        <w:left w:val="none" w:sz="0" w:space="0" w:color="auto"/>
        <w:bottom w:val="none" w:sz="0" w:space="0" w:color="auto"/>
        <w:right w:val="none" w:sz="0" w:space="0" w:color="auto"/>
      </w:divBdr>
    </w:div>
    <w:div w:id="1044906351">
      <w:bodyDiv w:val="1"/>
      <w:marLeft w:val="0"/>
      <w:marRight w:val="0"/>
      <w:marTop w:val="0"/>
      <w:marBottom w:val="0"/>
      <w:divBdr>
        <w:top w:val="none" w:sz="0" w:space="0" w:color="auto"/>
        <w:left w:val="none" w:sz="0" w:space="0" w:color="auto"/>
        <w:bottom w:val="none" w:sz="0" w:space="0" w:color="auto"/>
        <w:right w:val="none" w:sz="0" w:space="0" w:color="auto"/>
      </w:divBdr>
    </w:div>
    <w:div w:id="1045105910">
      <w:bodyDiv w:val="1"/>
      <w:marLeft w:val="0"/>
      <w:marRight w:val="0"/>
      <w:marTop w:val="0"/>
      <w:marBottom w:val="0"/>
      <w:divBdr>
        <w:top w:val="none" w:sz="0" w:space="0" w:color="auto"/>
        <w:left w:val="none" w:sz="0" w:space="0" w:color="auto"/>
        <w:bottom w:val="none" w:sz="0" w:space="0" w:color="auto"/>
        <w:right w:val="none" w:sz="0" w:space="0" w:color="auto"/>
      </w:divBdr>
    </w:div>
    <w:div w:id="1047755646">
      <w:bodyDiv w:val="1"/>
      <w:marLeft w:val="0"/>
      <w:marRight w:val="0"/>
      <w:marTop w:val="0"/>
      <w:marBottom w:val="0"/>
      <w:divBdr>
        <w:top w:val="none" w:sz="0" w:space="0" w:color="auto"/>
        <w:left w:val="none" w:sz="0" w:space="0" w:color="auto"/>
        <w:bottom w:val="none" w:sz="0" w:space="0" w:color="auto"/>
        <w:right w:val="none" w:sz="0" w:space="0" w:color="auto"/>
      </w:divBdr>
    </w:div>
    <w:div w:id="1048647733">
      <w:bodyDiv w:val="1"/>
      <w:marLeft w:val="0"/>
      <w:marRight w:val="0"/>
      <w:marTop w:val="0"/>
      <w:marBottom w:val="0"/>
      <w:divBdr>
        <w:top w:val="none" w:sz="0" w:space="0" w:color="auto"/>
        <w:left w:val="none" w:sz="0" w:space="0" w:color="auto"/>
        <w:bottom w:val="none" w:sz="0" w:space="0" w:color="auto"/>
        <w:right w:val="none" w:sz="0" w:space="0" w:color="auto"/>
      </w:divBdr>
    </w:div>
    <w:div w:id="1050149776">
      <w:bodyDiv w:val="1"/>
      <w:marLeft w:val="0"/>
      <w:marRight w:val="0"/>
      <w:marTop w:val="0"/>
      <w:marBottom w:val="0"/>
      <w:divBdr>
        <w:top w:val="none" w:sz="0" w:space="0" w:color="auto"/>
        <w:left w:val="none" w:sz="0" w:space="0" w:color="auto"/>
        <w:bottom w:val="none" w:sz="0" w:space="0" w:color="auto"/>
        <w:right w:val="none" w:sz="0" w:space="0" w:color="auto"/>
      </w:divBdr>
    </w:div>
    <w:div w:id="1050150695">
      <w:bodyDiv w:val="1"/>
      <w:marLeft w:val="0"/>
      <w:marRight w:val="0"/>
      <w:marTop w:val="0"/>
      <w:marBottom w:val="0"/>
      <w:divBdr>
        <w:top w:val="none" w:sz="0" w:space="0" w:color="auto"/>
        <w:left w:val="none" w:sz="0" w:space="0" w:color="auto"/>
        <w:bottom w:val="none" w:sz="0" w:space="0" w:color="auto"/>
        <w:right w:val="none" w:sz="0" w:space="0" w:color="auto"/>
      </w:divBdr>
    </w:div>
    <w:div w:id="1050958746">
      <w:bodyDiv w:val="1"/>
      <w:marLeft w:val="0"/>
      <w:marRight w:val="0"/>
      <w:marTop w:val="0"/>
      <w:marBottom w:val="0"/>
      <w:divBdr>
        <w:top w:val="none" w:sz="0" w:space="0" w:color="auto"/>
        <w:left w:val="none" w:sz="0" w:space="0" w:color="auto"/>
        <w:bottom w:val="none" w:sz="0" w:space="0" w:color="auto"/>
        <w:right w:val="none" w:sz="0" w:space="0" w:color="auto"/>
      </w:divBdr>
    </w:div>
    <w:div w:id="1053039615">
      <w:bodyDiv w:val="1"/>
      <w:marLeft w:val="0"/>
      <w:marRight w:val="0"/>
      <w:marTop w:val="0"/>
      <w:marBottom w:val="0"/>
      <w:divBdr>
        <w:top w:val="none" w:sz="0" w:space="0" w:color="auto"/>
        <w:left w:val="none" w:sz="0" w:space="0" w:color="auto"/>
        <w:bottom w:val="none" w:sz="0" w:space="0" w:color="auto"/>
        <w:right w:val="none" w:sz="0" w:space="0" w:color="auto"/>
      </w:divBdr>
    </w:div>
    <w:div w:id="1053895637">
      <w:bodyDiv w:val="1"/>
      <w:marLeft w:val="0"/>
      <w:marRight w:val="0"/>
      <w:marTop w:val="0"/>
      <w:marBottom w:val="0"/>
      <w:divBdr>
        <w:top w:val="none" w:sz="0" w:space="0" w:color="auto"/>
        <w:left w:val="none" w:sz="0" w:space="0" w:color="auto"/>
        <w:bottom w:val="none" w:sz="0" w:space="0" w:color="auto"/>
        <w:right w:val="none" w:sz="0" w:space="0" w:color="auto"/>
      </w:divBdr>
    </w:div>
    <w:div w:id="1055197637">
      <w:bodyDiv w:val="1"/>
      <w:marLeft w:val="0"/>
      <w:marRight w:val="0"/>
      <w:marTop w:val="0"/>
      <w:marBottom w:val="0"/>
      <w:divBdr>
        <w:top w:val="none" w:sz="0" w:space="0" w:color="auto"/>
        <w:left w:val="none" w:sz="0" w:space="0" w:color="auto"/>
        <w:bottom w:val="none" w:sz="0" w:space="0" w:color="auto"/>
        <w:right w:val="none" w:sz="0" w:space="0" w:color="auto"/>
      </w:divBdr>
    </w:div>
    <w:div w:id="1057900804">
      <w:bodyDiv w:val="1"/>
      <w:marLeft w:val="0"/>
      <w:marRight w:val="0"/>
      <w:marTop w:val="0"/>
      <w:marBottom w:val="0"/>
      <w:divBdr>
        <w:top w:val="none" w:sz="0" w:space="0" w:color="auto"/>
        <w:left w:val="none" w:sz="0" w:space="0" w:color="auto"/>
        <w:bottom w:val="none" w:sz="0" w:space="0" w:color="auto"/>
        <w:right w:val="none" w:sz="0" w:space="0" w:color="auto"/>
      </w:divBdr>
    </w:div>
    <w:div w:id="1057968269">
      <w:bodyDiv w:val="1"/>
      <w:marLeft w:val="0"/>
      <w:marRight w:val="0"/>
      <w:marTop w:val="0"/>
      <w:marBottom w:val="0"/>
      <w:divBdr>
        <w:top w:val="none" w:sz="0" w:space="0" w:color="auto"/>
        <w:left w:val="none" w:sz="0" w:space="0" w:color="auto"/>
        <w:bottom w:val="none" w:sz="0" w:space="0" w:color="auto"/>
        <w:right w:val="none" w:sz="0" w:space="0" w:color="auto"/>
      </w:divBdr>
    </w:div>
    <w:div w:id="1060788186">
      <w:bodyDiv w:val="1"/>
      <w:marLeft w:val="0"/>
      <w:marRight w:val="0"/>
      <w:marTop w:val="0"/>
      <w:marBottom w:val="0"/>
      <w:divBdr>
        <w:top w:val="none" w:sz="0" w:space="0" w:color="auto"/>
        <w:left w:val="none" w:sz="0" w:space="0" w:color="auto"/>
        <w:bottom w:val="none" w:sz="0" w:space="0" w:color="auto"/>
        <w:right w:val="none" w:sz="0" w:space="0" w:color="auto"/>
      </w:divBdr>
    </w:div>
    <w:div w:id="1061056921">
      <w:bodyDiv w:val="1"/>
      <w:marLeft w:val="0"/>
      <w:marRight w:val="0"/>
      <w:marTop w:val="0"/>
      <w:marBottom w:val="0"/>
      <w:divBdr>
        <w:top w:val="none" w:sz="0" w:space="0" w:color="auto"/>
        <w:left w:val="none" w:sz="0" w:space="0" w:color="auto"/>
        <w:bottom w:val="none" w:sz="0" w:space="0" w:color="auto"/>
        <w:right w:val="none" w:sz="0" w:space="0" w:color="auto"/>
      </w:divBdr>
    </w:div>
    <w:div w:id="1063867791">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4333395">
      <w:bodyDiv w:val="1"/>
      <w:marLeft w:val="0"/>
      <w:marRight w:val="0"/>
      <w:marTop w:val="0"/>
      <w:marBottom w:val="0"/>
      <w:divBdr>
        <w:top w:val="none" w:sz="0" w:space="0" w:color="auto"/>
        <w:left w:val="none" w:sz="0" w:space="0" w:color="auto"/>
        <w:bottom w:val="none" w:sz="0" w:space="0" w:color="auto"/>
        <w:right w:val="none" w:sz="0" w:space="0" w:color="auto"/>
      </w:divBdr>
    </w:div>
    <w:div w:id="1064835242">
      <w:bodyDiv w:val="1"/>
      <w:marLeft w:val="0"/>
      <w:marRight w:val="0"/>
      <w:marTop w:val="0"/>
      <w:marBottom w:val="0"/>
      <w:divBdr>
        <w:top w:val="none" w:sz="0" w:space="0" w:color="auto"/>
        <w:left w:val="none" w:sz="0" w:space="0" w:color="auto"/>
        <w:bottom w:val="none" w:sz="0" w:space="0" w:color="auto"/>
        <w:right w:val="none" w:sz="0" w:space="0" w:color="auto"/>
      </w:divBdr>
    </w:div>
    <w:div w:id="1067385547">
      <w:bodyDiv w:val="1"/>
      <w:marLeft w:val="0"/>
      <w:marRight w:val="0"/>
      <w:marTop w:val="0"/>
      <w:marBottom w:val="0"/>
      <w:divBdr>
        <w:top w:val="none" w:sz="0" w:space="0" w:color="auto"/>
        <w:left w:val="none" w:sz="0" w:space="0" w:color="auto"/>
        <w:bottom w:val="none" w:sz="0" w:space="0" w:color="auto"/>
        <w:right w:val="none" w:sz="0" w:space="0" w:color="auto"/>
      </w:divBdr>
    </w:div>
    <w:div w:id="1067529805">
      <w:bodyDiv w:val="1"/>
      <w:marLeft w:val="0"/>
      <w:marRight w:val="0"/>
      <w:marTop w:val="0"/>
      <w:marBottom w:val="0"/>
      <w:divBdr>
        <w:top w:val="none" w:sz="0" w:space="0" w:color="auto"/>
        <w:left w:val="none" w:sz="0" w:space="0" w:color="auto"/>
        <w:bottom w:val="none" w:sz="0" w:space="0" w:color="auto"/>
        <w:right w:val="none" w:sz="0" w:space="0" w:color="auto"/>
      </w:divBdr>
    </w:div>
    <w:div w:id="1068573218">
      <w:bodyDiv w:val="1"/>
      <w:marLeft w:val="0"/>
      <w:marRight w:val="0"/>
      <w:marTop w:val="0"/>
      <w:marBottom w:val="0"/>
      <w:divBdr>
        <w:top w:val="none" w:sz="0" w:space="0" w:color="auto"/>
        <w:left w:val="none" w:sz="0" w:space="0" w:color="auto"/>
        <w:bottom w:val="none" w:sz="0" w:space="0" w:color="auto"/>
        <w:right w:val="none" w:sz="0" w:space="0" w:color="auto"/>
      </w:divBdr>
    </w:div>
    <w:div w:id="1068768192">
      <w:bodyDiv w:val="1"/>
      <w:marLeft w:val="0"/>
      <w:marRight w:val="0"/>
      <w:marTop w:val="0"/>
      <w:marBottom w:val="0"/>
      <w:divBdr>
        <w:top w:val="none" w:sz="0" w:space="0" w:color="auto"/>
        <w:left w:val="none" w:sz="0" w:space="0" w:color="auto"/>
        <w:bottom w:val="none" w:sz="0" w:space="0" w:color="auto"/>
        <w:right w:val="none" w:sz="0" w:space="0" w:color="auto"/>
      </w:divBdr>
    </w:div>
    <w:div w:id="1068917964">
      <w:bodyDiv w:val="1"/>
      <w:marLeft w:val="0"/>
      <w:marRight w:val="0"/>
      <w:marTop w:val="0"/>
      <w:marBottom w:val="0"/>
      <w:divBdr>
        <w:top w:val="none" w:sz="0" w:space="0" w:color="auto"/>
        <w:left w:val="none" w:sz="0" w:space="0" w:color="auto"/>
        <w:bottom w:val="none" w:sz="0" w:space="0" w:color="auto"/>
        <w:right w:val="none" w:sz="0" w:space="0" w:color="auto"/>
      </w:divBdr>
    </w:div>
    <w:div w:id="1069304328">
      <w:bodyDiv w:val="1"/>
      <w:marLeft w:val="0"/>
      <w:marRight w:val="0"/>
      <w:marTop w:val="0"/>
      <w:marBottom w:val="0"/>
      <w:divBdr>
        <w:top w:val="none" w:sz="0" w:space="0" w:color="auto"/>
        <w:left w:val="none" w:sz="0" w:space="0" w:color="auto"/>
        <w:bottom w:val="none" w:sz="0" w:space="0" w:color="auto"/>
        <w:right w:val="none" w:sz="0" w:space="0" w:color="auto"/>
      </w:divBdr>
    </w:div>
    <w:div w:id="1070497712">
      <w:bodyDiv w:val="1"/>
      <w:marLeft w:val="0"/>
      <w:marRight w:val="0"/>
      <w:marTop w:val="0"/>
      <w:marBottom w:val="0"/>
      <w:divBdr>
        <w:top w:val="none" w:sz="0" w:space="0" w:color="auto"/>
        <w:left w:val="none" w:sz="0" w:space="0" w:color="auto"/>
        <w:bottom w:val="none" w:sz="0" w:space="0" w:color="auto"/>
        <w:right w:val="none" w:sz="0" w:space="0" w:color="auto"/>
      </w:divBdr>
    </w:div>
    <w:div w:id="1071152939">
      <w:bodyDiv w:val="1"/>
      <w:marLeft w:val="0"/>
      <w:marRight w:val="0"/>
      <w:marTop w:val="0"/>
      <w:marBottom w:val="0"/>
      <w:divBdr>
        <w:top w:val="none" w:sz="0" w:space="0" w:color="auto"/>
        <w:left w:val="none" w:sz="0" w:space="0" w:color="auto"/>
        <w:bottom w:val="none" w:sz="0" w:space="0" w:color="auto"/>
        <w:right w:val="none" w:sz="0" w:space="0" w:color="auto"/>
      </w:divBdr>
    </w:div>
    <w:div w:id="1071854677">
      <w:bodyDiv w:val="1"/>
      <w:marLeft w:val="0"/>
      <w:marRight w:val="0"/>
      <w:marTop w:val="0"/>
      <w:marBottom w:val="0"/>
      <w:divBdr>
        <w:top w:val="none" w:sz="0" w:space="0" w:color="auto"/>
        <w:left w:val="none" w:sz="0" w:space="0" w:color="auto"/>
        <w:bottom w:val="none" w:sz="0" w:space="0" w:color="auto"/>
        <w:right w:val="none" w:sz="0" w:space="0" w:color="auto"/>
      </w:divBdr>
    </w:div>
    <w:div w:id="1073697699">
      <w:bodyDiv w:val="1"/>
      <w:marLeft w:val="0"/>
      <w:marRight w:val="0"/>
      <w:marTop w:val="0"/>
      <w:marBottom w:val="0"/>
      <w:divBdr>
        <w:top w:val="none" w:sz="0" w:space="0" w:color="auto"/>
        <w:left w:val="none" w:sz="0" w:space="0" w:color="auto"/>
        <w:bottom w:val="none" w:sz="0" w:space="0" w:color="auto"/>
        <w:right w:val="none" w:sz="0" w:space="0" w:color="auto"/>
      </w:divBdr>
    </w:div>
    <w:div w:id="1075129347">
      <w:bodyDiv w:val="1"/>
      <w:marLeft w:val="0"/>
      <w:marRight w:val="0"/>
      <w:marTop w:val="0"/>
      <w:marBottom w:val="0"/>
      <w:divBdr>
        <w:top w:val="none" w:sz="0" w:space="0" w:color="auto"/>
        <w:left w:val="none" w:sz="0" w:space="0" w:color="auto"/>
        <w:bottom w:val="none" w:sz="0" w:space="0" w:color="auto"/>
        <w:right w:val="none" w:sz="0" w:space="0" w:color="auto"/>
      </w:divBdr>
    </w:div>
    <w:div w:id="1076169461">
      <w:bodyDiv w:val="1"/>
      <w:marLeft w:val="0"/>
      <w:marRight w:val="0"/>
      <w:marTop w:val="0"/>
      <w:marBottom w:val="0"/>
      <w:divBdr>
        <w:top w:val="none" w:sz="0" w:space="0" w:color="auto"/>
        <w:left w:val="none" w:sz="0" w:space="0" w:color="auto"/>
        <w:bottom w:val="none" w:sz="0" w:space="0" w:color="auto"/>
        <w:right w:val="none" w:sz="0" w:space="0" w:color="auto"/>
      </w:divBdr>
    </w:div>
    <w:div w:id="1076395373">
      <w:bodyDiv w:val="1"/>
      <w:marLeft w:val="0"/>
      <w:marRight w:val="0"/>
      <w:marTop w:val="0"/>
      <w:marBottom w:val="0"/>
      <w:divBdr>
        <w:top w:val="none" w:sz="0" w:space="0" w:color="auto"/>
        <w:left w:val="none" w:sz="0" w:space="0" w:color="auto"/>
        <w:bottom w:val="none" w:sz="0" w:space="0" w:color="auto"/>
        <w:right w:val="none" w:sz="0" w:space="0" w:color="auto"/>
      </w:divBdr>
    </w:div>
    <w:div w:id="1077552447">
      <w:bodyDiv w:val="1"/>
      <w:marLeft w:val="0"/>
      <w:marRight w:val="0"/>
      <w:marTop w:val="0"/>
      <w:marBottom w:val="0"/>
      <w:divBdr>
        <w:top w:val="none" w:sz="0" w:space="0" w:color="auto"/>
        <w:left w:val="none" w:sz="0" w:space="0" w:color="auto"/>
        <w:bottom w:val="none" w:sz="0" w:space="0" w:color="auto"/>
        <w:right w:val="none" w:sz="0" w:space="0" w:color="auto"/>
      </w:divBdr>
    </w:div>
    <w:div w:id="1078214569">
      <w:bodyDiv w:val="1"/>
      <w:marLeft w:val="0"/>
      <w:marRight w:val="0"/>
      <w:marTop w:val="0"/>
      <w:marBottom w:val="0"/>
      <w:divBdr>
        <w:top w:val="none" w:sz="0" w:space="0" w:color="auto"/>
        <w:left w:val="none" w:sz="0" w:space="0" w:color="auto"/>
        <w:bottom w:val="none" w:sz="0" w:space="0" w:color="auto"/>
        <w:right w:val="none" w:sz="0" w:space="0" w:color="auto"/>
      </w:divBdr>
    </w:div>
    <w:div w:id="1078331859">
      <w:bodyDiv w:val="1"/>
      <w:marLeft w:val="0"/>
      <w:marRight w:val="0"/>
      <w:marTop w:val="0"/>
      <w:marBottom w:val="0"/>
      <w:divBdr>
        <w:top w:val="none" w:sz="0" w:space="0" w:color="auto"/>
        <w:left w:val="none" w:sz="0" w:space="0" w:color="auto"/>
        <w:bottom w:val="none" w:sz="0" w:space="0" w:color="auto"/>
        <w:right w:val="none" w:sz="0" w:space="0" w:color="auto"/>
      </w:divBdr>
    </w:div>
    <w:div w:id="1079138672">
      <w:bodyDiv w:val="1"/>
      <w:marLeft w:val="0"/>
      <w:marRight w:val="0"/>
      <w:marTop w:val="0"/>
      <w:marBottom w:val="0"/>
      <w:divBdr>
        <w:top w:val="none" w:sz="0" w:space="0" w:color="auto"/>
        <w:left w:val="none" w:sz="0" w:space="0" w:color="auto"/>
        <w:bottom w:val="none" w:sz="0" w:space="0" w:color="auto"/>
        <w:right w:val="none" w:sz="0" w:space="0" w:color="auto"/>
      </w:divBdr>
    </w:div>
    <w:div w:id="1079445708">
      <w:bodyDiv w:val="1"/>
      <w:marLeft w:val="0"/>
      <w:marRight w:val="0"/>
      <w:marTop w:val="0"/>
      <w:marBottom w:val="0"/>
      <w:divBdr>
        <w:top w:val="none" w:sz="0" w:space="0" w:color="auto"/>
        <w:left w:val="none" w:sz="0" w:space="0" w:color="auto"/>
        <w:bottom w:val="none" w:sz="0" w:space="0" w:color="auto"/>
        <w:right w:val="none" w:sz="0" w:space="0" w:color="auto"/>
      </w:divBdr>
    </w:div>
    <w:div w:id="1079905105">
      <w:bodyDiv w:val="1"/>
      <w:marLeft w:val="0"/>
      <w:marRight w:val="0"/>
      <w:marTop w:val="0"/>
      <w:marBottom w:val="0"/>
      <w:divBdr>
        <w:top w:val="none" w:sz="0" w:space="0" w:color="auto"/>
        <w:left w:val="none" w:sz="0" w:space="0" w:color="auto"/>
        <w:bottom w:val="none" w:sz="0" w:space="0" w:color="auto"/>
        <w:right w:val="none" w:sz="0" w:space="0" w:color="auto"/>
      </w:divBdr>
    </w:div>
    <w:div w:id="1081440601">
      <w:bodyDiv w:val="1"/>
      <w:marLeft w:val="0"/>
      <w:marRight w:val="0"/>
      <w:marTop w:val="0"/>
      <w:marBottom w:val="0"/>
      <w:divBdr>
        <w:top w:val="none" w:sz="0" w:space="0" w:color="auto"/>
        <w:left w:val="none" w:sz="0" w:space="0" w:color="auto"/>
        <w:bottom w:val="none" w:sz="0" w:space="0" w:color="auto"/>
        <w:right w:val="none" w:sz="0" w:space="0" w:color="auto"/>
      </w:divBdr>
    </w:div>
    <w:div w:id="1081953888">
      <w:bodyDiv w:val="1"/>
      <w:marLeft w:val="0"/>
      <w:marRight w:val="0"/>
      <w:marTop w:val="0"/>
      <w:marBottom w:val="0"/>
      <w:divBdr>
        <w:top w:val="none" w:sz="0" w:space="0" w:color="auto"/>
        <w:left w:val="none" w:sz="0" w:space="0" w:color="auto"/>
        <w:bottom w:val="none" w:sz="0" w:space="0" w:color="auto"/>
        <w:right w:val="none" w:sz="0" w:space="0" w:color="auto"/>
      </w:divBdr>
    </w:div>
    <w:div w:id="1082869641">
      <w:bodyDiv w:val="1"/>
      <w:marLeft w:val="0"/>
      <w:marRight w:val="0"/>
      <w:marTop w:val="0"/>
      <w:marBottom w:val="0"/>
      <w:divBdr>
        <w:top w:val="none" w:sz="0" w:space="0" w:color="auto"/>
        <w:left w:val="none" w:sz="0" w:space="0" w:color="auto"/>
        <w:bottom w:val="none" w:sz="0" w:space="0" w:color="auto"/>
        <w:right w:val="none" w:sz="0" w:space="0" w:color="auto"/>
      </w:divBdr>
    </w:div>
    <w:div w:id="1086226053">
      <w:bodyDiv w:val="1"/>
      <w:marLeft w:val="0"/>
      <w:marRight w:val="0"/>
      <w:marTop w:val="0"/>
      <w:marBottom w:val="0"/>
      <w:divBdr>
        <w:top w:val="none" w:sz="0" w:space="0" w:color="auto"/>
        <w:left w:val="none" w:sz="0" w:space="0" w:color="auto"/>
        <w:bottom w:val="none" w:sz="0" w:space="0" w:color="auto"/>
        <w:right w:val="none" w:sz="0" w:space="0" w:color="auto"/>
      </w:divBdr>
    </w:div>
    <w:div w:id="1087775192">
      <w:bodyDiv w:val="1"/>
      <w:marLeft w:val="0"/>
      <w:marRight w:val="0"/>
      <w:marTop w:val="0"/>
      <w:marBottom w:val="0"/>
      <w:divBdr>
        <w:top w:val="none" w:sz="0" w:space="0" w:color="auto"/>
        <w:left w:val="none" w:sz="0" w:space="0" w:color="auto"/>
        <w:bottom w:val="none" w:sz="0" w:space="0" w:color="auto"/>
        <w:right w:val="none" w:sz="0" w:space="0" w:color="auto"/>
      </w:divBdr>
    </w:div>
    <w:div w:id="1088043038">
      <w:bodyDiv w:val="1"/>
      <w:marLeft w:val="0"/>
      <w:marRight w:val="0"/>
      <w:marTop w:val="0"/>
      <w:marBottom w:val="0"/>
      <w:divBdr>
        <w:top w:val="none" w:sz="0" w:space="0" w:color="auto"/>
        <w:left w:val="none" w:sz="0" w:space="0" w:color="auto"/>
        <w:bottom w:val="none" w:sz="0" w:space="0" w:color="auto"/>
        <w:right w:val="none" w:sz="0" w:space="0" w:color="auto"/>
      </w:divBdr>
    </w:div>
    <w:div w:id="1088311288">
      <w:bodyDiv w:val="1"/>
      <w:marLeft w:val="0"/>
      <w:marRight w:val="0"/>
      <w:marTop w:val="0"/>
      <w:marBottom w:val="0"/>
      <w:divBdr>
        <w:top w:val="none" w:sz="0" w:space="0" w:color="auto"/>
        <w:left w:val="none" w:sz="0" w:space="0" w:color="auto"/>
        <w:bottom w:val="none" w:sz="0" w:space="0" w:color="auto"/>
        <w:right w:val="none" w:sz="0" w:space="0" w:color="auto"/>
      </w:divBdr>
    </w:div>
    <w:div w:id="1088886108">
      <w:bodyDiv w:val="1"/>
      <w:marLeft w:val="0"/>
      <w:marRight w:val="0"/>
      <w:marTop w:val="0"/>
      <w:marBottom w:val="0"/>
      <w:divBdr>
        <w:top w:val="none" w:sz="0" w:space="0" w:color="auto"/>
        <w:left w:val="none" w:sz="0" w:space="0" w:color="auto"/>
        <w:bottom w:val="none" w:sz="0" w:space="0" w:color="auto"/>
        <w:right w:val="none" w:sz="0" w:space="0" w:color="auto"/>
      </w:divBdr>
    </w:div>
    <w:div w:id="1089885739">
      <w:bodyDiv w:val="1"/>
      <w:marLeft w:val="0"/>
      <w:marRight w:val="0"/>
      <w:marTop w:val="0"/>
      <w:marBottom w:val="0"/>
      <w:divBdr>
        <w:top w:val="none" w:sz="0" w:space="0" w:color="auto"/>
        <w:left w:val="none" w:sz="0" w:space="0" w:color="auto"/>
        <w:bottom w:val="none" w:sz="0" w:space="0" w:color="auto"/>
        <w:right w:val="none" w:sz="0" w:space="0" w:color="auto"/>
      </w:divBdr>
    </w:div>
    <w:div w:id="1092042267">
      <w:bodyDiv w:val="1"/>
      <w:marLeft w:val="0"/>
      <w:marRight w:val="0"/>
      <w:marTop w:val="0"/>
      <w:marBottom w:val="0"/>
      <w:divBdr>
        <w:top w:val="none" w:sz="0" w:space="0" w:color="auto"/>
        <w:left w:val="none" w:sz="0" w:space="0" w:color="auto"/>
        <w:bottom w:val="none" w:sz="0" w:space="0" w:color="auto"/>
        <w:right w:val="none" w:sz="0" w:space="0" w:color="auto"/>
      </w:divBdr>
    </w:div>
    <w:div w:id="1094084215">
      <w:bodyDiv w:val="1"/>
      <w:marLeft w:val="0"/>
      <w:marRight w:val="0"/>
      <w:marTop w:val="0"/>
      <w:marBottom w:val="0"/>
      <w:divBdr>
        <w:top w:val="none" w:sz="0" w:space="0" w:color="auto"/>
        <w:left w:val="none" w:sz="0" w:space="0" w:color="auto"/>
        <w:bottom w:val="none" w:sz="0" w:space="0" w:color="auto"/>
        <w:right w:val="none" w:sz="0" w:space="0" w:color="auto"/>
      </w:divBdr>
    </w:div>
    <w:div w:id="1095202417">
      <w:bodyDiv w:val="1"/>
      <w:marLeft w:val="0"/>
      <w:marRight w:val="0"/>
      <w:marTop w:val="0"/>
      <w:marBottom w:val="0"/>
      <w:divBdr>
        <w:top w:val="none" w:sz="0" w:space="0" w:color="auto"/>
        <w:left w:val="none" w:sz="0" w:space="0" w:color="auto"/>
        <w:bottom w:val="none" w:sz="0" w:space="0" w:color="auto"/>
        <w:right w:val="none" w:sz="0" w:space="0" w:color="auto"/>
      </w:divBdr>
    </w:div>
    <w:div w:id="1095858687">
      <w:bodyDiv w:val="1"/>
      <w:marLeft w:val="0"/>
      <w:marRight w:val="0"/>
      <w:marTop w:val="0"/>
      <w:marBottom w:val="0"/>
      <w:divBdr>
        <w:top w:val="none" w:sz="0" w:space="0" w:color="auto"/>
        <w:left w:val="none" w:sz="0" w:space="0" w:color="auto"/>
        <w:bottom w:val="none" w:sz="0" w:space="0" w:color="auto"/>
        <w:right w:val="none" w:sz="0" w:space="0" w:color="auto"/>
      </w:divBdr>
    </w:div>
    <w:div w:id="1095900652">
      <w:bodyDiv w:val="1"/>
      <w:marLeft w:val="0"/>
      <w:marRight w:val="0"/>
      <w:marTop w:val="0"/>
      <w:marBottom w:val="0"/>
      <w:divBdr>
        <w:top w:val="none" w:sz="0" w:space="0" w:color="auto"/>
        <w:left w:val="none" w:sz="0" w:space="0" w:color="auto"/>
        <w:bottom w:val="none" w:sz="0" w:space="0" w:color="auto"/>
        <w:right w:val="none" w:sz="0" w:space="0" w:color="auto"/>
      </w:divBdr>
    </w:div>
    <w:div w:id="1096176852">
      <w:bodyDiv w:val="1"/>
      <w:marLeft w:val="0"/>
      <w:marRight w:val="0"/>
      <w:marTop w:val="0"/>
      <w:marBottom w:val="0"/>
      <w:divBdr>
        <w:top w:val="none" w:sz="0" w:space="0" w:color="auto"/>
        <w:left w:val="none" w:sz="0" w:space="0" w:color="auto"/>
        <w:bottom w:val="none" w:sz="0" w:space="0" w:color="auto"/>
        <w:right w:val="none" w:sz="0" w:space="0" w:color="auto"/>
      </w:divBdr>
    </w:div>
    <w:div w:id="1097755558">
      <w:bodyDiv w:val="1"/>
      <w:marLeft w:val="0"/>
      <w:marRight w:val="0"/>
      <w:marTop w:val="0"/>
      <w:marBottom w:val="0"/>
      <w:divBdr>
        <w:top w:val="none" w:sz="0" w:space="0" w:color="auto"/>
        <w:left w:val="none" w:sz="0" w:space="0" w:color="auto"/>
        <w:bottom w:val="none" w:sz="0" w:space="0" w:color="auto"/>
        <w:right w:val="none" w:sz="0" w:space="0" w:color="auto"/>
      </w:divBdr>
    </w:div>
    <w:div w:id="1098604442">
      <w:bodyDiv w:val="1"/>
      <w:marLeft w:val="0"/>
      <w:marRight w:val="0"/>
      <w:marTop w:val="0"/>
      <w:marBottom w:val="0"/>
      <w:divBdr>
        <w:top w:val="none" w:sz="0" w:space="0" w:color="auto"/>
        <w:left w:val="none" w:sz="0" w:space="0" w:color="auto"/>
        <w:bottom w:val="none" w:sz="0" w:space="0" w:color="auto"/>
        <w:right w:val="none" w:sz="0" w:space="0" w:color="auto"/>
      </w:divBdr>
    </w:div>
    <w:div w:id="1098990217">
      <w:bodyDiv w:val="1"/>
      <w:marLeft w:val="0"/>
      <w:marRight w:val="0"/>
      <w:marTop w:val="0"/>
      <w:marBottom w:val="0"/>
      <w:divBdr>
        <w:top w:val="none" w:sz="0" w:space="0" w:color="auto"/>
        <w:left w:val="none" w:sz="0" w:space="0" w:color="auto"/>
        <w:bottom w:val="none" w:sz="0" w:space="0" w:color="auto"/>
        <w:right w:val="none" w:sz="0" w:space="0" w:color="auto"/>
      </w:divBdr>
    </w:div>
    <w:div w:id="1099176719">
      <w:bodyDiv w:val="1"/>
      <w:marLeft w:val="0"/>
      <w:marRight w:val="0"/>
      <w:marTop w:val="0"/>
      <w:marBottom w:val="0"/>
      <w:divBdr>
        <w:top w:val="none" w:sz="0" w:space="0" w:color="auto"/>
        <w:left w:val="none" w:sz="0" w:space="0" w:color="auto"/>
        <w:bottom w:val="none" w:sz="0" w:space="0" w:color="auto"/>
        <w:right w:val="none" w:sz="0" w:space="0" w:color="auto"/>
      </w:divBdr>
    </w:div>
    <w:div w:id="1099986382">
      <w:bodyDiv w:val="1"/>
      <w:marLeft w:val="0"/>
      <w:marRight w:val="0"/>
      <w:marTop w:val="0"/>
      <w:marBottom w:val="0"/>
      <w:divBdr>
        <w:top w:val="none" w:sz="0" w:space="0" w:color="auto"/>
        <w:left w:val="none" w:sz="0" w:space="0" w:color="auto"/>
        <w:bottom w:val="none" w:sz="0" w:space="0" w:color="auto"/>
        <w:right w:val="none" w:sz="0" w:space="0" w:color="auto"/>
      </w:divBdr>
    </w:div>
    <w:div w:id="1101268377">
      <w:bodyDiv w:val="1"/>
      <w:marLeft w:val="0"/>
      <w:marRight w:val="0"/>
      <w:marTop w:val="0"/>
      <w:marBottom w:val="0"/>
      <w:divBdr>
        <w:top w:val="none" w:sz="0" w:space="0" w:color="auto"/>
        <w:left w:val="none" w:sz="0" w:space="0" w:color="auto"/>
        <w:bottom w:val="none" w:sz="0" w:space="0" w:color="auto"/>
        <w:right w:val="none" w:sz="0" w:space="0" w:color="auto"/>
      </w:divBdr>
    </w:div>
    <w:div w:id="1101410607">
      <w:bodyDiv w:val="1"/>
      <w:marLeft w:val="0"/>
      <w:marRight w:val="0"/>
      <w:marTop w:val="0"/>
      <w:marBottom w:val="0"/>
      <w:divBdr>
        <w:top w:val="none" w:sz="0" w:space="0" w:color="auto"/>
        <w:left w:val="none" w:sz="0" w:space="0" w:color="auto"/>
        <w:bottom w:val="none" w:sz="0" w:space="0" w:color="auto"/>
        <w:right w:val="none" w:sz="0" w:space="0" w:color="auto"/>
      </w:divBdr>
    </w:div>
    <w:div w:id="1101871729">
      <w:bodyDiv w:val="1"/>
      <w:marLeft w:val="0"/>
      <w:marRight w:val="0"/>
      <w:marTop w:val="0"/>
      <w:marBottom w:val="0"/>
      <w:divBdr>
        <w:top w:val="none" w:sz="0" w:space="0" w:color="auto"/>
        <w:left w:val="none" w:sz="0" w:space="0" w:color="auto"/>
        <w:bottom w:val="none" w:sz="0" w:space="0" w:color="auto"/>
        <w:right w:val="none" w:sz="0" w:space="0" w:color="auto"/>
      </w:divBdr>
    </w:div>
    <w:div w:id="1102333917">
      <w:bodyDiv w:val="1"/>
      <w:marLeft w:val="0"/>
      <w:marRight w:val="0"/>
      <w:marTop w:val="0"/>
      <w:marBottom w:val="0"/>
      <w:divBdr>
        <w:top w:val="none" w:sz="0" w:space="0" w:color="auto"/>
        <w:left w:val="none" w:sz="0" w:space="0" w:color="auto"/>
        <w:bottom w:val="none" w:sz="0" w:space="0" w:color="auto"/>
        <w:right w:val="none" w:sz="0" w:space="0" w:color="auto"/>
      </w:divBdr>
    </w:div>
    <w:div w:id="1102578246">
      <w:bodyDiv w:val="1"/>
      <w:marLeft w:val="0"/>
      <w:marRight w:val="0"/>
      <w:marTop w:val="0"/>
      <w:marBottom w:val="0"/>
      <w:divBdr>
        <w:top w:val="none" w:sz="0" w:space="0" w:color="auto"/>
        <w:left w:val="none" w:sz="0" w:space="0" w:color="auto"/>
        <w:bottom w:val="none" w:sz="0" w:space="0" w:color="auto"/>
        <w:right w:val="none" w:sz="0" w:space="0" w:color="auto"/>
      </w:divBdr>
    </w:div>
    <w:div w:id="1102840644">
      <w:bodyDiv w:val="1"/>
      <w:marLeft w:val="0"/>
      <w:marRight w:val="0"/>
      <w:marTop w:val="0"/>
      <w:marBottom w:val="0"/>
      <w:divBdr>
        <w:top w:val="none" w:sz="0" w:space="0" w:color="auto"/>
        <w:left w:val="none" w:sz="0" w:space="0" w:color="auto"/>
        <w:bottom w:val="none" w:sz="0" w:space="0" w:color="auto"/>
        <w:right w:val="none" w:sz="0" w:space="0" w:color="auto"/>
      </w:divBdr>
    </w:div>
    <w:div w:id="1105269549">
      <w:bodyDiv w:val="1"/>
      <w:marLeft w:val="0"/>
      <w:marRight w:val="0"/>
      <w:marTop w:val="0"/>
      <w:marBottom w:val="0"/>
      <w:divBdr>
        <w:top w:val="none" w:sz="0" w:space="0" w:color="auto"/>
        <w:left w:val="none" w:sz="0" w:space="0" w:color="auto"/>
        <w:bottom w:val="none" w:sz="0" w:space="0" w:color="auto"/>
        <w:right w:val="none" w:sz="0" w:space="0" w:color="auto"/>
      </w:divBdr>
    </w:div>
    <w:div w:id="1105422520">
      <w:bodyDiv w:val="1"/>
      <w:marLeft w:val="0"/>
      <w:marRight w:val="0"/>
      <w:marTop w:val="0"/>
      <w:marBottom w:val="0"/>
      <w:divBdr>
        <w:top w:val="none" w:sz="0" w:space="0" w:color="auto"/>
        <w:left w:val="none" w:sz="0" w:space="0" w:color="auto"/>
        <w:bottom w:val="none" w:sz="0" w:space="0" w:color="auto"/>
        <w:right w:val="none" w:sz="0" w:space="0" w:color="auto"/>
      </w:divBdr>
    </w:div>
    <w:div w:id="1105686689">
      <w:bodyDiv w:val="1"/>
      <w:marLeft w:val="0"/>
      <w:marRight w:val="0"/>
      <w:marTop w:val="0"/>
      <w:marBottom w:val="0"/>
      <w:divBdr>
        <w:top w:val="none" w:sz="0" w:space="0" w:color="auto"/>
        <w:left w:val="none" w:sz="0" w:space="0" w:color="auto"/>
        <w:bottom w:val="none" w:sz="0" w:space="0" w:color="auto"/>
        <w:right w:val="none" w:sz="0" w:space="0" w:color="auto"/>
      </w:divBdr>
    </w:div>
    <w:div w:id="1106510222">
      <w:bodyDiv w:val="1"/>
      <w:marLeft w:val="0"/>
      <w:marRight w:val="0"/>
      <w:marTop w:val="0"/>
      <w:marBottom w:val="0"/>
      <w:divBdr>
        <w:top w:val="none" w:sz="0" w:space="0" w:color="auto"/>
        <w:left w:val="none" w:sz="0" w:space="0" w:color="auto"/>
        <w:bottom w:val="none" w:sz="0" w:space="0" w:color="auto"/>
        <w:right w:val="none" w:sz="0" w:space="0" w:color="auto"/>
      </w:divBdr>
    </w:div>
    <w:div w:id="1107315372">
      <w:bodyDiv w:val="1"/>
      <w:marLeft w:val="0"/>
      <w:marRight w:val="0"/>
      <w:marTop w:val="0"/>
      <w:marBottom w:val="0"/>
      <w:divBdr>
        <w:top w:val="none" w:sz="0" w:space="0" w:color="auto"/>
        <w:left w:val="none" w:sz="0" w:space="0" w:color="auto"/>
        <w:bottom w:val="none" w:sz="0" w:space="0" w:color="auto"/>
        <w:right w:val="none" w:sz="0" w:space="0" w:color="auto"/>
      </w:divBdr>
    </w:div>
    <w:div w:id="1110704233">
      <w:bodyDiv w:val="1"/>
      <w:marLeft w:val="0"/>
      <w:marRight w:val="0"/>
      <w:marTop w:val="0"/>
      <w:marBottom w:val="0"/>
      <w:divBdr>
        <w:top w:val="none" w:sz="0" w:space="0" w:color="auto"/>
        <w:left w:val="none" w:sz="0" w:space="0" w:color="auto"/>
        <w:bottom w:val="none" w:sz="0" w:space="0" w:color="auto"/>
        <w:right w:val="none" w:sz="0" w:space="0" w:color="auto"/>
      </w:divBdr>
    </w:div>
    <w:div w:id="1111050525">
      <w:bodyDiv w:val="1"/>
      <w:marLeft w:val="0"/>
      <w:marRight w:val="0"/>
      <w:marTop w:val="0"/>
      <w:marBottom w:val="0"/>
      <w:divBdr>
        <w:top w:val="none" w:sz="0" w:space="0" w:color="auto"/>
        <w:left w:val="none" w:sz="0" w:space="0" w:color="auto"/>
        <w:bottom w:val="none" w:sz="0" w:space="0" w:color="auto"/>
        <w:right w:val="none" w:sz="0" w:space="0" w:color="auto"/>
      </w:divBdr>
    </w:div>
    <w:div w:id="1112091193">
      <w:bodyDiv w:val="1"/>
      <w:marLeft w:val="0"/>
      <w:marRight w:val="0"/>
      <w:marTop w:val="0"/>
      <w:marBottom w:val="0"/>
      <w:divBdr>
        <w:top w:val="none" w:sz="0" w:space="0" w:color="auto"/>
        <w:left w:val="none" w:sz="0" w:space="0" w:color="auto"/>
        <w:bottom w:val="none" w:sz="0" w:space="0" w:color="auto"/>
        <w:right w:val="none" w:sz="0" w:space="0" w:color="auto"/>
      </w:divBdr>
    </w:div>
    <w:div w:id="1114711872">
      <w:bodyDiv w:val="1"/>
      <w:marLeft w:val="0"/>
      <w:marRight w:val="0"/>
      <w:marTop w:val="0"/>
      <w:marBottom w:val="0"/>
      <w:divBdr>
        <w:top w:val="none" w:sz="0" w:space="0" w:color="auto"/>
        <w:left w:val="none" w:sz="0" w:space="0" w:color="auto"/>
        <w:bottom w:val="none" w:sz="0" w:space="0" w:color="auto"/>
        <w:right w:val="none" w:sz="0" w:space="0" w:color="auto"/>
      </w:divBdr>
    </w:div>
    <w:div w:id="1115557176">
      <w:bodyDiv w:val="1"/>
      <w:marLeft w:val="0"/>
      <w:marRight w:val="0"/>
      <w:marTop w:val="0"/>
      <w:marBottom w:val="0"/>
      <w:divBdr>
        <w:top w:val="none" w:sz="0" w:space="0" w:color="auto"/>
        <w:left w:val="none" w:sz="0" w:space="0" w:color="auto"/>
        <w:bottom w:val="none" w:sz="0" w:space="0" w:color="auto"/>
        <w:right w:val="none" w:sz="0" w:space="0" w:color="auto"/>
      </w:divBdr>
    </w:div>
    <w:div w:id="1116296627">
      <w:bodyDiv w:val="1"/>
      <w:marLeft w:val="0"/>
      <w:marRight w:val="0"/>
      <w:marTop w:val="0"/>
      <w:marBottom w:val="0"/>
      <w:divBdr>
        <w:top w:val="none" w:sz="0" w:space="0" w:color="auto"/>
        <w:left w:val="none" w:sz="0" w:space="0" w:color="auto"/>
        <w:bottom w:val="none" w:sz="0" w:space="0" w:color="auto"/>
        <w:right w:val="none" w:sz="0" w:space="0" w:color="auto"/>
      </w:divBdr>
    </w:div>
    <w:div w:id="1117599272">
      <w:bodyDiv w:val="1"/>
      <w:marLeft w:val="0"/>
      <w:marRight w:val="0"/>
      <w:marTop w:val="0"/>
      <w:marBottom w:val="0"/>
      <w:divBdr>
        <w:top w:val="none" w:sz="0" w:space="0" w:color="auto"/>
        <w:left w:val="none" w:sz="0" w:space="0" w:color="auto"/>
        <w:bottom w:val="none" w:sz="0" w:space="0" w:color="auto"/>
        <w:right w:val="none" w:sz="0" w:space="0" w:color="auto"/>
      </w:divBdr>
    </w:div>
    <w:div w:id="1118066299">
      <w:bodyDiv w:val="1"/>
      <w:marLeft w:val="0"/>
      <w:marRight w:val="0"/>
      <w:marTop w:val="0"/>
      <w:marBottom w:val="0"/>
      <w:divBdr>
        <w:top w:val="none" w:sz="0" w:space="0" w:color="auto"/>
        <w:left w:val="none" w:sz="0" w:space="0" w:color="auto"/>
        <w:bottom w:val="none" w:sz="0" w:space="0" w:color="auto"/>
        <w:right w:val="none" w:sz="0" w:space="0" w:color="auto"/>
      </w:divBdr>
    </w:div>
    <w:div w:id="1118260205">
      <w:bodyDiv w:val="1"/>
      <w:marLeft w:val="0"/>
      <w:marRight w:val="0"/>
      <w:marTop w:val="0"/>
      <w:marBottom w:val="0"/>
      <w:divBdr>
        <w:top w:val="none" w:sz="0" w:space="0" w:color="auto"/>
        <w:left w:val="none" w:sz="0" w:space="0" w:color="auto"/>
        <w:bottom w:val="none" w:sz="0" w:space="0" w:color="auto"/>
        <w:right w:val="none" w:sz="0" w:space="0" w:color="auto"/>
      </w:divBdr>
    </w:div>
    <w:div w:id="1118374884">
      <w:bodyDiv w:val="1"/>
      <w:marLeft w:val="0"/>
      <w:marRight w:val="0"/>
      <w:marTop w:val="0"/>
      <w:marBottom w:val="0"/>
      <w:divBdr>
        <w:top w:val="none" w:sz="0" w:space="0" w:color="auto"/>
        <w:left w:val="none" w:sz="0" w:space="0" w:color="auto"/>
        <w:bottom w:val="none" w:sz="0" w:space="0" w:color="auto"/>
        <w:right w:val="none" w:sz="0" w:space="0" w:color="auto"/>
      </w:divBdr>
    </w:div>
    <w:div w:id="1119108501">
      <w:bodyDiv w:val="1"/>
      <w:marLeft w:val="0"/>
      <w:marRight w:val="0"/>
      <w:marTop w:val="0"/>
      <w:marBottom w:val="0"/>
      <w:divBdr>
        <w:top w:val="none" w:sz="0" w:space="0" w:color="auto"/>
        <w:left w:val="none" w:sz="0" w:space="0" w:color="auto"/>
        <w:bottom w:val="none" w:sz="0" w:space="0" w:color="auto"/>
        <w:right w:val="none" w:sz="0" w:space="0" w:color="auto"/>
      </w:divBdr>
    </w:div>
    <w:div w:id="1119689105">
      <w:bodyDiv w:val="1"/>
      <w:marLeft w:val="0"/>
      <w:marRight w:val="0"/>
      <w:marTop w:val="0"/>
      <w:marBottom w:val="0"/>
      <w:divBdr>
        <w:top w:val="none" w:sz="0" w:space="0" w:color="auto"/>
        <w:left w:val="none" w:sz="0" w:space="0" w:color="auto"/>
        <w:bottom w:val="none" w:sz="0" w:space="0" w:color="auto"/>
        <w:right w:val="none" w:sz="0" w:space="0" w:color="auto"/>
      </w:divBdr>
    </w:div>
    <w:div w:id="1120957433">
      <w:bodyDiv w:val="1"/>
      <w:marLeft w:val="0"/>
      <w:marRight w:val="0"/>
      <w:marTop w:val="0"/>
      <w:marBottom w:val="0"/>
      <w:divBdr>
        <w:top w:val="none" w:sz="0" w:space="0" w:color="auto"/>
        <w:left w:val="none" w:sz="0" w:space="0" w:color="auto"/>
        <w:bottom w:val="none" w:sz="0" w:space="0" w:color="auto"/>
        <w:right w:val="none" w:sz="0" w:space="0" w:color="auto"/>
      </w:divBdr>
    </w:div>
    <w:div w:id="1121846622">
      <w:bodyDiv w:val="1"/>
      <w:marLeft w:val="0"/>
      <w:marRight w:val="0"/>
      <w:marTop w:val="0"/>
      <w:marBottom w:val="0"/>
      <w:divBdr>
        <w:top w:val="none" w:sz="0" w:space="0" w:color="auto"/>
        <w:left w:val="none" w:sz="0" w:space="0" w:color="auto"/>
        <w:bottom w:val="none" w:sz="0" w:space="0" w:color="auto"/>
        <w:right w:val="none" w:sz="0" w:space="0" w:color="auto"/>
      </w:divBdr>
    </w:div>
    <w:div w:id="1122772439">
      <w:bodyDiv w:val="1"/>
      <w:marLeft w:val="0"/>
      <w:marRight w:val="0"/>
      <w:marTop w:val="0"/>
      <w:marBottom w:val="0"/>
      <w:divBdr>
        <w:top w:val="none" w:sz="0" w:space="0" w:color="auto"/>
        <w:left w:val="none" w:sz="0" w:space="0" w:color="auto"/>
        <w:bottom w:val="none" w:sz="0" w:space="0" w:color="auto"/>
        <w:right w:val="none" w:sz="0" w:space="0" w:color="auto"/>
      </w:divBdr>
    </w:div>
    <w:div w:id="1123113659">
      <w:bodyDiv w:val="1"/>
      <w:marLeft w:val="0"/>
      <w:marRight w:val="0"/>
      <w:marTop w:val="0"/>
      <w:marBottom w:val="0"/>
      <w:divBdr>
        <w:top w:val="none" w:sz="0" w:space="0" w:color="auto"/>
        <w:left w:val="none" w:sz="0" w:space="0" w:color="auto"/>
        <w:bottom w:val="none" w:sz="0" w:space="0" w:color="auto"/>
        <w:right w:val="none" w:sz="0" w:space="0" w:color="auto"/>
      </w:divBdr>
    </w:div>
    <w:div w:id="1125151887">
      <w:bodyDiv w:val="1"/>
      <w:marLeft w:val="0"/>
      <w:marRight w:val="0"/>
      <w:marTop w:val="0"/>
      <w:marBottom w:val="0"/>
      <w:divBdr>
        <w:top w:val="none" w:sz="0" w:space="0" w:color="auto"/>
        <w:left w:val="none" w:sz="0" w:space="0" w:color="auto"/>
        <w:bottom w:val="none" w:sz="0" w:space="0" w:color="auto"/>
        <w:right w:val="none" w:sz="0" w:space="0" w:color="auto"/>
      </w:divBdr>
    </w:div>
    <w:div w:id="1126196574">
      <w:bodyDiv w:val="1"/>
      <w:marLeft w:val="0"/>
      <w:marRight w:val="0"/>
      <w:marTop w:val="0"/>
      <w:marBottom w:val="0"/>
      <w:divBdr>
        <w:top w:val="none" w:sz="0" w:space="0" w:color="auto"/>
        <w:left w:val="none" w:sz="0" w:space="0" w:color="auto"/>
        <w:bottom w:val="none" w:sz="0" w:space="0" w:color="auto"/>
        <w:right w:val="none" w:sz="0" w:space="0" w:color="auto"/>
      </w:divBdr>
    </w:div>
    <w:div w:id="1126434167">
      <w:bodyDiv w:val="1"/>
      <w:marLeft w:val="0"/>
      <w:marRight w:val="0"/>
      <w:marTop w:val="0"/>
      <w:marBottom w:val="0"/>
      <w:divBdr>
        <w:top w:val="none" w:sz="0" w:space="0" w:color="auto"/>
        <w:left w:val="none" w:sz="0" w:space="0" w:color="auto"/>
        <w:bottom w:val="none" w:sz="0" w:space="0" w:color="auto"/>
        <w:right w:val="none" w:sz="0" w:space="0" w:color="auto"/>
      </w:divBdr>
    </w:div>
    <w:div w:id="1126968544">
      <w:bodyDiv w:val="1"/>
      <w:marLeft w:val="0"/>
      <w:marRight w:val="0"/>
      <w:marTop w:val="0"/>
      <w:marBottom w:val="0"/>
      <w:divBdr>
        <w:top w:val="none" w:sz="0" w:space="0" w:color="auto"/>
        <w:left w:val="none" w:sz="0" w:space="0" w:color="auto"/>
        <w:bottom w:val="none" w:sz="0" w:space="0" w:color="auto"/>
        <w:right w:val="none" w:sz="0" w:space="0" w:color="auto"/>
      </w:divBdr>
    </w:div>
    <w:div w:id="1127817090">
      <w:bodyDiv w:val="1"/>
      <w:marLeft w:val="0"/>
      <w:marRight w:val="0"/>
      <w:marTop w:val="0"/>
      <w:marBottom w:val="0"/>
      <w:divBdr>
        <w:top w:val="none" w:sz="0" w:space="0" w:color="auto"/>
        <w:left w:val="none" w:sz="0" w:space="0" w:color="auto"/>
        <w:bottom w:val="none" w:sz="0" w:space="0" w:color="auto"/>
        <w:right w:val="none" w:sz="0" w:space="0" w:color="auto"/>
      </w:divBdr>
    </w:div>
    <w:div w:id="1128015021">
      <w:bodyDiv w:val="1"/>
      <w:marLeft w:val="0"/>
      <w:marRight w:val="0"/>
      <w:marTop w:val="0"/>
      <w:marBottom w:val="0"/>
      <w:divBdr>
        <w:top w:val="none" w:sz="0" w:space="0" w:color="auto"/>
        <w:left w:val="none" w:sz="0" w:space="0" w:color="auto"/>
        <w:bottom w:val="none" w:sz="0" w:space="0" w:color="auto"/>
        <w:right w:val="none" w:sz="0" w:space="0" w:color="auto"/>
      </w:divBdr>
    </w:div>
    <w:div w:id="1132409362">
      <w:bodyDiv w:val="1"/>
      <w:marLeft w:val="0"/>
      <w:marRight w:val="0"/>
      <w:marTop w:val="0"/>
      <w:marBottom w:val="0"/>
      <w:divBdr>
        <w:top w:val="none" w:sz="0" w:space="0" w:color="auto"/>
        <w:left w:val="none" w:sz="0" w:space="0" w:color="auto"/>
        <w:bottom w:val="none" w:sz="0" w:space="0" w:color="auto"/>
        <w:right w:val="none" w:sz="0" w:space="0" w:color="auto"/>
      </w:divBdr>
    </w:div>
    <w:div w:id="1132868910">
      <w:bodyDiv w:val="1"/>
      <w:marLeft w:val="0"/>
      <w:marRight w:val="0"/>
      <w:marTop w:val="0"/>
      <w:marBottom w:val="0"/>
      <w:divBdr>
        <w:top w:val="none" w:sz="0" w:space="0" w:color="auto"/>
        <w:left w:val="none" w:sz="0" w:space="0" w:color="auto"/>
        <w:bottom w:val="none" w:sz="0" w:space="0" w:color="auto"/>
        <w:right w:val="none" w:sz="0" w:space="0" w:color="auto"/>
      </w:divBdr>
    </w:div>
    <w:div w:id="1133597100">
      <w:bodyDiv w:val="1"/>
      <w:marLeft w:val="0"/>
      <w:marRight w:val="0"/>
      <w:marTop w:val="0"/>
      <w:marBottom w:val="0"/>
      <w:divBdr>
        <w:top w:val="none" w:sz="0" w:space="0" w:color="auto"/>
        <w:left w:val="none" w:sz="0" w:space="0" w:color="auto"/>
        <w:bottom w:val="none" w:sz="0" w:space="0" w:color="auto"/>
        <w:right w:val="none" w:sz="0" w:space="0" w:color="auto"/>
      </w:divBdr>
    </w:div>
    <w:div w:id="1134058206">
      <w:bodyDiv w:val="1"/>
      <w:marLeft w:val="0"/>
      <w:marRight w:val="0"/>
      <w:marTop w:val="0"/>
      <w:marBottom w:val="0"/>
      <w:divBdr>
        <w:top w:val="none" w:sz="0" w:space="0" w:color="auto"/>
        <w:left w:val="none" w:sz="0" w:space="0" w:color="auto"/>
        <w:bottom w:val="none" w:sz="0" w:space="0" w:color="auto"/>
        <w:right w:val="none" w:sz="0" w:space="0" w:color="auto"/>
      </w:divBdr>
    </w:div>
    <w:div w:id="1135030935">
      <w:bodyDiv w:val="1"/>
      <w:marLeft w:val="0"/>
      <w:marRight w:val="0"/>
      <w:marTop w:val="0"/>
      <w:marBottom w:val="0"/>
      <w:divBdr>
        <w:top w:val="none" w:sz="0" w:space="0" w:color="auto"/>
        <w:left w:val="none" w:sz="0" w:space="0" w:color="auto"/>
        <w:bottom w:val="none" w:sz="0" w:space="0" w:color="auto"/>
        <w:right w:val="none" w:sz="0" w:space="0" w:color="auto"/>
      </w:divBdr>
    </w:div>
    <w:div w:id="1135681336">
      <w:bodyDiv w:val="1"/>
      <w:marLeft w:val="0"/>
      <w:marRight w:val="0"/>
      <w:marTop w:val="0"/>
      <w:marBottom w:val="0"/>
      <w:divBdr>
        <w:top w:val="none" w:sz="0" w:space="0" w:color="auto"/>
        <w:left w:val="none" w:sz="0" w:space="0" w:color="auto"/>
        <w:bottom w:val="none" w:sz="0" w:space="0" w:color="auto"/>
        <w:right w:val="none" w:sz="0" w:space="0" w:color="auto"/>
      </w:divBdr>
    </w:div>
    <w:div w:id="1135874614">
      <w:bodyDiv w:val="1"/>
      <w:marLeft w:val="0"/>
      <w:marRight w:val="0"/>
      <w:marTop w:val="0"/>
      <w:marBottom w:val="0"/>
      <w:divBdr>
        <w:top w:val="none" w:sz="0" w:space="0" w:color="auto"/>
        <w:left w:val="none" w:sz="0" w:space="0" w:color="auto"/>
        <w:bottom w:val="none" w:sz="0" w:space="0" w:color="auto"/>
        <w:right w:val="none" w:sz="0" w:space="0" w:color="auto"/>
      </w:divBdr>
    </w:div>
    <w:div w:id="1138569590">
      <w:bodyDiv w:val="1"/>
      <w:marLeft w:val="0"/>
      <w:marRight w:val="0"/>
      <w:marTop w:val="0"/>
      <w:marBottom w:val="0"/>
      <w:divBdr>
        <w:top w:val="none" w:sz="0" w:space="0" w:color="auto"/>
        <w:left w:val="none" w:sz="0" w:space="0" w:color="auto"/>
        <w:bottom w:val="none" w:sz="0" w:space="0" w:color="auto"/>
        <w:right w:val="none" w:sz="0" w:space="0" w:color="auto"/>
      </w:divBdr>
    </w:div>
    <w:div w:id="1138720055">
      <w:bodyDiv w:val="1"/>
      <w:marLeft w:val="0"/>
      <w:marRight w:val="0"/>
      <w:marTop w:val="0"/>
      <w:marBottom w:val="0"/>
      <w:divBdr>
        <w:top w:val="none" w:sz="0" w:space="0" w:color="auto"/>
        <w:left w:val="none" w:sz="0" w:space="0" w:color="auto"/>
        <w:bottom w:val="none" w:sz="0" w:space="0" w:color="auto"/>
        <w:right w:val="none" w:sz="0" w:space="0" w:color="auto"/>
      </w:divBdr>
    </w:div>
    <w:div w:id="1139231302">
      <w:bodyDiv w:val="1"/>
      <w:marLeft w:val="0"/>
      <w:marRight w:val="0"/>
      <w:marTop w:val="0"/>
      <w:marBottom w:val="0"/>
      <w:divBdr>
        <w:top w:val="none" w:sz="0" w:space="0" w:color="auto"/>
        <w:left w:val="none" w:sz="0" w:space="0" w:color="auto"/>
        <w:bottom w:val="none" w:sz="0" w:space="0" w:color="auto"/>
        <w:right w:val="none" w:sz="0" w:space="0" w:color="auto"/>
      </w:divBdr>
    </w:div>
    <w:div w:id="1140414980">
      <w:bodyDiv w:val="1"/>
      <w:marLeft w:val="0"/>
      <w:marRight w:val="0"/>
      <w:marTop w:val="0"/>
      <w:marBottom w:val="0"/>
      <w:divBdr>
        <w:top w:val="none" w:sz="0" w:space="0" w:color="auto"/>
        <w:left w:val="none" w:sz="0" w:space="0" w:color="auto"/>
        <w:bottom w:val="none" w:sz="0" w:space="0" w:color="auto"/>
        <w:right w:val="none" w:sz="0" w:space="0" w:color="auto"/>
      </w:divBdr>
    </w:div>
    <w:div w:id="1140925692">
      <w:bodyDiv w:val="1"/>
      <w:marLeft w:val="0"/>
      <w:marRight w:val="0"/>
      <w:marTop w:val="0"/>
      <w:marBottom w:val="0"/>
      <w:divBdr>
        <w:top w:val="none" w:sz="0" w:space="0" w:color="auto"/>
        <w:left w:val="none" w:sz="0" w:space="0" w:color="auto"/>
        <w:bottom w:val="none" w:sz="0" w:space="0" w:color="auto"/>
        <w:right w:val="none" w:sz="0" w:space="0" w:color="auto"/>
      </w:divBdr>
    </w:div>
    <w:div w:id="1143231386">
      <w:bodyDiv w:val="1"/>
      <w:marLeft w:val="0"/>
      <w:marRight w:val="0"/>
      <w:marTop w:val="0"/>
      <w:marBottom w:val="0"/>
      <w:divBdr>
        <w:top w:val="none" w:sz="0" w:space="0" w:color="auto"/>
        <w:left w:val="none" w:sz="0" w:space="0" w:color="auto"/>
        <w:bottom w:val="none" w:sz="0" w:space="0" w:color="auto"/>
        <w:right w:val="none" w:sz="0" w:space="0" w:color="auto"/>
      </w:divBdr>
    </w:div>
    <w:div w:id="1143499719">
      <w:bodyDiv w:val="1"/>
      <w:marLeft w:val="0"/>
      <w:marRight w:val="0"/>
      <w:marTop w:val="0"/>
      <w:marBottom w:val="0"/>
      <w:divBdr>
        <w:top w:val="none" w:sz="0" w:space="0" w:color="auto"/>
        <w:left w:val="none" w:sz="0" w:space="0" w:color="auto"/>
        <w:bottom w:val="none" w:sz="0" w:space="0" w:color="auto"/>
        <w:right w:val="none" w:sz="0" w:space="0" w:color="auto"/>
      </w:divBdr>
    </w:div>
    <w:div w:id="1144274661">
      <w:bodyDiv w:val="1"/>
      <w:marLeft w:val="0"/>
      <w:marRight w:val="0"/>
      <w:marTop w:val="0"/>
      <w:marBottom w:val="0"/>
      <w:divBdr>
        <w:top w:val="none" w:sz="0" w:space="0" w:color="auto"/>
        <w:left w:val="none" w:sz="0" w:space="0" w:color="auto"/>
        <w:bottom w:val="none" w:sz="0" w:space="0" w:color="auto"/>
        <w:right w:val="none" w:sz="0" w:space="0" w:color="auto"/>
      </w:divBdr>
    </w:div>
    <w:div w:id="1145048701">
      <w:bodyDiv w:val="1"/>
      <w:marLeft w:val="0"/>
      <w:marRight w:val="0"/>
      <w:marTop w:val="0"/>
      <w:marBottom w:val="0"/>
      <w:divBdr>
        <w:top w:val="none" w:sz="0" w:space="0" w:color="auto"/>
        <w:left w:val="none" w:sz="0" w:space="0" w:color="auto"/>
        <w:bottom w:val="none" w:sz="0" w:space="0" w:color="auto"/>
        <w:right w:val="none" w:sz="0" w:space="0" w:color="auto"/>
      </w:divBdr>
    </w:div>
    <w:div w:id="1147622801">
      <w:bodyDiv w:val="1"/>
      <w:marLeft w:val="0"/>
      <w:marRight w:val="0"/>
      <w:marTop w:val="0"/>
      <w:marBottom w:val="0"/>
      <w:divBdr>
        <w:top w:val="none" w:sz="0" w:space="0" w:color="auto"/>
        <w:left w:val="none" w:sz="0" w:space="0" w:color="auto"/>
        <w:bottom w:val="none" w:sz="0" w:space="0" w:color="auto"/>
        <w:right w:val="none" w:sz="0" w:space="0" w:color="auto"/>
      </w:divBdr>
    </w:div>
    <w:div w:id="1148395540">
      <w:bodyDiv w:val="1"/>
      <w:marLeft w:val="0"/>
      <w:marRight w:val="0"/>
      <w:marTop w:val="0"/>
      <w:marBottom w:val="0"/>
      <w:divBdr>
        <w:top w:val="none" w:sz="0" w:space="0" w:color="auto"/>
        <w:left w:val="none" w:sz="0" w:space="0" w:color="auto"/>
        <w:bottom w:val="none" w:sz="0" w:space="0" w:color="auto"/>
        <w:right w:val="none" w:sz="0" w:space="0" w:color="auto"/>
      </w:divBdr>
    </w:div>
    <w:div w:id="1148475881">
      <w:bodyDiv w:val="1"/>
      <w:marLeft w:val="0"/>
      <w:marRight w:val="0"/>
      <w:marTop w:val="0"/>
      <w:marBottom w:val="0"/>
      <w:divBdr>
        <w:top w:val="none" w:sz="0" w:space="0" w:color="auto"/>
        <w:left w:val="none" w:sz="0" w:space="0" w:color="auto"/>
        <w:bottom w:val="none" w:sz="0" w:space="0" w:color="auto"/>
        <w:right w:val="none" w:sz="0" w:space="0" w:color="auto"/>
      </w:divBdr>
    </w:div>
    <w:div w:id="1148522997">
      <w:bodyDiv w:val="1"/>
      <w:marLeft w:val="0"/>
      <w:marRight w:val="0"/>
      <w:marTop w:val="0"/>
      <w:marBottom w:val="0"/>
      <w:divBdr>
        <w:top w:val="none" w:sz="0" w:space="0" w:color="auto"/>
        <w:left w:val="none" w:sz="0" w:space="0" w:color="auto"/>
        <w:bottom w:val="none" w:sz="0" w:space="0" w:color="auto"/>
        <w:right w:val="none" w:sz="0" w:space="0" w:color="auto"/>
      </w:divBdr>
    </w:div>
    <w:div w:id="1148670591">
      <w:bodyDiv w:val="1"/>
      <w:marLeft w:val="0"/>
      <w:marRight w:val="0"/>
      <w:marTop w:val="0"/>
      <w:marBottom w:val="0"/>
      <w:divBdr>
        <w:top w:val="none" w:sz="0" w:space="0" w:color="auto"/>
        <w:left w:val="none" w:sz="0" w:space="0" w:color="auto"/>
        <w:bottom w:val="none" w:sz="0" w:space="0" w:color="auto"/>
        <w:right w:val="none" w:sz="0" w:space="0" w:color="auto"/>
      </w:divBdr>
    </w:div>
    <w:div w:id="1149135585">
      <w:bodyDiv w:val="1"/>
      <w:marLeft w:val="0"/>
      <w:marRight w:val="0"/>
      <w:marTop w:val="0"/>
      <w:marBottom w:val="0"/>
      <w:divBdr>
        <w:top w:val="none" w:sz="0" w:space="0" w:color="auto"/>
        <w:left w:val="none" w:sz="0" w:space="0" w:color="auto"/>
        <w:bottom w:val="none" w:sz="0" w:space="0" w:color="auto"/>
        <w:right w:val="none" w:sz="0" w:space="0" w:color="auto"/>
      </w:divBdr>
    </w:div>
    <w:div w:id="1149711275">
      <w:bodyDiv w:val="1"/>
      <w:marLeft w:val="0"/>
      <w:marRight w:val="0"/>
      <w:marTop w:val="0"/>
      <w:marBottom w:val="0"/>
      <w:divBdr>
        <w:top w:val="none" w:sz="0" w:space="0" w:color="auto"/>
        <w:left w:val="none" w:sz="0" w:space="0" w:color="auto"/>
        <w:bottom w:val="none" w:sz="0" w:space="0" w:color="auto"/>
        <w:right w:val="none" w:sz="0" w:space="0" w:color="auto"/>
      </w:divBdr>
    </w:div>
    <w:div w:id="1150095188">
      <w:bodyDiv w:val="1"/>
      <w:marLeft w:val="0"/>
      <w:marRight w:val="0"/>
      <w:marTop w:val="0"/>
      <w:marBottom w:val="0"/>
      <w:divBdr>
        <w:top w:val="none" w:sz="0" w:space="0" w:color="auto"/>
        <w:left w:val="none" w:sz="0" w:space="0" w:color="auto"/>
        <w:bottom w:val="none" w:sz="0" w:space="0" w:color="auto"/>
        <w:right w:val="none" w:sz="0" w:space="0" w:color="auto"/>
      </w:divBdr>
    </w:div>
    <w:div w:id="1150823161">
      <w:bodyDiv w:val="1"/>
      <w:marLeft w:val="0"/>
      <w:marRight w:val="0"/>
      <w:marTop w:val="0"/>
      <w:marBottom w:val="0"/>
      <w:divBdr>
        <w:top w:val="none" w:sz="0" w:space="0" w:color="auto"/>
        <w:left w:val="none" w:sz="0" w:space="0" w:color="auto"/>
        <w:bottom w:val="none" w:sz="0" w:space="0" w:color="auto"/>
        <w:right w:val="none" w:sz="0" w:space="0" w:color="auto"/>
      </w:divBdr>
    </w:div>
    <w:div w:id="1151215372">
      <w:bodyDiv w:val="1"/>
      <w:marLeft w:val="0"/>
      <w:marRight w:val="0"/>
      <w:marTop w:val="0"/>
      <w:marBottom w:val="0"/>
      <w:divBdr>
        <w:top w:val="none" w:sz="0" w:space="0" w:color="auto"/>
        <w:left w:val="none" w:sz="0" w:space="0" w:color="auto"/>
        <w:bottom w:val="none" w:sz="0" w:space="0" w:color="auto"/>
        <w:right w:val="none" w:sz="0" w:space="0" w:color="auto"/>
      </w:divBdr>
    </w:div>
    <w:div w:id="1151216176">
      <w:bodyDiv w:val="1"/>
      <w:marLeft w:val="0"/>
      <w:marRight w:val="0"/>
      <w:marTop w:val="0"/>
      <w:marBottom w:val="0"/>
      <w:divBdr>
        <w:top w:val="none" w:sz="0" w:space="0" w:color="auto"/>
        <w:left w:val="none" w:sz="0" w:space="0" w:color="auto"/>
        <w:bottom w:val="none" w:sz="0" w:space="0" w:color="auto"/>
        <w:right w:val="none" w:sz="0" w:space="0" w:color="auto"/>
      </w:divBdr>
    </w:div>
    <w:div w:id="1151946940">
      <w:bodyDiv w:val="1"/>
      <w:marLeft w:val="0"/>
      <w:marRight w:val="0"/>
      <w:marTop w:val="0"/>
      <w:marBottom w:val="0"/>
      <w:divBdr>
        <w:top w:val="none" w:sz="0" w:space="0" w:color="auto"/>
        <w:left w:val="none" w:sz="0" w:space="0" w:color="auto"/>
        <w:bottom w:val="none" w:sz="0" w:space="0" w:color="auto"/>
        <w:right w:val="none" w:sz="0" w:space="0" w:color="auto"/>
      </w:divBdr>
    </w:div>
    <w:div w:id="1152872037">
      <w:bodyDiv w:val="1"/>
      <w:marLeft w:val="0"/>
      <w:marRight w:val="0"/>
      <w:marTop w:val="0"/>
      <w:marBottom w:val="0"/>
      <w:divBdr>
        <w:top w:val="none" w:sz="0" w:space="0" w:color="auto"/>
        <w:left w:val="none" w:sz="0" w:space="0" w:color="auto"/>
        <w:bottom w:val="none" w:sz="0" w:space="0" w:color="auto"/>
        <w:right w:val="none" w:sz="0" w:space="0" w:color="auto"/>
      </w:divBdr>
    </w:div>
    <w:div w:id="1153106765">
      <w:bodyDiv w:val="1"/>
      <w:marLeft w:val="0"/>
      <w:marRight w:val="0"/>
      <w:marTop w:val="0"/>
      <w:marBottom w:val="0"/>
      <w:divBdr>
        <w:top w:val="none" w:sz="0" w:space="0" w:color="auto"/>
        <w:left w:val="none" w:sz="0" w:space="0" w:color="auto"/>
        <w:bottom w:val="none" w:sz="0" w:space="0" w:color="auto"/>
        <w:right w:val="none" w:sz="0" w:space="0" w:color="auto"/>
      </w:divBdr>
    </w:div>
    <w:div w:id="1154374215">
      <w:bodyDiv w:val="1"/>
      <w:marLeft w:val="0"/>
      <w:marRight w:val="0"/>
      <w:marTop w:val="0"/>
      <w:marBottom w:val="0"/>
      <w:divBdr>
        <w:top w:val="none" w:sz="0" w:space="0" w:color="auto"/>
        <w:left w:val="none" w:sz="0" w:space="0" w:color="auto"/>
        <w:bottom w:val="none" w:sz="0" w:space="0" w:color="auto"/>
        <w:right w:val="none" w:sz="0" w:space="0" w:color="auto"/>
      </w:divBdr>
    </w:div>
    <w:div w:id="1155759723">
      <w:bodyDiv w:val="1"/>
      <w:marLeft w:val="0"/>
      <w:marRight w:val="0"/>
      <w:marTop w:val="0"/>
      <w:marBottom w:val="0"/>
      <w:divBdr>
        <w:top w:val="none" w:sz="0" w:space="0" w:color="auto"/>
        <w:left w:val="none" w:sz="0" w:space="0" w:color="auto"/>
        <w:bottom w:val="none" w:sz="0" w:space="0" w:color="auto"/>
        <w:right w:val="none" w:sz="0" w:space="0" w:color="auto"/>
      </w:divBdr>
    </w:div>
    <w:div w:id="1155994699">
      <w:bodyDiv w:val="1"/>
      <w:marLeft w:val="0"/>
      <w:marRight w:val="0"/>
      <w:marTop w:val="0"/>
      <w:marBottom w:val="0"/>
      <w:divBdr>
        <w:top w:val="none" w:sz="0" w:space="0" w:color="auto"/>
        <w:left w:val="none" w:sz="0" w:space="0" w:color="auto"/>
        <w:bottom w:val="none" w:sz="0" w:space="0" w:color="auto"/>
        <w:right w:val="none" w:sz="0" w:space="0" w:color="auto"/>
      </w:divBdr>
    </w:div>
    <w:div w:id="1157914663">
      <w:bodyDiv w:val="1"/>
      <w:marLeft w:val="0"/>
      <w:marRight w:val="0"/>
      <w:marTop w:val="0"/>
      <w:marBottom w:val="0"/>
      <w:divBdr>
        <w:top w:val="none" w:sz="0" w:space="0" w:color="auto"/>
        <w:left w:val="none" w:sz="0" w:space="0" w:color="auto"/>
        <w:bottom w:val="none" w:sz="0" w:space="0" w:color="auto"/>
        <w:right w:val="none" w:sz="0" w:space="0" w:color="auto"/>
      </w:divBdr>
    </w:div>
    <w:div w:id="1157962583">
      <w:bodyDiv w:val="1"/>
      <w:marLeft w:val="0"/>
      <w:marRight w:val="0"/>
      <w:marTop w:val="0"/>
      <w:marBottom w:val="0"/>
      <w:divBdr>
        <w:top w:val="none" w:sz="0" w:space="0" w:color="auto"/>
        <w:left w:val="none" w:sz="0" w:space="0" w:color="auto"/>
        <w:bottom w:val="none" w:sz="0" w:space="0" w:color="auto"/>
        <w:right w:val="none" w:sz="0" w:space="0" w:color="auto"/>
      </w:divBdr>
    </w:div>
    <w:div w:id="1160392868">
      <w:bodyDiv w:val="1"/>
      <w:marLeft w:val="0"/>
      <w:marRight w:val="0"/>
      <w:marTop w:val="0"/>
      <w:marBottom w:val="0"/>
      <w:divBdr>
        <w:top w:val="none" w:sz="0" w:space="0" w:color="auto"/>
        <w:left w:val="none" w:sz="0" w:space="0" w:color="auto"/>
        <w:bottom w:val="none" w:sz="0" w:space="0" w:color="auto"/>
        <w:right w:val="none" w:sz="0" w:space="0" w:color="auto"/>
      </w:divBdr>
    </w:div>
    <w:div w:id="1160461364">
      <w:bodyDiv w:val="1"/>
      <w:marLeft w:val="0"/>
      <w:marRight w:val="0"/>
      <w:marTop w:val="0"/>
      <w:marBottom w:val="0"/>
      <w:divBdr>
        <w:top w:val="none" w:sz="0" w:space="0" w:color="auto"/>
        <w:left w:val="none" w:sz="0" w:space="0" w:color="auto"/>
        <w:bottom w:val="none" w:sz="0" w:space="0" w:color="auto"/>
        <w:right w:val="none" w:sz="0" w:space="0" w:color="auto"/>
      </w:divBdr>
    </w:div>
    <w:div w:id="1161432391">
      <w:bodyDiv w:val="1"/>
      <w:marLeft w:val="0"/>
      <w:marRight w:val="0"/>
      <w:marTop w:val="0"/>
      <w:marBottom w:val="0"/>
      <w:divBdr>
        <w:top w:val="none" w:sz="0" w:space="0" w:color="auto"/>
        <w:left w:val="none" w:sz="0" w:space="0" w:color="auto"/>
        <w:bottom w:val="none" w:sz="0" w:space="0" w:color="auto"/>
        <w:right w:val="none" w:sz="0" w:space="0" w:color="auto"/>
      </w:divBdr>
    </w:div>
    <w:div w:id="1161894508">
      <w:bodyDiv w:val="1"/>
      <w:marLeft w:val="0"/>
      <w:marRight w:val="0"/>
      <w:marTop w:val="0"/>
      <w:marBottom w:val="0"/>
      <w:divBdr>
        <w:top w:val="none" w:sz="0" w:space="0" w:color="auto"/>
        <w:left w:val="none" w:sz="0" w:space="0" w:color="auto"/>
        <w:bottom w:val="none" w:sz="0" w:space="0" w:color="auto"/>
        <w:right w:val="none" w:sz="0" w:space="0" w:color="auto"/>
      </w:divBdr>
    </w:div>
    <w:div w:id="1162232437">
      <w:bodyDiv w:val="1"/>
      <w:marLeft w:val="0"/>
      <w:marRight w:val="0"/>
      <w:marTop w:val="0"/>
      <w:marBottom w:val="0"/>
      <w:divBdr>
        <w:top w:val="none" w:sz="0" w:space="0" w:color="auto"/>
        <w:left w:val="none" w:sz="0" w:space="0" w:color="auto"/>
        <w:bottom w:val="none" w:sz="0" w:space="0" w:color="auto"/>
        <w:right w:val="none" w:sz="0" w:space="0" w:color="auto"/>
      </w:divBdr>
    </w:div>
    <w:div w:id="1163467975">
      <w:bodyDiv w:val="1"/>
      <w:marLeft w:val="0"/>
      <w:marRight w:val="0"/>
      <w:marTop w:val="0"/>
      <w:marBottom w:val="0"/>
      <w:divBdr>
        <w:top w:val="none" w:sz="0" w:space="0" w:color="auto"/>
        <w:left w:val="none" w:sz="0" w:space="0" w:color="auto"/>
        <w:bottom w:val="none" w:sz="0" w:space="0" w:color="auto"/>
        <w:right w:val="none" w:sz="0" w:space="0" w:color="auto"/>
      </w:divBdr>
    </w:div>
    <w:div w:id="1164470930">
      <w:bodyDiv w:val="1"/>
      <w:marLeft w:val="0"/>
      <w:marRight w:val="0"/>
      <w:marTop w:val="0"/>
      <w:marBottom w:val="0"/>
      <w:divBdr>
        <w:top w:val="none" w:sz="0" w:space="0" w:color="auto"/>
        <w:left w:val="none" w:sz="0" w:space="0" w:color="auto"/>
        <w:bottom w:val="none" w:sz="0" w:space="0" w:color="auto"/>
        <w:right w:val="none" w:sz="0" w:space="0" w:color="auto"/>
      </w:divBdr>
    </w:div>
    <w:div w:id="1164590968">
      <w:bodyDiv w:val="1"/>
      <w:marLeft w:val="0"/>
      <w:marRight w:val="0"/>
      <w:marTop w:val="0"/>
      <w:marBottom w:val="0"/>
      <w:divBdr>
        <w:top w:val="none" w:sz="0" w:space="0" w:color="auto"/>
        <w:left w:val="none" w:sz="0" w:space="0" w:color="auto"/>
        <w:bottom w:val="none" w:sz="0" w:space="0" w:color="auto"/>
        <w:right w:val="none" w:sz="0" w:space="0" w:color="auto"/>
      </w:divBdr>
    </w:div>
    <w:div w:id="1166088693">
      <w:bodyDiv w:val="1"/>
      <w:marLeft w:val="0"/>
      <w:marRight w:val="0"/>
      <w:marTop w:val="0"/>
      <w:marBottom w:val="0"/>
      <w:divBdr>
        <w:top w:val="none" w:sz="0" w:space="0" w:color="auto"/>
        <w:left w:val="none" w:sz="0" w:space="0" w:color="auto"/>
        <w:bottom w:val="none" w:sz="0" w:space="0" w:color="auto"/>
        <w:right w:val="none" w:sz="0" w:space="0" w:color="auto"/>
      </w:divBdr>
    </w:div>
    <w:div w:id="1167138215">
      <w:bodyDiv w:val="1"/>
      <w:marLeft w:val="0"/>
      <w:marRight w:val="0"/>
      <w:marTop w:val="0"/>
      <w:marBottom w:val="0"/>
      <w:divBdr>
        <w:top w:val="none" w:sz="0" w:space="0" w:color="auto"/>
        <w:left w:val="none" w:sz="0" w:space="0" w:color="auto"/>
        <w:bottom w:val="none" w:sz="0" w:space="0" w:color="auto"/>
        <w:right w:val="none" w:sz="0" w:space="0" w:color="auto"/>
      </w:divBdr>
    </w:div>
    <w:div w:id="1168979940">
      <w:bodyDiv w:val="1"/>
      <w:marLeft w:val="0"/>
      <w:marRight w:val="0"/>
      <w:marTop w:val="0"/>
      <w:marBottom w:val="0"/>
      <w:divBdr>
        <w:top w:val="none" w:sz="0" w:space="0" w:color="auto"/>
        <w:left w:val="none" w:sz="0" w:space="0" w:color="auto"/>
        <w:bottom w:val="none" w:sz="0" w:space="0" w:color="auto"/>
        <w:right w:val="none" w:sz="0" w:space="0" w:color="auto"/>
      </w:divBdr>
    </w:div>
    <w:div w:id="1169759289">
      <w:bodyDiv w:val="1"/>
      <w:marLeft w:val="0"/>
      <w:marRight w:val="0"/>
      <w:marTop w:val="0"/>
      <w:marBottom w:val="0"/>
      <w:divBdr>
        <w:top w:val="none" w:sz="0" w:space="0" w:color="auto"/>
        <w:left w:val="none" w:sz="0" w:space="0" w:color="auto"/>
        <w:bottom w:val="none" w:sz="0" w:space="0" w:color="auto"/>
        <w:right w:val="none" w:sz="0" w:space="0" w:color="auto"/>
      </w:divBdr>
    </w:div>
    <w:div w:id="1171525023">
      <w:bodyDiv w:val="1"/>
      <w:marLeft w:val="0"/>
      <w:marRight w:val="0"/>
      <w:marTop w:val="0"/>
      <w:marBottom w:val="0"/>
      <w:divBdr>
        <w:top w:val="none" w:sz="0" w:space="0" w:color="auto"/>
        <w:left w:val="none" w:sz="0" w:space="0" w:color="auto"/>
        <w:bottom w:val="none" w:sz="0" w:space="0" w:color="auto"/>
        <w:right w:val="none" w:sz="0" w:space="0" w:color="auto"/>
      </w:divBdr>
    </w:div>
    <w:div w:id="1172987612">
      <w:bodyDiv w:val="1"/>
      <w:marLeft w:val="0"/>
      <w:marRight w:val="0"/>
      <w:marTop w:val="0"/>
      <w:marBottom w:val="0"/>
      <w:divBdr>
        <w:top w:val="none" w:sz="0" w:space="0" w:color="auto"/>
        <w:left w:val="none" w:sz="0" w:space="0" w:color="auto"/>
        <w:bottom w:val="none" w:sz="0" w:space="0" w:color="auto"/>
        <w:right w:val="none" w:sz="0" w:space="0" w:color="auto"/>
      </w:divBdr>
    </w:div>
    <w:div w:id="1177040440">
      <w:bodyDiv w:val="1"/>
      <w:marLeft w:val="0"/>
      <w:marRight w:val="0"/>
      <w:marTop w:val="0"/>
      <w:marBottom w:val="0"/>
      <w:divBdr>
        <w:top w:val="none" w:sz="0" w:space="0" w:color="auto"/>
        <w:left w:val="none" w:sz="0" w:space="0" w:color="auto"/>
        <w:bottom w:val="none" w:sz="0" w:space="0" w:color="auto"/>
        <w:right w:val="none" w:sz="0" w:space="0" w:color="auto"/>
      </w:divBdr>
    </w:div>
    <w:div w:id="1178497436">
      <w:bodyDiv w:val="1"/>
      <w:marLeft w:val="0"/>
      <w:marRight w:val="0"/>
      <w:marTop w:val="0"/>
      <w:marBottom w:val="0"/>
      <w:divBdr>
        <w:top w:val="none" w:sz="0" w:space="0" w:color="auto"/>
        <w:left w:val="none" w:sz="0" w:space="0" w:color="auto"/>
        <w:bottom w:val="none" w:sz="0" w:space="0" w:color="auto"/>
        <w:right w:val="none" w:sz="0" w:space="0" w:color="auto"/>
      </w:divBdr>
    </w:div>
    <w:div w:id="1180772895">
      <w:bodyDiv w:val="1"/>
      <w:marLeft w:val="0"/>
      <w:marRight w:val="0"/>
      <w:marTop w:val="0"/>
      <w:marBottom w:val="0"/>
      <w:divBdr>
        <w:top w:val="none" w:sz="0" w:space="0" w:color="auto"/>
        <w:left w:val="none" w:sz="0" w:space="0" w:color="auto"/>
        <w:bottom w:val="none" w:sz="0" w:space="0" w:color="auto"/>
        <w:right w:val="none" w:sz="0" w:space="0" w:color="auto"/>
      </w:divBdr>
    </w:div>
    <w:div w:id="1181627462">
      <w:bodyDiv w:val="1"/>
      <w:marLeft w:val="0"/>
      <w:marRight w:val="0"/>
      <w:marTop w:val="0"/>
      <w:marBottom w:val="0"/>
      <w:divBdr>
        <w:top w:val="none" w:sz="0" w:space="0" w:color="auto"/>
        <w:left w:val="none" w:sz="0" w:space="0" w:color="auto"/>
        <w:bottom w:val="none" w:sz="0" w:space="0" w:color="auto"/>
        <w:right w:val="none" w:sz="0" w:space="0" w:color="auto"/>
      </w:divBdr>
    </w:div>
    <w:div w:id="1182013834">
      <w:bodyDiv w:val="1"/>
      <w:marLeft w:val="0"/>
      <w:marRight w:val="0"/>
      <w:marTop w:val="0"/>
      <w:marBottom w:val="0"/>
      <w:divBdr>
        <w:top w:val="none" w:sz="0" w:space="0" w:color="auto"/>
        <w:left w:val="none" w:sz="0" w:space="0" w:color="auto"/>
        <w:bottom w:val="none" w:sz="0" w:space="0" w:color="auto"/>
        <w:right w:val="none" w:sz="0" w:space="0" w:color="auto"/>
      </w:divBdr>
    </w:div>
    <w:div w:id="1182624111">
      <w:bodyDiv w:val="1"/>
      <w:marLeft w:val="0"/>
      <w:marRight w:val="0"/>
      <w:marTop w:val="0"/>
      <w:marBottom w:val="0"/>
      <w:divBdr>
        <w:top w:val="none" w:sz="0" w:space="0" w:color="auto"/>
        <w:left w:val="none" w:sz="0" w:space="0" w:color="auto"/>
        <w:bottom w:val="none" w:sz="0" w:space="0" w:color="auto"/>
        <w:right w:val="none" w:sz="0" w:space="0" w:color="auto"/>
      </w:divBdr>
    </w:div>
    <w:div w:id="1183011024">
      <w:bodyDiv w:val="1"/>
      <w:marLeft w:val="0"/>
      <w:marRight w:val="0"/>
      <w:marTop w:val="0"/>
      <w:marBottom w:val="0"/>
      <w:divBdr>
        <w:top w:val="none" w:sz="0" w:space="0" w:color="auto"/>
        <w:left w:val="none" w:sz="0" w:space="0" w:color="auto"/>
        <w:bottom w:val="none" w:sz="0" w:space="0" w:color="auto"/>
        <w:right w:val="none" w:sz="0" w:space="0" w:color="auto"/>
      </w:divBdr>
    </w:div>
    <w:div w:id="1183125163">
      <w:bodyDiv w:val="1"/>
      <w:marLeft w:val="0"/>
      <w:marRight w:val="0"/>
      <w:marTop w:val="0"/>
      <w:marBottom w:val="0"/>
      <w:divBdr>
        <w:top w:val="none" w:sz="0" w:space="0" w:color="auto"/>
        <w:left w:val="none" w:sz="0" w:space="0" w:color="auto"/>
        <w:bottom w:val="none" w:sz="0" w:space="0" w:color="auto"/>
        <w:right w:val="none" w:sz="0" w:space="0" w:color="auto"/>
      </w:divBdr>
    </w:div>
    <w:div w:id="1183668334">
      <w:bodyDiv w:val="1"/>
      <w:marLeft w:val="0"/>
      <w:marRight w:val="0"/>
      <w:marTop w:val="0"/>
      <w:marBottom w:val="0"/>
      <w:divBdr>
        <w:top w:val="none" w:sz="0" w:space="0" w:color="auto"/>
        <w:left w:val="none" w:sz="0" w:space="0" w:color="auto"/>
        <w:bottom w:val="none" w:sz="0" w:space="0" w:color="auto"/>
        <w:right w:val="none" w:sz="0" w:space="0" w:color="auto"/>
      </w:divBdr>
    </w:div>
    <w:div w:id="1185561383">
      <w:bodyDiv w:val="1"/>
      <w:marLeft w:val="0"/>
      <w:marRight w:val="0"/>
      <w:marTop w:val="0"/>
      <w:marBottom w:val="0"/>
      <w:divBdr>
        <w:top w:val="none" w:sz="0" w:space="0" w:color="auto"/>
        <w:left w:val="none" w:sz="0" w:space="0" w:color="auto"/>
        <w:bottom w:val="none" w:sz="0" w:space="0" w:color="auto"/>
        <w:right w:val="none" w:sz="0" w:space="0" w:color="auto"/>
      </w:divBdr>
    </w:div>
    <w:div w:id="1187450230">
      <w:bodyDiv w:val="1"/>
      <w:marLeft w:val="0"/>
      <w:marRight w:val="0"/>
      <w:marTop w:val="0"/>
      <w:marBottom w:val="0"/>
      <w:divBdr>
        <w:top w:val="none" w:sz="0" w:space="0" w:color="auto"/>
        <w:left w:val="none" w:sz="0" w:space="0" w:color="auto"/>
        <w:bottom w:val="none" w:sz="0" w:space="0" w:color="auto"/>
        <w:right w:val="none" w:sz="0" w:space="0" w:color="auto"/>
      </w:divBdr>
    </w:div>
    <w:div w:id="1188367116">
      <w:bodyDiv w:val="1"/>
      <w:marLeft w:val="0"/>
      <w:marRight w:val="0"/>
      <w:marTop w:val="0"/>
      <w:marBottom w:val="0"/>
      <w:divBdr>
        <w:top w:val="none" w:sz="0" w:space="0" w:color="auto"/>
        <w:left w:val="none" w:sz="0" w:space="0" w:color="auto"/>
        <w:bottom w:val="none" w:sz="0" w:space="0" w:color="auto"/>
        <w:right w:val="none" w:sz="0" w:space="0" w:color="auto"/>
      </w:divBdr>
    </w:div>
    <w:div w:id="1189173429">
      <w:bodyDiv w:val="1"/>
      <w:marLeft w:val="0"/>
      <w:marRight w:val="0"/>
      <w:marTop w:val="0"/>
      <w:marBottom w:val="0"/>
      <w:divBdr>
        <w:top w:val="none" w:sz="0" w:space="0" w:color="auto"/>
        <w:left w:val="none" w:sz="0" w:space="0" w:color="auto"/>
        <w:bottom w:val="none" w:sz="0" w:space="0" w:color="auto"/>
        <w:right w:val="none" w:sz="0" w:space="0" w:color="auto"/>
      </w:divBdr>
    </w:div>
    <w:div w:id="1189487088">
      <w:bodyDiv w:val="1"/>
      <w:marLeft w:val="0"/>
      <w:marRight w:val="0"/>
      <w:marTop w:val="0"/>
      <w:marBottom w:val="0"/>
      <w:divBdr>
        <w:top w:val="none" w:sz="0" w:space="0" w:color="auto"/>
        <w:left w:val="none" w:sz="0" w:space="0" w:color="auto"/>
        <w:bottom w:val="none" w:sz="0" w:space="0" w:color="auto"/>
        <w:right w:val="none" w:sz="0" w:space="0" w:color="auto"/>
      </w:divBdr>
    </w:div>
    <w:div w:id="1191071576">
      <w:bodyDiv w:val="1"/>
      <w:marLeft w:val="0"/>
      <w:marRight w:val="0"/>
      <w:marTop w:val="0"/>
      <w:marBottom w:val="0"/>
      <w:divBdr>
        <w:top w:val="none" w:sz="0" w:space="0" w:color="auto"/>
        <w:left w:val="none" w:sz="0" w:space="0" w:color="auto"/>
        <w:bottom w:val="none" w:sz="0" w:space="0" w:color="auto"/>
        <w:right w:val="none" w:sz="0" w:space="0" w:color="auto"/>
      </w:divBdr>
    </w:div>
    <w:div w:id="1191987356">
      <w:bodyDiv w:val="1"/>
      <w:marLeft w:val="0"/>
      <w:marRight w:val="0"/>
      <w:marTop w:val="0"/>
      <w:marBottom w:val="0"/>
      <w:divBdr>
        <w:top w:val="none" w:sz="0" w:space="0" w:color="auto"/>
        <w:left w:val="none" w:sz="0" w:space="0" w:color="auto"/>
        <w:bottom w:val="none" w:sz="0" w:space="0" w:color="auto"/>
        <w:right w:val="none" w:sz="0" w:space="0" w:color="auto"/>
      </w:divBdr>
    </w:div>
    <w:div w:id="1192643035">
      <w:bodyDiv w:val="1"/>
      <w:marLeft w:val="0"/>
      <w:marRight w:val="0"/>
      <w:marTop w:val="0"/>
      <w:marBottom w:val="0"/>
      <w:divBdr>
        <w:top w:val="none" w:sz="0" w:space="0" w:color="auto"/>
        <w:left w:val="none" w:sz="0" w:space="0" w:color="auto"/>
        <w:bottom w:val="none" w:sz="0" w:space="0" w:color="auto"/>
        <w:right w:val="none" w:sz="0" w:space="0" w:color="auto"/>
      </w:divBdr>
    </w:div>
    <w:div w:id="1192955797">
      <w:bodyDiv w:val="1"/>
      <w:marLeft w:val="0"/>
      <w:marRight w:val="0"/>
      <w:marTop w:val="0"/>
      <w:marBottom w:val="0"/>
      <w:divBdr>
        <w:top w:val="none" w:sz="0" w:space="0" w:color="auto"/>
        <w:left w:val="none" w:sz="0" w:space="0" w:color="auto"/>
        <w:bottom w:val="none" w:sz="0" w:space="0" w:color="auto"/>
        <w:right w:val="none" w:sz="0" w:space="0" w:color="auto"/>
      </w:divBdr>
    </w:div>
    <w:div w:id="1195388586">
      <w:bodyDiv w:val="1"/>
      <w:marLeft w:val="0"/>
      <w:marRight w:val="0"/>
      <w:marTop w:val="0"/>
      <w:marBottom w:val="0"/>
      <w:divBdr>
        <w:top w:val="none" w:sz="0" w:space="0" w:color="auto"/>
        <w:left w:val="none" w:sz="0" w:space="0" w:color="auto"/>
        <w:bottom w:val="none" w:sz="0" w:space="0" w:color="auto"/>
        <w:right w:val="none" w:sz="0" w:space="0" w:color="auto"/>
      </w:divBdr>
    </w:div>
    <w:div w:id="1195733929">
      <w:bodyDiv w:val="1"/>
      <w:marLeft w:val="0"/>
      <w:marRight w:val="0"/>
      <w:marTop w:val="0"/>
      <w:marBottom w:val="0"/>
      <w:divBdr>
        <w:top w:val="none" w:sz="0" w:space="0" w:color="auto"/>
        <w:left w:val="none" w:sz="0" w:space="0" w:color="auto"/>
        <w:bottom w:val="none" w:sz="0" w:space="0" w:color="auto"/>
        <w:right w:val="none" w:sz="0" w:space="0" w:color="auto"/>
      </w:divBdr>
    </w:div>
    <w:div w:id="1198617551">
      <w:bodyDiv w:val="1"/>
      <w:marLeft w:val="0"/>
      <w:marRight w:val="0"/>
      <w:marTop w:val="0"/>
      <w:marBottom w:val="0"/>
      <w:divBdr>
        <w:top w:val="none" w:sz="0" w:space="0" w:color="auto"/>
        <w:left w:val="none" w:sz="0" w:space="0" w:color="auto"/>
        <w:bottom w:val="none" w:sz="0" w:space="0" w:color="auto"/>
        <w:right w:val="none" w:sz="0" w:space="0" w:color="auto"/>
      </w:divBdr>
    </w:div>
    <w:div w:id="1203518286">
      <w:bodyDiv w:val="1"/>
      <w:marLeft w:val="0"/>
      <w:marRight w:val="0"/>
      <w:marTop w:val="0"/>
      <w:marBottom w:val="0"/>
      <w:divBdr>
        <w:top w:val="none" w:sz="0" w:space="0" w:color="auto"/>
        <w:left w:val="none" w:sz="0" w:space="0" w:color="auto"/>
        <w:bottom w:val="none" w:sz="0" w:space="0" w:color="auto"/>
        <w:right w:val="none" w:sz="0" w:space="0" w:color="auto"/>
      </w:divBdr>
    </w:div>
    <w:div w:id="1204321478">
      <w:bodyDiv w:val="1"/>
      <w:marLeft w:val="0"/>
      <w:marRight w:val="0"/>
      <w:marTop w:val="0"/>
      <w:marBottom w:val="0"/>
      <w:divBdr>
        <w:top w:val="none" w:sz="0" w:space="0" w:color="auto"/>
        <w:left w:val="none" w:sz="0" w:space="0" w:color="auto"/>
        <w:bottom w:val="none" w:sz="0" w:space="0" w:color="auto"/>
        <w:right w:val="none" w:sz="0" w:space="0" w:color="auto"/>
      </w:divBdr>
    </w:div>
    <w:div w:id="1204558535">
      <w:bodyDiv w:val="1"/>
      <w:marLeft w:val="0"/>
      <w:marRight w:val="0"/>
      <w:marTop w:val="0"/>
      <w:marBottom w:val="0"/>
      <w:divBdr>
        <w:top w:val="none" w:sz="0" w:space="0" w:color="auto"/>
        <w:left w:val="none" w:sz="0" w:space="0" w:color="auto"/>
        <w:bottom w:val="none" w:sz="0" w:space="0" w:color="auto"/>
        <w:right w:val="none" w:sz="0" w:space="0" w:color="auto"/>
      </w:divBdr>
    </w:div>
    <w:div w:id="1204907951">
      <w:bodyDiv w:val="1"/>
      <w:marLeft w:val="0"/>
      <w:marRight w:val="0"/>
      <w:marTop w:val="0"/>
      <w:marBottom w:val="0"/>
      <w:divBdr>
        <w:top w:val="none" w:sz="0" w:space="0" w:color="auto"/>
        <w:left w:val="none" w:sz="0" w:space="0" w:color="auto"/>
        <w:bottom w:val="none" w:sz="0" w:space="0" w:color="auto"/>
        <w:right w:val="none" w:sz="0" w:space="0" w:color="auto"/>
      </w:divBdr>
    </w:div>
    <w:div w:id="1204945573">
      <w:bodyDiv w:val="1"/>
      <w:marLeft w:val="0"/>
      <w:marRight w:val="0"/>
      <w:marTop w:val="0"/>
      <w:marBottom w:val="0"/>
      <w:divBdr>
        <w:top w:val="none" w:sz="0" w:space="0" w:color="auto"/>
        <w:left w:val="none" w:sz="0" w:space="0" w:color="auto"/>
        <w:bottom w:val="none" w:sz="0" w:space="0" w:color="auto"/>
        <w:right w:val="none" w:sz="0" w:space="0" w:color="auto"/>
      </w:divBdr>
    </w:div>
    <w:div w:id="1205632282">
      <w:bodyDiv w:val="1"/>
      <w:marLeft w:val="0"/>
      <w:marRight w:val="0"/>
      <w:marTop w:val="0"/>
      <w:marBottom w:val="0"/>
      <w:divBdr>
        <w:top w:val="none" w:sz="0" w:space="0" w:color="auto"/>
        <w:left w:val="none" w:sz="0" w:space="0" w:color="auto"/>
        <w:bottom w:val="none" w:sz="0" w:space="0" w:color="auto"/>
        <w:right w:val="none" w:sz="0" w:space="0" w:color="auto"/>
      </w:divBdr>
    </w:div>
    <w:div w:id="1211381663">
      <w:bodyDiv w:val="1"/>
      <w:marLeft w:val="0"/>
      <w:marRight w:val="0"/>
      <w:marTop w:val="0"/>
      <w:marBottom w:val="0"/>
      <w:divBdr>
        <w:top w:val="none" w:sz="0" w:space="0" w:color="auto"/>
        <w:left w:val="none" w:sz="0" w:space="0" w:color="auto"/>
        <w:bottom w:val="none" w:sz="0" w:space="0" w:color="auto"/>
        <w:right w:val="none" w:sz="0" w:space="0" w:color="auto"/>
      </w:divBdr>
    </w:div>
    <w:div w:id="1213538085">
      <w:bodyDiv w:val="1"/>
      <w:marLeft w:val="0"/>
      <w:marRight w:val="0"/>
      <w:marTop w:val="0"/>
      <w:marBottom w:val="0"/>
      <w:divBdr>
        <w:top w:val="none" w:sz="0" w:space="0" w:color="auto"/>
        <w:left w:val="none" w:sz="0" w:space="0" w:color="auto"/>
        <w:bottom w:val="none" w:sz="0" w:space="0" w:color="auto"/>
        <w:right w:val="none" w:sz="0" w:space="0" w:color="auto"/>
      </w:divBdr>
    </w:div>
    <w:div w:id="1214005615">
      <w:bodyDiv w:val="1"/>
      <w:marLeft w:val="0"/>
      <w:marRight w:val="0"/>
      <w:marTop w:val="0"/>
      <w:marBottom w:val="0"/>
      <w:divBdr>
        <w:top w:val="none" w:sz="0" w:space="0" w:color="auto"/>
        <w:left w:val="none" w:sz="0" w:space="0" w:color="auto"/>
        <w:bottom w:val="none" w:sz="0" w:space="0" w:color="auto"/>
        <w:right w:val="none" w:sz="0" w:space="0" w:color="auto"/>
      </w:divBdr>
    </w:div>
    <w:div w:id="1214389594">
      <w:bodyDiv w:val="1"/>
      <w:marLeft w:val="0"/>
      <w:marRight w:val="0"/>
      <w:marTop w:val="0"/>
      <w:marBottom w:val="0"/>
      <w:divBdr>
        <w:top w:val="none" w:sz="0" w:space="0" w:color="auto"/>
        <w:left w:val="none" w:sz="0" w:space="0" w:color="auto"/>
        <w:bottom w:val="none" w:sz="0" w:space="0" w:color="auto"/>
        <w:right w:val="none" w:sz="0" w:space="0" w:color="auto"/>
      </w:divBdr>
    </w:div>
    <w:div w:id="1215116014">
      <w:bodyDiv w:val="1"/>
      <w:marLeft w:val="0"/>
      <w:marRight w:val="0"/>
      <w:marTop w:val="0"/>
      <w:marBottom w:val="0"/>
      <w:divBdr>
        <w:top w:val="none" w:sz="0" w:space="0" w:color="auto"/>
        <w:left w:val="none" w:sz="0" w:space="0" w:color="auto"/>
        <w:bottom w:val="none" w:sz="0" w:space="0" w:color="auto"/>
        <w:right w:val="none" w:sz="0" w:space="0" w:color="auto"/>
      </w:divBdr>
    </w:div>
    <w:div w:id="1215463019">
      <w:bodyDiv w:val="1"/>
      <w:marLeft w:val="0"/>
      <w:marRight w:val="0"/>
      <w:marTop w:val="0"/>
      <w:marBottom w:val="0"/>
      <w:divBdr>
        <w:top w:val="none" w:sz="0" w:space="0" w:color="auto"/>
        <w:left w:val="none" w:sz="0" w:space="0" w:color="auto"/>
        <w:bottom w:val="none" w:sz="0" w:space="0" w:color="auto"/>
        <w:right w:val="none" w:sz="0" w:space="0" w:color="auto"/>
      </w:divBdr>
    </w:div>
    <w:div w:id="1217669557">
      <w:bodyDiv w:val="1"/>
      <w:marLeft w:val="0"/>
      <w:marRight w:val="0"/>
      <w:marTop w:val="0"/>
      <w:marBottom w:val="0"/>
      <w:divBdr>
        <w:top w:val="none" w:sz="0" w:space="0" w:color="auto"/>
        <w:left w:val="none" w:sz="0" w:space="0" w:color="auto"/>
        <w:bottom w:val="none" w:sz="0" w:space="0" w:color="auto"/>
        <w:right w:val="none" w:sz="0" w:space="0" w:color="auto"/>
      </w:divBdr>
    </w:div>
    <w:div w:id="1218316654">
      <w:bodyDiv w:val="1"/>
      <w:marLeft w:val="0"/>
      <w:marRight w:val="0"/>
      <w:marTop w:val="0"/>
      <w:marBottom w:val="0"/>
      <w:divBdr>
        <w:top w:val="none" w:sz="0" w:space="0" w:color="auto"/>
        <w:left w:val="none" w:sz="0" w:space="0" w:color="auto"/>
        <w:bottom w:val="none" w:sz="0" w:space="0" w:color="auto"/>
        <w:right w:val="none" w:sz="0" w:space="0" w:color="auto"/>
      </w:divBdr>
    </w:div>
    <w:div w:id="1220286371">
      <w:bodyDiv w:val="1"/>
      <w:marLeft w:val="0"/>
      <w:marRight w:val="0"/>
      <w:marTop w:val="0"/>
      <w:marBottom w:val="0"/>
      <w:divBdr>
        <w:top w:val="none" w:sz="0" w:space="0" w:color="auto"/>
        <w:left w:val="none" w:sz="0" w:space="0" w:color="auto"/>
        <w:bottom w:val="none" w:sz="0" w:space="0" w:color="auto"/>
        <w:right w:val="none" w:sz="0" w:space="0" w:color="auto"/>
      </w:divBdr>
    </w:div>
    <w:div w:id="1220826466">
      <w:bodyDiv w:val="1"/>
      <w:marLeft w:val="0"/>
      <w:marRight w:val="0"/>
      <w:marTop w:val="0"/>
      <w:marBottom w:val="0"/>
      <w:divBdr>
        <w:top w:val="none" w:sz="0" w:space="0" w:color="auto"/>
        <w:left w:val="none" w:sz="0" w:space="0" w:color="auto"/>
        <w:bottom w:val="none" w:sz="0" w:space="0" w:color="auto"/>
        <w:right w:val="none" w:sz="0" w:space="0" w:color="auto"/>
      </w:divBdr>
    </w:div>
    <w:div w:id="1220942841">
      <w:bodyDiv w:val="1"/>
      <w:marLeft w:val="0"/>
      <w:marRight w:val="0"/>
      <w:marTop w:val="0"/>
      <w:marBottom w:val="0"/>
      <w:divBdr>
        <w:top w:val="none" w:sz="0" w:space="0" w:color="auto"/>
        <w:left w:val="none" w:sz="0" w:space="0" w:color="auto"/>
        <w:bottom w:val="none" w:sz="0" w:space="0" w:color="auto"/>
        <w:right w:val="none" w:sz="0" w:space="0" w:color="auto"/>
      </w:divBdr>
    </w:div>
    <w:div w:id="1223325926">
      <w:bodyDiv w:val="1"/>
      <w:marLeft w:val="0"/>
      <w:marRight w:val="0"/>
      <w:marTop w:val="0"/>
      <w:marBottom w:val="0"/>
      <w:divBdr>
        <w:top w:val="none" w:sz="0" w:space="0" w:color="auto"/>
        <w:left w:val="none" w:sz="0" w:space="0" w:color="auto"/>
        <w:bottom w:val="none" w:sz="0" w:space="0" w:color="auto"/>
        <w:right w:val="none" w:sz="0" w:space="0" w:color="auto"/>
      </w:divBdr>
    </w:div>
    <w:div w:id="1223983060">
      <w:bodyDiv w:val="1"/>
      <w:marLeft w:val="0"/>
      <w:marRight w:val="0"/>
      <w:marTop w:val="0"/>
      <w:marBottom w:val="0"/>
      <w:divBdr>
        <w:top w:val="none" w:sz="0" w:space="0" w:color="auto"/>
        <w:left w:val="none" w:sz="0" w:space="0" w:color="auto"/>
        <w:bottom w:val="none" w:sz="0" w:space="0" w:color="auto"/>
        <w:right w:val="none" w:sz="0" w:space="0" w:color="auto"/>
      </w:divBdr>
    </w:div>
    <w:div w:id="1224412118">
      <w:bodyDiv w:val="1"/>
      <w:marLeft w:val="0"/>
      <w:marRight w:val="0"/>
      <w:marTop w:val="0"/>
      <w:marBottom w:val="0"/>
      <w:divBdr>
        <w:top w:val="none" w:sz="0" w:space="0" w:color="auto"/>
        <w:left w:val="none" w:sz="0" w:space="0" w:color="auto"/>
        <w:bottom w:val="none" w:sz="0" w:space="0" w:color="auto"/>
        <w:right w:val="none" w:sz="0" w:space="0" w:color="auto"/>
      </w:divBdr>
    </w:div>
    <w:div w:id="1224413257">
      <w:bodyDiv w:val="1"/>
      <w:marLeft w:val="0"/>
      <w:marRight w:val="0"/>
      <w:marTop w:val="0"/>
      <w:marBottom w:val="0"/>
      <w:divBdr>
        <w:top w:val="none" w:sz="0" w:space="0" w:color="auto"/>
        <w:left w:val="none" w:sz="0" w:space="0" w:color="auto"/>
        <w:bottom w:val="none" w:sz="0" w:space="0" w:color="auto"/>
        <w:right w:val="none" w:sz="0" w:space="0" w:color="auto"/>
      </w:divBdr>
    </w:div>
    <w:div w:id="1225408237">
      <w:bodyDiv w:val="1"/>
      <w:marLeft w:val="0"/>
      <w:marRight w:val="0"/>
      <w:marTop w:val="0"/>
      <w:marBottom w:val="0"/>
      <w:divBdr>
        <w:top w:val="none" w:sz="0" w:space="0" w:color="auto"/>
        <w:left w:val="none" w:sz="0" w:space="0" w:color="auto"/>
        <w:bottom w:val="none" w:sz="0" w:space="0" w:color="auto"/>
        <w:right w:val="none" w:sz="0" w:space="0" w:color="auto"/>
      </w:divBdr>
    </w:div>
    <w:div w:id="1225752178">
      <w:bodyDiv w:val="1"/>
      <w:marLeft w:val="0"/>
      <w:marRight w:val="0"/>
      <w:marTop w:val="0"/>
      <w:marBottom w:val="0"/>
      <w:divBdr>
        <w:top w:val="none" w:sz="0" w:space="0" w:color="auto"/>
        <w:left w:val="none" w:sz="0" w:space="0" w:color="auto"/>
        <w:bottom w:val="none" w:sz="0" w:space="0" w:color="auto"/>
        <w:right w:val="none" w:sz="0" w:space="0" w:color="auto"/>
      </w:divBdr>
    </w:div>
    <w:div w:id="1227180158">
      <w:bodyDiv w:val="1"/>
      <w:marLeft w:val="0"/>
      <w:marRight w:val="0"/>
      <w:marTop w:val="0"/>
      <w:marBottom w:val="0"/>
      <w:divBdr>
        <w:top w:val="none" w:sz="0" w:space="0" w:color="auto"/>
        <w:left w:val="none" w:sz="0" w:space="0" w:color="auto"/>
        <w:bottom w:val="none" w:sz="0" w:space="0" w:color="auto"/>
        <w:right w:val="none" w:sz="0" w:space="0" w:color="auto"/>
      </w:divBdr>
    </w:div>
    <w:div w:id="1227371818">
      <w:bodyDiv w:val="1"/>
      <w:marLeft w:val="0"/>
      <w:marRight w:val="0"/>
      <w:marTop w:val="0"/>
      <w:marBottom w:val="0"/>
      <w:divBdr>
        <w:top w:val="none" w:sz="0" w:space="0" w:color="auto"/>
        <w:left w:val="none" w:sz="0" w:space="0" w:color="auto"/>
        <w:bottom w:val="none" w:sz="0" w:space="0" w:color="auto"/>
        <w:right w:val="none" w:sz="0" w:space="0" w:color="auto"/>
      </w:divBdr>
    </w:div>
    <w:div w:id="1227759629">
      <w:bodyDiv w:val="1"/>
      <w:marLeft w:val="0"/>
      <w:marRight w:val="0"/>
      <w:marTop w:val="0"/>
      <w:marBottom w:val="0"/>
      <w:divBdr>
        <w:top w:val="none" w:sz="0" w:space="0" w:color="auto"/>
        <w:left w:val="none" w:sz="0" w:space="0" w:color="auto"/>
        <w:bottom w:val="none" w:sz="0" w:space="0" w:color="auto"/>
        <w:right w:val="none" w:sz="0" w:space="0" w:color="auto"/>
      </w:divBdr>
    </w:div>
    <w:div w:id="1228419558">
      <w:bodyDiv w:val="1"/>
      <w:marLeft w:val="0"/>
      <w:marRight w:val="0"/>
      <w:marTop w:val="0"/>
      <w:marBottom w:val="0"/>
      <w:divBdr>
        <w:top w:val="none" w:sz="0" w:space="0" w:color="auto"/>
        <w:left w:val="none" w:sz="0" w:space="0" w:color="auto"/>
        <w:bottom w:val="none" w:sz="0" w:space="0" w:color="auto"/>
        <w:right w:val="none" w:sz="0" w:space="0" w:color="auto"/>
      </w:divBdr>
    </w:div>
    <w:div w:id="1228800984">
      <w:bodyDiv w:val="1"/>
      <w:marLeft w:val="0"/>
      <w:marRight w:val="0"/>
      <w:marTop w:val="0"/>
      <w:marBottom w:val="0"/>
      <w:divBdr>
        <w:top w:val="none" w:sz="0" w:space="0" w:color="auto"/>
        <w:left w:val="none" w:sz="0" w:space="0" w:color="auto"/>
        <w:bottom w:val="none" w:sz="0" w:space="0" w:color="auto"/>
        <w:right w:val="none" w:sz="0" w:space="0" w:color="auto"/>
      </w:divBdr>
    </w:div>
    <w:div w:id="1229655481">
      <w:bodyDiv w:val="1"/>
      <w:marLeft w:val="0"/>
      <w:marRight w:val="0"/>
      <w:marTop w:val="0"/>
      <w:marBottom w:val="0"/>
      <w:divBdr>
        <w:top w:val="none" w:sz="0" w:space="0" w:color="auto"/>
        <w:left w:val="none" w:sz="0" w:space="0" w:color="auto"/>
        <w:bottom w:val="none" w:sz="0" w:space="0" w:color="auto"/>
        <w:right w:val="none" w:sz="0" w:space="0" w:color="auto"/>
      </w:divBdr>
    </w:div>
    <w:div w:id="1230077904">
      <w:bodyDiv w:val="1"/>
      <w:marLeft w:val="0"/>
      <w:marRight w:val="0"/>
      <w:marTop w:val="0"/>
      <w:marBottom w:val="0"/>
      <w:divBdr>
        <w:top w:val="none" w:sz="0" w:space="0" w:color="auto"/>
        <w:left w:val="none" w:sz="0" w:space="0" w:color="auto"/>
        <w:bottom w:val="none" w:sz="0" w:space="0" w:color="auto"/>
        <w:right w:val="none" w:sz="0" w:space="0" w:color="auto"/>
      </w:divBdr>
    </w:div>
    <w:div w:id="1230578727">
      <w:bodyDiv w:val="1"/>
      <w:marLeft w:val="0"/>
      <w:marRight w:val="0"/>
      <w:marTop w:val="0"/>
      <w:marBottom w:val="0"/>
      <w:divBdr>
        <w:top w:val="none" w:sz="0" w:space="0" w:color="auto"/>
        <w:left w:val="none" w:sz="0" w:space="0" w:color="auto"/>
        <w:bottom w:val="none" w:sz="0" w:space="0" w:color="auto"/>
        <w:right w:val="none" w:sz="0" w:space="0" w:color="auto"/>
      </w:divBdr>
    </w:div>
    <w:div w:id="1230656887">
      <w:bodyDiv w:val="1"/>
      <w:marLeft w:val="0"/>
      <w:marRight w:val="0"/>
      <w:marTop w:val="0"/>
      <w:marBottom w:val="0"/>
      <w:divBdr>
        <w:top w:val="none" w:sz="0" w:space="0" w:color="auto"/>
        <w:left w:val="none" w:sz="0" w:space="0" w:color="auto"/>
        <w:bottom w:val="none" w:sz="0" w:space="0" w:color="auto"/>
        <w:right w:val="none" w:sz="0" w:space="0" w:color="auto"/>
      </w:divBdr>
    </w:div>
    <w:div w:id="1231112307">
      <w:bodyDiv w:val="1"/>
      <w:marLeft w:val="0"/>
      <w:marRight w:val="0"/>
      <w:marTop w:val="0"/>
      <w:marBottom w:val="0"/>
      <w:divBdr>
        <w:top w:val="none" w:sz="0" w:space="0" w:color="auto"/>
        <w:left w:val="none" w:sz="0" w:space="0" w:color="auto"/>
        <w:bottom w:val="none" w:sz="0" w:space="0" w:color="auto"/>
        <w:right w:val="none" w:sz="0" w:space="0" w:color="auto"/>
      </w:divBdr>
    </w:div>
    <w:div w:id="1231427641">
      <w:bodyDiv w:val="1"/>
      <w:marLeft w:val="0"/>
      <w:marRight w:val="0"/>
      <w:marTop w:val="0"/>
      <w:marBottom w:val="0"/>
      <w:divBdr>
        <w:top w:val="none" w:sz="0" w:space="0" w:color="auto"/>
        <w:left w:val="none" w:sz="0" w:space="0" w:color="auto"/>
        <w:bottom w:val="none" w:sz="0" w:space="0" w:color="auto"/>
        <w:right w:val="none" w:sz="0" w:space="0" w:color="auto"/>
      </w:divBdr>
    </w:div>
    <w:div w:id="1231691747">
      <w:bodyDiv w:val="1"/>
      <w:marLeft w:val="0"/>
      <w:marRight w:val="0"/>
      <w:marTop w:val="0"/>
      <w:marBottom w:val="0"/>
      <w:divBdr>
        <w:top w:val="none" w:sz="0" w:space="0" w:color="auto"/>
        <w:left w:val="none" w:sz="0" w:space="0" w:color="auto"/>
        <w:bottom w:val="none" w:sz="0" w:space="0" w:color="auto"/>
        <w:right w:val="none" w:sz="0" w:space="0" w:color="auto"/>
      </w:divBdr>
    </w:div>
    <w:div w:id="1233657079">
      <w:bodyDiv w:val="1"/>
      <w:marLeft w:val="0"/>
      <w:marRight w:val="0"/>
      <w:marTop w:val="0"/>
      <w:marBottom w:val="0"/>
      <w:divBdr>
        <w:top w:val="none" w:sz="0" w:space="0" w:color="auto"/>
        <w:left w:val="none" w:sz="0" w:space="0" w:color="auto"/>
        <w:bottom w:val="none" w:sz="0" w:space="0" w:color="auto"/>
        <w:right w:val="none" w:sz="0" w:space="0" w:color="auto"/>
      </w:divBdr>
    </w:div>
    <w:div w:id="1234319680">
      <w:bodyDiv w:val="1"/>
      <w:marLeft w:val="0"/>
      <w:marRight w:val="0"/>
      <w:marTop w:val="0"/>
      <w:marBottom w:val="0"/>
      <w:divBdr>
        <w:top w:val="none" w:sz="0" w:space="0" w:color="auto"/>
        <w:left w:val="none" w:sz="0" w:space="0" w:color="auto"/>
        <w:bottom w:val="none" w:sz="0" w:space="0" w:color="auto"/>
        <w:right w:val="none" w:sz="0" w:space="0" w:color="auto"/>
      </w:divBdr>
    </w:div>
    <w:div w:id="1234389285">
      <w:bodyDiv w:val="1"/>
      <w:marLeft w:val="0"/>
      <w:marRight w:val="0"/>
      <w:marTop w:val="0"/>
      <w:marBottom w:val="0"/>
      <w:divBdr>
        <w:top w:val="none" w:sz="0" w:space="0" w:color="auto"/>
        <w:left w:val="none" w:sz="0" w:space="0" w:color="auto"/>
        <w:bottom w:val="none" w:sz="0" w:space="0" w:color="auto"/>
        <w:right w:val="none" w:sz="0" w:space="0" w:color="auto"/>
      </w:divBdr>
    </w:div>
    <w:div w:id="1234582943">
      <w:bodyDiv w:val="1"/>
      <w:marLeft w:val="0"/>
      <w:marRight w:val="0"/>
      <w:marTop w:val="0"/>
      <w:marBottom w:val="0"/>
      <w:divBdr>
        <w:top w:val="none" w:sz="0" w:space="0" w:color="auto"/>
        <w:left w:val="none" w:sz="0" w:space="0" w:color="auto"/>
        <w:bottom w:val="none" w:sz="0" w:space="0" w:color="auto"/>
        <w:right w:val="none" w:sz="0" w:space="0" w:color="auto"/>
      </w:divBdr>
    </w:div>
    <w:div w:id="1235895229">
      <w:bodyDiv w:val="1"/>
      <w:marLeft w:val="0"/>
      <w:marRight w:val="0"/>
      <w:marTop w:val="0"/>
      <w:marBottom w:val="0"/>
      <w:divBdr>
        <w:top w:val="none" w:sz="0" w:space="0" w:color="auto"/>
        <w:left w:val="none" w:sz="0" w:space="0" w:color="auto"/>
        <w:bottom w:val="none" w:sz="0" w:space="0" w:color="auto"/>
        <w:right w:val="none" w:sz="0" w:space="0" w:color="auto"/>
      </w:divBdr>
    </w:div>
    <w:div w:id="1236404213">
      <w:bodyDiv w:val="1"/>
      <w:marLeft w:val="0"/>
      <w:marRight w:val="0"/>
      <w:marTop w:val="0"/>
      <w:marBottom w:val="0"/>
      <w:divBdr>
        <w:top w:val="none" w:sz="0" w:space="0" w:color="auto"/>
        <w:left w:val="none" w:sz="0" w:space="0" w:color="auto"/>
        <w:bottom w:val="none" w:sz="0" w:space="0" w:color="auto"/>
        <w:right w:val="none" w:sz="0" w:space="0" w:color="auto"/>
      </w:divBdr>
    </w:div>
    <w:div w:id="1241870948">
      <w:bodyDiv w:val="1"/>
      <w:marLeft w:val="0"/>
      <w:marRight w:val="0"/>
      <w:marTop w:val="0"/>
      <w:marBottom w:val="0"/>
      <w:divBdr>
        <w:top w:val="none" w:sz="0" w:space="0" w:color="auto"/>
        <w:left w:val="none" w:sz="0" w:space="0" w:color="auto"/>
        <w:bottom w:val="none" w:sz="0" w:space="0" w:color="auto"/>
        <w:right w:val="none" w:sz="0" w:space="0" w:color="auto"/>
      </w:divBdr>
    </w:div>
    <w:div w:id="1242564953">
      <w:bodyDiv w:val="1"/>
      <w:marLeft w:val="0"/>
      <w:marRight w:val="0"/>
      <w:marTop w:val="0"/>
      <w:marBottom w:val="0"/>
      <w:divBdr>
        <w:top w:val="none" w:sz="0" w:space="0" w:color="auto"/>
        <w:left w:val="none" w:sz="0" w:space="0" w:color="auto"/>
        <w:bottom w:val="none" w:sz="0" w:space="0" w:color="auto"/>
        <w:right w:val="none" w:sz="0" w:space="0" w:color="auto"/>
      </w:divBdr>
    </w:div>
    <w:div w:id="1243223779">
      <w:bodyDiv w:val="1"/>
      <w:marLeft w:val="0"/>
      <w:marRight w:val="0"/>
      <w:marTop w:val="0"/>
      <w:marBottom w:val="0"/>
      <w:divBdr>
        <w:top w:val="none" w:sz="0" w:space="0" w:color="auto"/>
        <w:left w:val="none" w:sz="0" w:space="0" w:color="auto"/>
        <w:bottom w:val="none" w:sz="0" w:space="0" w:color="auto"/>
        <w:right w:val="none" w:sz="0" w:space="0" w:color="auto"/>
      </w:divBdr>
    </w:div>
    <w:div w:id="1244996318">
      <w:bodyDiv w:val="1"/>
      <w:marLeft w:val="0"/>
      <w:marRight w:val="0"/>
      <w:marTop w:val="0"/>
      <w:marBottom w:val="0"/>
      <w:divBdr>
        <w:top w:val="none" w:sz="0" w:space="0" w:color="auto"/>
        <w:left w:val="none" w:sz="0" w:space="0" w:color="auto"/>
        <w:bottom w:val="none" w:sz="0" w:space="0" w:color="auto"/>
        <w:right w:val="none" w:sz="0" w:space="0" w:color="auto"/>
      </w:divBdr>
    </w:div>
    <w:div w:id="1246497375">
      <w:bodyDiv w:val="1"/>
      <w:marLeft w:val="0"/>
      <w:marRight w:val="0"/>
      <w:marTop w:val="0"/>
      <w:marBottom w:val="0"/>
      <w:divBdr>
        <w:top w:val="none" w:sz="0" w:space="0" w:color="auto"/>
        <w:left w:val="none" w:sz="0" w:space="0" w:color="auto"/>
        <w:bottom w:val="none" w:sz="0" w:space="0" w:color="auto"/>
        <w:right w:val="none" w:sz="0" w:space="0" w:color="auto"/>
      </w:divBdr>
    </w:div>
    <w:div w:id="1247108274">
      <w:bodyDiv w:val="1"/>
      <w:marLeft w:val="0"/>
      <w:marRight w:val="0"/>
      <w:marTop w:val="0"/>
      <w:marBottom w:val="0"/>
      <w:divBdr>
        <w:top w:val="none" w:sz="0" w:space="0" w:color="auto"/>
        <w:left w:val="none" w:sz="0" w:space="0" w:color="auto"/>
        <w:bottom w:val="none" w:sz="0" w:space="0" w:color="auto"/>
        <w:right w:val="none" w:sz="0" w:space="0" w:color="auto"/>
      </w:divBdr>
    </w:div>
    <w:div w:id="1247231808">
      <w:bodyDiv w:val="1"/>
      <w:marLeft w:val="0"/>
      <w:marRight w:val="0"/>
      <w:marTop w:val="0"/>
      <w:marBottom w:val="0"/>
      <w:divBdr>
        <w:top w:val="none" w:sz="0" w:space="0" w:color="auto"/>
        <w:left w:val="none" w:sz="0" w:space="0" w:color="auto"/>
        <w:bottom w:val="none" w:sz="0" w:space="0" w:color="auto"/>
        <w:right w:val="none" w:sz="0" w:space="0" w:color="auto"/>
      </w:divBdr>
    </w:div>
    <w:div w:id="1247421037">
      <w:bodyDiv w:val="1"/>
      <w:marLeft w:val="0"/>
      <w:marRight w:val="0"/>
      <w:marTop w:val="0"/>
      <w:marBottom w:val="0"/>
      <w:divBdr>
        <w:top w:val="none" w:sz="0" w:space="0" w:color="auto"/>
        <w:left w:val="none" w:sz="0" w:space="0" w:color="auto"/>
        <w:bottom w:val="none" w:sz="0" w:space="0" w:color="auto"/>
        <w:right w:val="none" w:sz="0" w:space="0" w:color="auto"/>
      </w:divBdr>
    </w:div>
    <w:div w:id="1248156639">
      <w:bodyDiv w:val="1"/>
      <w:marLeft w:val="0"/>
      <w:marRight w:val="0"/>
      <w:marTop w:val="0"/>
      <w:marBottom w:val="0"/>
      <w:divBdr>
        <w:top w:val="none" w:sz="0" w:space="0" w:color="auto"/>
        <w:left w:val="none" w:sz="0" w:space="0" w:color="auto"/>
        <w:bottom w:val="none" w:sz="0" w:space="0" w:color="auto"/>
        <w:right w:val="none" w:sz="0" w:space="0" w:color="auto"/>
      </w:divBdr>
    </w:div>
    <w:div w:id="1248660233">
      <w:bodyDiv w:val="1"/>
      <w:marLeft w:val="0"/>
      <w:marRight w:val="0"/>
      <w:marTop w:val="0"/>
      <w:marBottom w:val="0"/>
      <w:divBdr>
        <w:top w:val="none" w:sz="0" w:space="0" w:color="auto"/>
        <w:left w:val="none" w:sz="0" w:space="0" w:color="auto"/>
        <w:bottom w:val="none" w:sz="0" w:space="0" w:color="auto"/>
        <w:right w:val="none" w:sz="0" w:space="0" w:color="auto"/>
      </w:divBdr>
    </w:div>
    <w:div w:id="1250196782">
      <w:bodyDiv w:val="1"/>
      <w:marLeft w:val="0"/>
      <w:marRight w:val="0"/>
      <w:marTop w:val="0"/>
      <w:marBottom w:val="0"/>
      <w:divBdr>
        <w:top w:val="none" w:sz="0" w:space="0" w:color="auto"/>
        <w:left w:val="none" w:sz="0" w:space="0" w:color="auto"/>
        <w:bottom w:val="none" w:sz="0" w:space="0" w:color="auto"/>
        <w:right w:val="none" w:sz="0" w:space="0" w:color="auto"/>
      </w:divBdr>
    </w:div>
    <w:div w:id="1251698691">
      <w:bodyDiv w:val="1"/>
      <w:marLeft w:val="0"/>
      <w:marRight w:val="0"/>
      <w:marTop w:val="0"/>
      <w:marBottom w:val="0"/>
      <w:divBdr>
        <w:top w:val="none" w:sz="0" w:space="0" w:color="auto"/>
        <w:left w:val="none" w:sz="0" w:space="0" w:color="auto"/>
        <w:bottom w:val="none" w:sz="0" w:space="0" w:color="auto"/>
        <w:right w:val="none" w:sz="0" w:space="0" w:color="auto"/>
      </w:divBdr>
    </w:div>
    <w:div w:id="1251769932">
      <w:bodyDiv w:val="1"/>
      <w:marLeft w:val="0"/>
      <w:marRight w:val="0"/>
      <w:marTop w:val="0"/>
      <w:marBottom w:val="0"/>
      <w:divBdr>
        <w:top w:val="none" w:sz="0" w:space="0" w:color="auto"/>
        <w:left w:val="none" w:sz="0" w:space="0" w:color="auto"/>
        <w:bottom w:val="none" w:sz="0" w:space="0" w:color="auto"/>
        <w:right w:val="none" w:sz="0" w:space="0" w:color="auto"/>
      </w:divBdr>
    </w:div>
    <w:div w:id="1253396561">
      <w:bodyDiv w:val="1"/>
      <w:marLeft w:val="0"/>
      <w:marRight w:val="0"/>
      <w:marTop w:val="0"/>
      <w:marBottom w:val="0"/>
      <w:divBdr>
        <w:top w:val="none" w:sz="0" w:space="0" w:color="auto"/>
        <w:left w:val="none" w:sz="0" w:space="0" w:color="auto"/>
        <w:bottom w:val="none" w:sz="0" w:space="0" w:color="auto"/>
        <w:right w:val="none" w:sz="0" w:space="0" w:color="auto"/>
      </w:divBdr>
    </w:div>
    <w:div w:id="1254240456">
      <w:bodyDiv w:val="1"/>
      <w:marLeft w:val="0"/>
      <w:marRight w:val="0"/>
      <w:marTop w:val="0"/>
      <w:marBottom w:val="0"/>
      <w:divBdr>
        <w:top w:val="none" w:sz="0" w:space="0" w:color="auto"/>
        <w:left w:val="none" w:sz="0" w:space="0" w:color="auto"/>
        <w:bottom w:val="none" w:sz="0" w:space="0" w:color="auto"/>
        <w:right w:val="none" w:sz="0" w:space="0" w:color="auto"/>
      </w:divBdr>
    </w:div>
    <w:div w:id="1256013787">
      <w:bodyDiv w:val="1"/>
      <w:marLeft w:val="0"/>
      <w:marRight w:val="0"/>
      <w:marTop w:val="0"/>
      <w:marBottom w:val="0"/>
      <w:divBdr>
        <w:top w:val="none" w:sz="0" w:space="0" w:color="auto"/>
        <w:left w:val="none" w:sz="0" w:space="0" w:color="auto"/>
        <w:bottom w:val="none" w:sz="0" w:space="0" w:color="auto"/>
        <w:right w:val="none" w:sz="0" w:space="0" w:color="auto"/>
      </w:divBdr>
    </w:div>
    <w:div w:id="1256476440">
      <w:bodyDiv w:val="1"/>
      <w:marLeft w:val="0"/>
      <w:marRight w:val="0"/>
      <w:marTop w:val="0"/>
      <w:marBottom w:val="0"/>
      <w:divBdr>
        <w:top w:val="none" w:sz="0" w:space="0" w:color="auto"/>
        <w:left w:val="none" w:sz="0" w:space="0" w:color="auto"/>
        <w:bottom w:val="none" w:sz="0" w:space="0" w:color="auto"/>
        <w:right w:val="none" w:sz="0" w:space="0" w:color="auto"/>
      </w:divBdr>
    </w:div>
    <w:div w:id="1256477265">
      <w:bodyDiv w:val="1"/>
      <w:marLeft w:val="0"/>
      <w:marRight w:val="0"/>
      <w:marTop w:val="0"/>
      <w:marBottom w:val="0"/>
      <w:divBdr>
        <w:top w:val="none" w:sz="0" w:space="0" w:color="auto"/>
        <w:left w:val="none" w:sz="0" w:space="0" w:color="auto"/>
        <w:bottom w:val="none" w:sz="0" w:space="0" w:color="auto"/>
        <w:right w:val="none" w:sz="0" w:space="0" w:color="auto"/>
      </w:divBdr>
    </w:div>
    <w:div w:id="1257250910">
      <w:bodyDiv w:val="1"/>
      <w:marLeft w:val="0"/>
      <w:marRight w:val="0"/>
      <w:marTop w:val="0"/>
      <w:marBottom w:val="0"/>
      <w:divBdr>
        <w:top w:val="none" w:sz="0" w:space="0" w:color="auto"/>
        <w:left w:val="none" w:sz="0" w:space="0" w:color="auto"/>
        <w:bottom w:val="none" w:sz="0" w:space="0" w:color="auto"/>
        <w:right w:val="none" w:sz="0" w:space="0" w:color="auto"/>
      </w:divBdr>
    </w:div>
    <w:div w:id="1258831855">
      <w:bodyDiv w:val="1"/>
      <w:marLeft w:val="0"/>
      <w:marRight w:val="0"/>
      <w:marTop w:val="0"/>
      <w:marBottom w:val="0"/>
      <w:divBdr>
        <w:top w:val="none" w:sz="0" w:space="0" w:color="auto"/>
        <w:left w:val="none" w:sz="0" w:space="0" w:color="auto"/>
        <w:bottom w:val="none" w:sz="0" w:space="0" w:color="auto"/>
        <w:right w:val="none" w:sz="0" w:space="0" w:color="auto"/>
      </w:divBdr>
    </w:div>
    <w:div w:id="1259949510">
      <w:bodyDiv w:val="1"/>
      <w:marLeft w:val="0"/>
      <w:marRight w:val="0"/>
      <w:marTop w:val="0"/>
      <w:marBottom w:val="0"/>
      <w:divBdr>
        <w:top w:val="none" w:sz="0" w:space="0" w:color="auto"/>
        <w:left w:val="none" w:sz="0" w:space="0" w:color="auto"/>
        <w:bottom w:val="none" w:sz="0" w:space="0" w:color="auto"/>
        <w:right w:val="none" w:sz="0" w:space="0" w:color="auto"/>
      </w:divBdr>
    </w:div>
    <w:div w:id="1259950670">
      <w:bodyDiv w:val="1"/>
      <w:marLeft w:val="0"/>
      <w:marRight w:val="0"/>
      <w:marTop w:val="0"/>
      <w:marBottom w:val="0"/>
      <w:divBdr>
        <w:top w:val="none" w:sz="0" w:space="0" w:color="auto"/>
        <w:left w:val="none" w:sz="0" w:space="0" w:color="auto"/>
        <w:bottom w:val="none" w:sz="0" w:space="0" w:color="auto"/>
        <w:right w:val="none" w:sz="0" w:space="0" w:color="auto"/>
      </w:divBdr>
    </w:div>
    <w:div w:id="1260261213">
      <w:bodyDiv w:val="1"/>
      <w:marLeft w:val="0"/>
      <w:marRight w:val="0"/>
      <w:marTop w:val="0"/>
      <w:marBottom w:val="0"/>
      <w:divBdr>
        <w:top w:val="none" w:sz="0" w:space="0" w:color="auto"/>
        <w:left w:val="none" w:sz="0" w:space="0" w:color="auto"/>
        <w:bottom w:val="none" w:sz="0" w:space="0" w:color="auto"/>
        <w:right w:val="none" w:sz="0" w:space="0" w:color="auto"/>
      </w:divBdr>
    </w:div>
    <w:div w:id="1261375818">
      <w:bodyDiv w:val="1"/>
      <w:marLeft w:val="0"/>
      <w:marRight w:val="0"/>
      <w:marTop w:val="0"/>
      <w:marBottom w:val="0"/>
      <w:divBdr>
        <w:top w:val="none" w:sz="0" w:space="0" w:color="auto"/>
        <w:left w:val="none" w:sz="0" w:space="0" w:color="auto"/>
        <w:bottom w:val="none" w:sz="0" w:space="0" w:color="auto"/>
        <w:right w:val="none" w:sz="0" w:space="0" w:color="auto"/>
      </w:divBdr>
    </w:div>
    <w:div w:id="1262445244">
      <w:bodyDiv w:val="1"/>
      <w:marLeft w:val="0"/>
      <w:marRight w:val="0"/>
      <w:marTop w:val="0"/>
      <w:marBottom w:val="0"/>
      <w:divBdr>
        <w:top w:val="none" w:sz="0" w:space="0" w:color="auto"/>
        <w:left w:val="none" w:sz="0" w:space="0" w:color="auto"/>
        <w:bottom w:val="none" w:sz="0" w:space="0" w:color="auto"/>
        <w:right w:val="none" w:sz="0" w:space="0" w:color="auto"/>
      </w:divBdr>
    </w:div>
    <w:div w:id="1262683423">
      <w:bodyDiv w:val="1"/>
      <w:marLeft w:val="0"/>
      <w:marRight w:val="0"/>
      <w:marTop w:val="0"/>
      <w:marBottom w:val="0"/>
      <w:divBdr>
        <w:top w:val="none" w:sz="0" w:space="0" w:color="auto"/>
        <w:left w:val="none" w:sz="0" w:space="0" w:color="auto"/>
        <w:bottom w:val="none" w:sz="0" w:space="0" w:color="auto"/>
        <w:right w:val="none" w:sz="0" w:space="0" w:color="auto"/>
      </w:divBdr>
    </w:div>
    <w:div w:id="1263684087">
      <w:bodyDiv w:val="1"/>
      <w:marLeft w:val="0"/>
      <w:marRight w:val="0"/>
      <w:marTop w:val="0"/>
      <w:marBottom w:val="0"/>
      <w:divBdr>
        <w:top w:val="none" w:sz="0" w:space="0" w:color="auto"/>
        <w:left w:val="none" w:sz="0" w:space="0" w:color="auto"/>
        <w:bottom w:val="none" w:sz="0" w:space="0" w:color="auto"/>
        <w:right w:val="none" w:sz="0" w:space="0" w:color="auto"/>
      </w:divBdr>
    </w:div>
    <w:div w:id="1263880861">
      <w:bodyDiv w:val="1"/>
      <w:marLeft w:val="0"/>
      <w:marRight w:val="0"/>
      <w:marTop w:val="0"/>
      <w:marBottom w:val="0"/>
      <w:divBdr>
        <w:top w:val="none" w:sz="0" w:space="0" w:color="auto"/>
        <w:left w:val="none" w:sz="0" w:space="0" w:color="auto"/>
        <w:bottom w:val="none" w:sz="0" w:space="0" w:color="auto"/>
        <w:right w:val="none" w:sz="0" w:space="0" w:color="auto"/>
      </w:divBdr>
    </w:div>
    <w:div w:id="1264145515">
      <w:bodyDiv w:val="1"/>
      <w:marLeft w:val="0"/>
      <w:marRight w:val="0"/>
      <w:marTop w:val="0"/>
      <w:marBottom w:val="0"/>
      <w:divBdr>
        <w:top w:val="none" w:sz="0" w:space="0" w:color="auto"/>
        <w:left w:val="none" w:sz="0" w:space="0" w:color="auto"/>
        <w:bottom w:val="none" w:sz="0" w:space="0" w:color="auto"/>
        <w:right w:val="none" w:sz="0" w:space="0" w:color="auto"/>
      </w:divBdr>
    </w:div>
    <w:div w:id="1266113581">
      <w:bodyDiv w:val="1"/>
      <w:marLeft w:val="0"/>
      <w:marRight w:val="0"/>
      <w:marTop w:val="0"/>
      <w:marBottom w:val="0"/>
      <w:divBdr>
        <w:top w:val="none" w:sz="0" w:space="0" w:color="auto"/>
        <w:left w:val="none" w:sz="0" w:space="0" w:color="auto"/>
        <w:bottom w:val="none" w:sz="0" w:space="0" w:color="auto"/>
        <w:right w:val="none" w:sz="0" w:space="0" w:color="auto"/>
      </w:divBdr>
    </w:div>
    <w:div w:id="1266231534">
      <w:bodyDiv w:val="1"/>
      <w:marLeft w:val="0"/>
      <w:marRight w:val="0"/>
      <w:marTop w:val="0"/>
      <w:marBottom w:val="0"/>
      <w:divBdr>
        <w:top w:val="none" w:sz="0" w:space="0" w:color="auto"/>
        <w:left w:val="none" w:sz="0" w:space="0" w:color="auto"/>
        <w:bottom w:val="none" w:sz="0" w:space="0" w:color="auto"/>
        <w:right w:val="none" w:sz="0" w:space="0" w:color="auto"/>
      </w:divBdr>
    </w:div>
    <w:div w:id="1267418495">
      <w:bodyDiv w:val="1"/>
      <w:marLeft w:val="0"/>
      <w:marRight w:val="0"/>
      <w:marTop w:val="0"/>
      <w:marBottom w:val="0"/>
      <w:divBdr>
        <w:top w:val="none" w:sz="0" w:space="0" w:color="auto"/>
        <w:left w:val="none" w:sz="0" w:space="0" w:color="auto"/>
        <w:bottom w:val="none" w:sz="0" w:space="0" w:color="auto"/>
        <w:right w:val="none" w:sz="0" w:space="0" w:color="auto"/>
      </w:divBdr>
    </w:div>
    <w:div w:id="1267926118">
      <w:bodyDiv w:val="1"/>
      <w:marLeft w:val="0"/>
      <w:marRight w:val="0"/>
      <w:marTop w:val="0"/>
      <w:marBottom w:val="0"/>
      <w:divBdr>
        <w:top w:val="none" w:sz="0" w:space="0" w:color="auto"/>
        <w:left w:val="none" w:sz="0" w:space="0" w:color="auto"/>
        <w:bottom w:val="none" w:sz="0" w:space="0" w:color="auto"/>
        <w:right w:val="none" w:sz="0" w:space="0" w:color="auto"/>
      </w:divBdr>
    </w:div>
    <w:div w:id="1268350043">
      <w:bodyDiv w:val="1"/>
      <w:marLeft w:val="0"/>
      <w:marRight w:val="0"/>
      <w:marTop w:val="0"/>
      <w:marBottom w:val="0"/>
      <w:divBdr>
        <w:top w:val="none" w:sz="0" w:space="0" w:color="auto"/>
        <w:left w:val="none" w:sz="0" w:space="0" w:color="auto"/>
        <w:bottom w:val="none" w:sz="0" w:space="0" w:color="auto"/>
        <w:right w:val="none" w:sz="0" w:space="0" w:color="auto"/>
      </w:divBdr>
    </w:div>
    <w:div w:id="1270698361">
      <w:bodyDiv w:val="1"/>
      <w:marLeft w:val="0"/>
      <w:marRight w:val="0"/>
      <w:marTop w:val="0"/>
      <w:marBottom w:val="0"/>
      <w:divBdr>
        <w:top w:val="none" w:sz="0" w:space="0" w:color="auto"/>
        <w:left w:val="none" w:sz="0" w:space="0" w:color="auto"/>
        <w:bottom w:val="none" w:sz="0" w:space="0" w:color="auto"/>
        <w:right w:val="none" w:sz="0" w:space="0" w:color="auto"/>
      </w:divBdr>
    </w:div>
    <w:div w:id="1270967818">
      <w:bodyDiv w:val="1"/>
      <w:marLeft w:val="0"/>
      <w:marRight w:val="0"/>
      <w:marTop w:val="0"/>
      <w:marBottom w:val="0"/>
      <w:divBdr>
        <w:top w:val="none" w:sz="0" w:space="0" w:color="auto"/>
        <w:left w:val="none" w:sz="0" w:space="0" w:color="auto"/>
        <w:bottom w:val="none" w:sz="0" w:space="0" w:color="auto"/>
        <w:right w:val="none" w:sz="0" w:space="0" w:color="auto"/>
      </w:divBdr>
    </w:div>
    <w:div w:id="1271624097">
      <w:bodyDiv w:val="1"/>
      <w:marLeft w:val="0"/>
      <w:marRight w:val="0"/>
      <w:marTop w:val="0"/>
      <w:marBottom w:val="0"/>
      <w:divBdr>
        <w:top w:val="none" w:sz="0" w:space="0" w:color="auto"/>
        <w:left w:val="none" w:sz="0" w:space="0" w:color="auto"/>
        <w:bottom w:val="none" w:sz="0" w:space="0" w:color="auto"/>
        <w:right w:val="none" w:sz="0" w:space="0" w:color="auto"/>
      </w:divBdr>
    </w:div>
    <w:div w:id="1271814001">
      <w:bodyDiv w:val="1"/>
      <w:marLeft w:val="0"/>
      <w:marRight w:val="0"/>
      <w:marTop w:val="0"/>
      <w:marBottom w:val="0"/>
      <w:divBdr>
        <w:top w:val="none" w:sz="0" w:space="0" w:color="auto"/>
        <w:left w:val="none" w:sz="0" w:space="0" w:color="auto"/>
        <w:bottom w:val="none" w:sz="0" w:space="0" w:color="auto"/>
        <w:right w:val="none" w:sz="0" w:space="0" w:color="auto"/>
      </w:divBdr>
    </w:div>
    <w:div w:id="1272737415">
      <w:bodyDiv w:val="1"/>
      <w:marLeft w:val="0"/>
      <w:marRight w:val="0"/>
      <w:marTop w:val="0"/>
      <w:marBottom w:val="0"/>
      <w:divBdr>
        <w:top w:val="none" w:sz="0" w:space="0" w:color="auto"/>
        <w:left w:val="none" w:sz="0" w:space="0" w:color="auto"/>
        <w:bottom w:val="none" w:sz="0" w:space="0" w:color="auto"/>
        <w:right w:val="none" w:sz="0" w:space="0" w:color="auto"/>
      </w:divBdr>
    </w:div>
    <w:div w:id="1273325044">
      <w:bodyDiv w:val="1"/>
      <w:marLeft w:val="0"/>
      <w:marRight w:val="0"/>
      <w:marTop w:val="0"/>
      <w:marBottom w:val="0"/>
      <w:divBdr>
        <w:top w:val="none" w:sz="0" w:space="0" w:color="auto"/>
        <w:left w:val="none" w:sz="0" w:space="0" w:color="auto"/>
        <w:bottom w:val="none" w:sz="0" w:space="0" w:color="auto"/>
        <w:right w:val="none" w:sz="0" w:space="0" w:color="auto"/>
      </w:divBdr>
    </w:div>
    <w:div w:id="1273325366">
      <w:bodyDiv w:val="1"/>
      <w:marLeft w:val="0"/>
      <w:marRight w:val="0"/>
      <w:marTop w:val="0"/>
      <w:marBottom w:val="0"/>
      <w:divBdr>
        <w:top w:val="none" w:sz="0" w:space="0" w:color="auto"/>
        <w:left w:val="none" w:sz="0" w:space="0" w:color="auto"/>
        <w:bottom w:val="none" w:sz="0" w:space="0" w:color="auto"/>
        <w:right w:val="none" w:sz="0" w:space="0" w:color="auto"/>
      </w:divBdr>
    </w:div>
    <w:div w:id="1274047463">
      <w:bodyDiv w:val="1"/>
      <w:marLeft w:val="0"/>
      <w:marRight w:val="0"/>
      <w:marTop w:val="0"/>
      <w:marBottom w:val="0"/>
      <w:divBdr>
        <w:top w:val="none" w:sz="0" w:space="0" w:color="auto"/>
        <w:left w:val="none" w:sz="0" w:space="0" w:color="auto"/>
        <w:bottom w:val="none" w:sz="0" w:space="0" w:color="auto"/>
        <w:right w:val="none" w:sz="0" w:space="0" w:color="auto"/>
      </w:divBdr>
    </w:div>
    <w:div w:id="1275096214">
      <w:bodyDiv w:val="1"/>
      <w:marLeft w:val="0"/>
      <w:marRight w:val="0"/>
      <w:marTop w:val="0"/>
      <w:marBottom w:val="0"/>
      <w:divBdr>
        <w:top w:val="none" w:sz="0" w:space="0" w:color="auto"/>
        <w:left w:val="none" w:sz="0" w:space="0" w:color="auto"/>
        <w:bottom w:val="none" w:sz="0" w:space="0" w:color="auto"/>
        <w:right w:val="none" w:sz="0" w:space="0" w:color="auto"/>
      </w:divBdr>
    </w:div>
    <w:div w:id="1276596758">
      <w:bodyDiv w:val="1"/>
      <w:marLeft w:val="0"/>
      <w:marRight w:val="0"/>
      <w:marTop w:val="0"/>
      <w:marBottom w:val="0"/>
      <w:divBdr>
        <w:top w:val="none" w:sz="0" w:space="0" w:color="auto"/>
        <w:left w:val="none" w:sz="0" w:space="0" w:color="auto"/>
        <w:bottom w:val="none" w:sz="0" w:space="0" w:color="auto"/>
        <w:right w:val="none" w:sz="0" w:space="0" w:color="auto"/>
      </w:divBdr>
    </w:div>
    <w:div w:id="1281843652">
      <w:bodyDiv w:val="1"/>
      <w:marLeft w:val="0"/>
      <w:marRight w:val="0"/>
      <w:marTop w:val="0"/>
      <w:marBottom w:val="0"/>
      <w:divBdr>
        <w:top w:val="none" w:sz="0" w:space="0" w:color="auto"/>
        <w:left w:val="none" w:sz="0" w:space="0" w:color="auto"/>
        <w:bottom w:val="none" w:sz="0" w:space="0" w:color="auto"/>
        <w:right w:val="none" w:sz="0" w:space="0" w:color="auto"/>
      </w:divBdr>
    </w:div>
    <w:div w:id="1283346317">
      <w:bodyDiv w:val="1"/>
      <w:marLeft w:val="0"/>
      <w:marRight w:val="0"/>
      <w:marTop w:val="0"/>
      <w:marBottom w:val="0"/>
      <w:divBdr>
        <w:top w:val="none" w:sz="0" w:space="0" w:color="auto"/>
        <w:left w:val="none" w:sz="0" w:space="0" w:color="auto"/>
        <w:bottom w:val="none" w:sz="0" w:space="0" w:color="auto"/>
        <w:right w:val="none" w:sz="0" w:space="0" w:color="auto"/>
      </w:divBdr>
    </w:div>
    <w:div w:id="1283458705">
      <w:bodyDiv w:val="1"/>
      <w:marLeft w:val="0"/>
      <w:marRight w:val="0"/>
      <w:marTop w:val="0"/>
      <w:marBottom w:val="0"/>
      <w:divBdr>
        <w:top w:val="none" w:sz="0" w:space="0" w:color="auto"/>
        <w:left w:val="none" w:sz="0" w:space="0" w:color="auto"/>
        <w:bottom w:val="none" w:sz="0" w:space="0" w:color="auto"/>
        <w:right w:val="none" w:sz="0" w:space="0" w:color="auto"/>
      </w:divBdr>
    </w:div>
    <w:div w:id="1283683994">
      <w:bodyDiv w:val="1"/>
      <w:marLeft w:val="0"/>
      <w:marRight w:val="0"/>
      <w:marTop w:val="0"/>
      <w:marBottom w:val="0"/>
      <w:divBdr>
        <w:top w:val="none" w:sz="0" w:space="0" w:color="auto"/>
        <w:left w:val="none" w:sz="0" w:space="0" w:color="auto"/>
        <w:bottom w:val="none" w:sz="0" w:space="0" w:color="auto"/>
        <w:right w:val="none" w:sz="0" w:space="0" w:color="auto"/>
      </w:divBdr>
    </w:div>
    <w:div w:id="1283918957">
      <w:bodyDiv w:val="1"/>
      <w:marLeft w:val="0"/>
      <w:marRight w:val="0"/>
      <w:marTop w:val="0"/>
      <w:marBottom w:val="0"/>
      <w:divBdr>
        <w:top w:val="none" w:sz="0" w:space="0" w:color="auto"/>
        <w:left w:val="none" w:sz="0" w:space="0" w:color="auto"/>
        <w:bottom w:val="none" w:sz="0" w:space="0" w:color="auto"/>
        <w:right w:val="none" w:sz="0" w:space="0" w:color="auto"/>
      </w:divBdr>
    </w:div>
    <w:div w:id="1285622346">
      <w:bodyDiv w:val="1"/>
      <w:marLeft w:val="0"/>
      <w:marRight w:val="0"/>
      <w:marTop w:val="0"/>
      <w:marBottom w:val="0"/>
      <w:divBdr>
        <w:top w:val="none" w:sz="0" w:space="0" w:color="auto"/>
        <w:left w:val="none" w:sz="0" w:space="0" w:color="auto"/>
        <w:bottom w:val="none" w:sz="0" w:space="0" w:color="auto"/>
        <w:right w:val="none" w:sz="0" w:space="0" w:color="auto"/>
      </w:divBdr>
    </w:div>
    <w:div w:id="1286934349">
      <w:bodyDiv w:val="1"/>
      <w:marLeft w:val="0"/>
      <w:marRight w:val="0"/>
      <w:marTop w:val="0"/>
      <w:marBottom w:val="0"/>
      <w:divBdr>
        <w:top w:val="none" w:sz="0" w:space="0" w:color="auto"/>
        <w:left w:val="none" w:sz="0" w:space="0" w:color="auto"/>
        <w:bottom w:val="none" w:sz="0" w:space="0" w:color="auto"/>
        <w:right w:val="none" w:sz="0" w:space="0" w:color="auto"/>
      </w:divBdr>
    </w:div>
    <w:div w:id="1287003819">
      <w:bodyDiv w:val="1"/>
      <w:marLeft w:val="0"/>
      <w:marRight w:val="0"/>
      <w:marTop w:val="0"/>
      <w:marBottom w:val="0"/>
      <w:divBdr>
        <w:top w:val="none" w:sz="0" w:space="0" w:color="auto"/>
        <w:left w:val="none" w:sz="0" w:space="0" w:color="auto"/>
        <w:bottom w:val="none" w:sz="0" w:space="0" w:color="auto"/>
        <w:right w:val="none" w:sz="0" w:space="0" w:color="auto"/>
      </w:divBdr>
    </w:div>
    <w:div w:id="1289363075">
      <w:bodyDiv w:val="1"/>
      <w:marLeft w:val="0"/>
      <w:marRight w:val="0"/>
      <w:marTop w:val="0"/>
      <w:marBottom w:val="0"/>
      <w:divBdr>
        <w:top w:val="none" w:sz="0" w:space="0" w:color="auto"/>
        <w:left w:val="none" w:sz="0" w:space="0" w:color="auto"/>
        <w:bottom w:val="none" w:sz="0" w:space="0" w:color="auto"/>
        <w:right w:val="none" w:sz="0" w:space="0" w:color="auto"/>
      </w:divBdr>
    </w:div>
    <w:div w:id="1290161852">
      <w:bodyDiv w:val="1"/>
      <w:marLeft w:val="0"/>
      <w:marRight w:val="0"/>
      <w:marTop w:val="0"/>
      <w:marBottom w:val="0"/>
      <w:divBdr>
        <w:top w:val="none" w:sz="0" w:space="0" w:color="auto"/>
        <w:left w:val="none" w:sz="0" w:space="0" w:color="auto"/>
        <w:bottom w:val="none" w:sz="0" w:space="0" w:color="auto"/>
        <w:right w:val="none" w:sz="0" w:space="0" w:color="auto"/>
      </w:divBdr>
    </w:div>
    <w:div w:id="1290167485">
      <w:bodyDiv w:val="1"/>
      <w:marLeft w:val="0"/>
      <w:marRight w:val="0"/>
      <w:marTop w:val="0"/>
      <w:marBottom w:val="0"/>
      <w:divBdr>
        <w:top w:val="none" w:sz="0" w:space="0" w:color="auto"/>
        <w:left w:val="none" w:sz="0" w:space="0" w:color="auto"/>
        <w:bottom w:val="none" w:sz="0" w:space="0" w:color="auto"/>
        <w:right w:val="none" w:sz="0" w:space="0" w:color="auto"/>
      </w:divBdr>
    </w:div>
    <w:div w:id="1290286215">
      <w:bodyDiv w:val="1"/>
      <w:marLeft w:val="0"/>
      <w:marRight w:val="0"/>
      <w:marTop w:val="0"/>
      <w:marBottom w:val="0"/>
      <w:divBdr>
        <w:top w:val="none" w:sz="0" w:space="0" w:color="auto"/>
        <w:left w:val="none" w:sz="0" w:space="0" w:color="auto"/>
        <w:bottom w:val="none" w:sz="0" w:space="0" w:color="auto"/>
        <w:right w:val="none" w:sz="0" w:space="0" w:color="auto"/>
      </w:divBdr>
    </w:div>
    <w:div w:id="1291785483">
      <w:bodyDiv w:val="1"/>
      <w:marLeft w:val="0"/>
      <w:marRight w:val="0"/>
      <w:marTop w:val="0"/>
      <w:marBottom w:val="0"/>
      <w:divBdr>
        <w:top w:val="none" w:sz="0" w:space="0" w:color="auto"/>
        <w:left w:val="none" w:sz="0" w:space="0" w:color="auto"/>
        <w:bottom w:val="none" w:sz="0" w:space="0" w:color="auto"/>
        <w:right w:val="none" w:sz="0" w:space="0" w:color="auto"/>
      </w:divBdr>
    </w:div>
    <w:div w:id="1293906403">
      <w:bodyDiv w:val="1"/>
      <w:marLeft w:val="0"/>
      <w:marRight w:val="0"/>
      <w:marTop w:val="0"/>
      <w:marBottom w:val="0"/>
      <w:divBdr>
        <w:top w:val="none" w:sz="0" w:space="0" w:color="auto"/>
        <w:left w:val="none" w:sz="0" w:space="0" w:color="auto"/>
        <w:bottom w:val="none" w:sz="0" w:space="0" w:color="auto"/>
        <w:right w:val="none" w:sz="0" w:space="0" w:color="auto"/>
      </w:divBdr>
    </w:div>
    <w:div w:id="1295137410">
      <w:bodyDiv w:val="1"/>
      <w:marLeft w:val="0"/>
      <w:marRight w:val="0"/>
      <w:marTop w:val="0"/>
      <w:marBottom w:val="0"/>
      <w:divBdr>
        <w:top w:val="none" w:sz="0" w:space="0" w:color="auto"/>
        <w:left w:val="none" w:sz="0" w:space="0" w:color="auto"/>
        <w:bottom w:val="none" w:sz="0" w:space="0" w:color="auto"/>
        <w:right w:val="none" w:sz="0" w:space="0" w:color="auto"/>
      </w:divBdr>
    </w:div>
    <w:div w:id="1296643668">
      <w:bodyDiv w:val="1"/>
      <w:marLeft w:val="0"/>
      <w:marRight w:val="0"/>
      <w:marTop w:val="0"/>
      <w:marBottom w:val="0"/>
      <w:divBdr>
        <w:top w:val="none" w:sz="0" w:space="0" w:color="auto"/>
        <w:left w:val="none" w:sz="0" w:space="0" w:color="auto"/>
        <w:bottom w:val="none" w:sz="0" w:space="0" w:color="auto"/>
        <w:right w:val="none" w:sz="0" w:space="0" w:color="auto"/>
      </w:divBdr>
    </w:div>
    <w:div w:id="1298296139">
      <w:bodyDiv w:val="1"/>
      <w:marLeft w:val="0"/>
      <w:marRight w:val="0"/>
      <w:marTop w:val="0"/>
      <w:marBottom w:val="0"/>
      <w:divBdr>
        <w:top w:val="none" w:sz="0" w:space="0" w:color="auto"/>
        <w:left w:val="none" w:sz="0" w:space="0" w:color="auto"/>
        <w:bottom w:val="none" w:sz="0" w:space="0" w:color="auto"/>
        <w:right w:val="none" w:sz="0" w:space="0" w:color="auto"/>
      </w:divBdr>
    </w:div>
    <w:div w:id="1298412478">
      <w:bodyDiv w:val="1"/>
      <w:marLeft w:val="0"/>
      <w:marRight w:val="0"/>
      <w:marTop w:val="0"/>
      <w:marBottom w:val="0"/>
      <w:divBdr>
        <w:top w:val="none" w:sz="0" w:space="0" w:color="auto"/>
        <w:left w:val="none" w:sz="0" w:space="0" w:color="auto"/>
        <w:bottom w:val="none" w:sz="0" w:space="0" w:color="auto"/>
        <w:right w:val="none" w:sz="0" w:space="0" w:color="auto"/>
      </w:divBdr>
    </w:div>
    <w:div w:id="1298756075">
      <w:bodyDiv w:val="1"/>
      <w:marLeft w:val="0"/>
      <w:marRight w:val="0"/>
      <w:marTop w:val="0"/>
      <w:marBottom w:val="0"/>
      <w:divBdr>
        <w:top w:val="none" w:sz="0" w:space="0" w:color="auto"/>
        <w:left w:val="none" w:sz="0" w:space="0" w:color="auto"/>
        <w:bottom w:val="none" w:sz="0" w:space="0" w:color="auto"/>
        <w:right w:val="none" w:sz="0" w:space="0" w:color="auto"/>
      </w:divBdr>
    </w:div>
    <w:div w:id="1299611150">
      <w:bodyDiv w:val="1"/>
      <w:marLeft w:val="0"/>
      <w:marRight w:val="0"/>
      <w:marTop w:val="0"/>
      <w:marBottom w:val="0"/>
      <w:divBdr>
        <w:top w:val="none" w:sz="0" w:space="0" w:color="auto"/>
        <w:left w:val="none" w:sz="0" w:space="0" w:color="auto"/>
        <w:bottom w:val="none" w:sz="0" w:space="0" w:color="auto"/>
        <w:right w:val="none" w:sz="0" w:space="0" w:color="auto"/>
      </w:divBdr>
    </w:div>
    <w:div w:id="1302491706">
      <w:bodyDiv w:val="1"/>
      <w:marLeft w:val="0"/>
      <w:marRight w:val="0"/>
      <w:marTop w:val="0"/>
      <w:marBottom w:val="0"/>
      <w:divBdr>
        <w:top w:val="none" w:sz="0" w:space="0" w:color="auto"/>
        <w:left w:val="none" w:sz="0" w:space="0" w:color="auto"/>
        <w:bottom w:val="none" w:sz="0" w:space="0" w:color="auto"/>
        <w:right w:val="none" w:sz="0" w:space="0" w:color="auto"/>
      </w:divBdr>
    </w:div>
    <w:div w:id="1303660201">
      <w:bodyDiv w:val="1"/>
      <w:marLeft w:val="0"/>
      <w:marRight w:val="0"/>
      <w:marTop w:val="0"/>
      <w:marBottom w:val="0"/>
      <w:divBdr>
        <w:top w:val="none" w:sz="0" w:space="0" w:color="auto"/>
        <w:left w:val="none" w:sz="0" w:space="0" w:color="auto"/>
        <w:bottom w:val="none" w:sz="0" w:space="0" w:color="auto"/>
        <w:right w:val="none" w:sz="0" w:space="0" w:color="auto"/>
      </w:divBdr>
    </w:div>
    <w:div w:id="1304190090">
      <w:bodyDiv w:val="1"/>
      <w:marLeft w:val="0"/>
      <w:marRight w:val="0"/>
      <w:marTop w:val="0"/>
      <w:marBottom w:val="0"/>
      <w:divBdr>
        <w:top w:val="none" w:sz="0" w:space="0" w:color="auto"/>
        <w:left w:val="none" w:sz="0" w:space="0" w:color="auto"/>
        <w:bottom w:val="none" w:sz="0" w:space="0" w:color="auto"/>
        <w:right w:val="none" w:sz="0" w:space="0" w:color="auto"/>
      </w:divBdr>
    </w:div>
    <w:div w:id="1305235377">
      <w:bodyDiv w:val="1"/>
      <w:marLeft w:val="0"/>
      <w:marRight w:val="0"/>
      <w:marTop w:val="0"/>
      <w:marBottom w:val="0"/>
      <w:divBdr>
        <w:top w:val="none" w:sz="0" w:space="0" w:color="auto"/>
        <w:left w:val="none" w:sz="0" w:space="0" w:color="auto"/>
        <w:bottom w:val="none" w:sz="0" w:space="0" w:color="auto"/>
        <w:right w:val="none" w:sz="0" w:space="0" w:color="auto"/>
      </w:divBdr>
    </w:div>
    <w:div w:id="1305891166">
      <w:bodyDiv w:val="1"/>
      <w:marLeft w:val="0"/>
      <w:marRight w:val="0"/>
      <w:marTop w:val="0"/>
      <w:marBottom w:val="0"/>
      <w:divBdr>
        <w:top w:val="none" w:sz="0" w:space="0" w:color="auto"/>
        <w:left w:val="none" w:sz="0" w:space="0" w:color="auto"/>
        <w:bottom w:val="none" w:sz="0" w:space="0" w:color="auto"/>
        <w:right w:val="none" w:sz="0" w:space="0" w:color="auto"/>
      </w:divBdr>
    </w:div>
    <w:div w:id="1306668424">
      <w:bodyDiv w:val="1"/>
      <w:marLeft w:val="0"/>
      <w:marRight w:val="0"/>
      <w:marTop w:val="0"/>
      <w:marBottom w:val="0"/>
      <w:divBdr>
        <w:top w:val="none" w:sz="0" w:space="0" w:color="auto"/>
        <w:left w:val="none" w:sz="0" w:space="0" w:color="auto"/>
        <w:bottom w:val="none" w:sz="0" w:space="0" w:color="auto"/>
        <w:right w:val="none" w:sz="0" w:space="0" w:color="auto"/>
      </w:divBdr>
    </w:div>
    <w:div w:id="1308393105">
      <w:bodyDiv w:val="1"/>
      <w:marLeft w:val="0"/>
      <w:marRight w:val="0"/>
      <w:marTop w:val="0"/>
      <w:marBottom w:val="0"/>
      <w:divBdr>
        <w:top w:val="none" w:sz="0" w:space="0" w:color="auto"/>
        <w:left w:val="none" w:sz="0" w:space="0" w:color="auto"/>
        <w:bottom w:val="none" w:sz="0" w:space="0" w:color="auto"/>
        <w:right w:val="none" w:sz="0" w:space="0" w:color="auto"/>
      </w:divBdr>
    </w:div>
    <w:div w:id="1309169921">
      <w:bodyDiv w:val="1"/>
      <w:marLeft w:val="0"/>
      <w:marRight w:val="0"/>
      <w:marTop w:val="0"/>
      <w:marBottom w:val="0"/>
      <w:divBdr>
        <w:top w:val="none" w:sz="0" w:space="0" w:color="auto"/>
        <w:left w:val="none" w:sz="0" w:space="0" w:color="auto"/>
        <w:bottom w:val="none" w:sz="0" w:space="0" w:color="auto"/>
        <w:right w:val="none" w:sz="0" w:space="0" w:color="auto"/>
      </w:divBdr>
    </w:div>
    <w:div w:id="1311670206">
      <w:bodyDiv w:val="1"/>
      <w:marLeft w:val="0"/>
      <w:marRight w:val="0"/>
      <w:marTop w:val="0"/>
      <w:marBottom w:val="0"/>
      <w:divBdr>
        <w:top w:val="none" w:sz="0" w:space="0" w:color="auto"/>
        <w:left w:val="none" w:sz="0" w:space="0" w:color="auto"/>
        <w:bottom w:val="none" w:sz="0" w:space="0" w:color="auto"/>
        <w:right w:val="none" w:sz="0" w:space="0" w:color="auto"/>
      </w:divBdr>
    </w:div>
    <w:div w:id="1311834482">
      <w:bodyDiv w:val="1"/>
      <w:marLeft w:val="0"/>
      <w:marRight w:val="0"/>
      <w:marTop w:val="0"/>
      <w:marBottom w:val="0"/>
      <w:divBdr>
        <w:top w:val="none" w:sz="0" w:space="0" w:color="auto"/>
        <w:left w:val="none" w:sz="0" w:space="0" w:color="auto"/>
        <w:bottom w:val="none" w:sz="0" w:space="0" w:color="auto"/>
        <w:right w:val="none" w:sz="0" w:space="0" w:color="auto"/>
      </w:divBdr>
    </w:div>
    <w:div w:id="1314329589">
      <w:bodyDiv w:val="1"/>
      <w:marLeft w:val="0"/>
      <w:marRight w:val="0"/>
      <w:marTop w:val="0"/>
      <w:marBottom w:val="0"/>
      <w:divBdr>
        <w:top w:val="none" w:sz="0" w:space="0" w:color="auto"/>
        <w:left w:val="none" w:sz="0" w:space="0" w:color="auto"/>
        <w:bottom w:val="none" w:sz="0" w:space="0" w:color="auto"/>
        <w:right w:val="none" w:sz="0" w:space="0" w:color="auto"/>
      </w:divBdr>
    </w:div>
    <w:div w:id="1314412867">
      <w:bodyDiv w:val="1"/>
      <w:marLeft w:val="0"/>
      <w:marRight w:val="0"/>
      <w:marTop w:val="0"/>
      <w:marBottom w:val="0"/>
      <w:divBdr>
        <w:top w:val="none" w:sz="0" w:space="0" w:color="auto"/>
        <w:left w:val="none" w:sz="0" w:space="0" w:color="auto"/>
        <w:bottom w:val="none" w:sz="0" w:space="0" w:color="auto"/>
        <w:right w:val="none" w:sz="0" w:space="0" w:color="auto"/>
      </w:divBdr>
    </w:div>
    <w:div w:id="1317339227">
      <w:bodyDiv w:val="1"/>
      <w:marLeft w:val="0"/>
      <w:marRight w:val="0"/>
      <w:marTop w:val="0"/>
      <w:marBottom w:val="0"/>
      <w:divBdr>
        <w:top w:val="none" w:sz="0" w:space="0" w:color="auto"/>
        <w:left w:val="none" w:sz="0" w:space="0" w:color="auto"/>
        <w:bottom w:val="none" w:sz="0" w:space="0" w:color="auto"/>
        <w:right w:val="none" w:sz="0" w:space="0" w:color="auto"/>
      </w:divBdr>
    </w:div>
    <w:div w:id="1317608897">
      <w:bodyDiv w:val="1"/>
      <w:marLeft w:val="0"/>
      <w:marRight w:val="0"/>
      <w:marTop w:val="0"/>
      <w:marBottom w:val="0"/>
      <w:divBdr>
        <w:top w:val="none" w:sz="0" w:space="0" w:color="auto"/>
        <w:left w:val="none" w:sz="0" w:space="0" w:color="auto"/>
        <w:bottom w:val="none" w:sz="0" w:space="0" w:color="auto"/>
        <w:right w:val="none" w:sz="0" w:space="0" w:color="auto"/>
      </w:divBdr>
    </w:div>
    <w:div w:id="1317684819">
      <w:bodyDiv w:val="1"/>
      <w:marLeft w:val="0"/>
      <w:marRight w:val="0"/>
      <w:marTop w:val="0"/>
      <w:marBottom w:val="0"/>
      <w:divBdr>
        <w:top w:val="none" w:sz="0" w:space="0" w:color="auto"/>
        <w:left w:val="none" w:sz="0" w:space="0" w:color="auto"/>
        <w:bottom w:val="none" w:sz="0" w:space="0" w:color="auto"/>
        <w:right w:val="none" w:sz="0" w:space="0" w:color="auto"/>
      </w:divBdr>
    </w:div>
    <w:div w:id="1321082337">
      <w:bodyDiv w:val="1"/>
      <w:marLeft w:val="0"/>
      <w:marRight w:val="0"/>
      <w:marTop w:val="0"/>
      <w:marBottom w:val="0"/>
      <w:divBdr>
        <w:top w:val="none" w:sz="0" w:space="0" w:color="auto"/>
        <w:left w:val="none" w:sz="0" w:space="0" w:color="auto"/>
        <w:bottom w:val="none" w:sz="0" w:space="0" w:color="auto"/>
        <w:right w:val="none" w:sz="0" w:space="0" w:color="auto"/>
      </w:divBdr>
    </w:div>
    <w:div w:id="1321235218">
      <w:bodyDiv w:val="1"/>
      <w:marLeft w:val="0"/>
      <w:marRight w:val="0"/>
      <w:marTop w:val="0"/>
      <w:marBottom w:val="0"/>
      <w:divBdr>
        <w:top w:val="none" w:sz="0" w:space="0" w:color="auto"/>
        <w:left w:val="none" w:sz="0" w:space="0" w:color="auto"/>
        <w:bottom w:val="none" w:sz="0" w:space="0" w:color="auto"/>
        <w:right w:val="none" w:sz="0" w:space="0" w:color="auto"/>
      </w:divBdr>
    </w:div>
    <w:div w:id="1321421371">
      <w:bodyDiv w:val="1"/>
      <w:marLeft w:val="0"/>
      <w:marRight w:val="0"/>
      <w:marTop w:val="0"/>
      <w:marBottom w:val="0"/>
      <w:divBdr>
        <w:top w:val="none" w:sz="0" w:space="0" w:color="auto"/>
        <w:left w:val="none" w:sz="0" w:space="0" w:color="auto"/>
        <w:bottom w:val="none" w:sz="0" w:space="0" w:color="auto"/>
        <w:right w:val="none" w:sz="0" w:space="0" w:color="auto"/>
      </w:divBdr>
    </w:div>
    <w:div w:id="1321427129">
      <w:bodyDiv w:val="1"/>
      <w:marLeft w:val="0"/>
      <w:marRight w:val="0"/>
      <w:marTop w:val="0"/>
      <w:marBottom w:val="0"/>
      <w:divBdr>
        <w:top w:val="none" w:sz="0" w:space="0" w:color="auto"/>
        <w:left w:val="none" w:sz="0" w:space="0" w:color="auto"/>
        <w:bottom w:val="none" w:sz="0" w:space="0" w:color="auto"/>
        <w:right w:val="none" w:sz="0" w:space="0" w:color="auto"/>
      </w:divBdr>
    </w:div>
    <w:div w:id="1323318308">
      <w:bodyDiv w:val="1"/>
      <w:marLeft w:val="0"/>
      <w:marRight w:val="0"/>
      <w:marTop w:val="0"/>
      <w:marBottom w:val="0"/>
      <w:divBdr>
        <w:top w:val="none" w:sz="0" w:space="0" w:color="auto"/>
        <w:left w:val="none" w:sz="0" w:space="0" w:color="auto"/>
        <w:bottom w:val="none" w:sz="0" w:space="0" w:color="auto"/>
        <w:right w:val="none" w:sz="0" w:space="0" w:color="auto"/>
      </w:divBdr>
    </w:div>
    <w:div w:id="1324118305">
      <w:bodyDiv w:val="1"/>
      <w:marLeft w:val="0"/>
      <w:marRight w:val="0"/>
      <w:marTop w:val="0"/>
      <w:marBottom w:val="0"/>
      <w:divBdr>
        <w:top w:val="none" w:sz="0" w:space="0" w:color="auto"/>
        <w:left w:val="none" w:sz="0" w:space="0" w:color="auto"/>
        <w:bottom w:val="none" w:sz="0" w:space="0" w:color="auto"/>
        <w:right w:val="none" w:sz="0" w:space="0" w:color="auto"/>
      </w:divBdr>
    </w:div>
    <w:div w:id="1324167633">
      <w:bodyDiv w:val="1"/>
      <w:marLeft w:val="0"/>
      <w:marRight w:val="0"/>
      <w:marTop w:val="0"/>
      <w:marBottom w:val="0"/>
      <w:divBdr>
        <w:top w:val="none" w:sz="0" w:space="0" w:color="auto"/>
        <w:left w:val="none" w:sz="0" w:space="0" w:color="auto"/>
        <w:bottom w:val="none" w:sz="0" w:space="0" w:color="auto"/>
        <w:right w:val="none" w:sz="0" w:space="0" w:color="auto"/>
      </w:divBdr>
    </w:div>
    <w:div w:id="1324817936">
      <w:bodyDiv w:val="1"/>
      <w:marLeft w:val="0"/>
      <w:marRight w:val="0"/>
      <w:marTop w:val="0"/>
      <w:marBottom w:val="0"/>
      <w:divBdr>
        <w:top w:val="none" w:sz="0" w:space="0" w:color="auto"/>
        <w:left w:val="none" w:sz="0" w:space="0" w:color="auto"/>
        <w:bottom w:val="none" w:sz="0" w:space="0" w:color="auto"/>
        <w:right w:val="none" w:sz="0" w:space="0" w:color="auto"/>
      </w:divBdr>
    </w:div>
    <w:div w:id="1326278608">
      <w:bodyDiv w:val="1"/>
      <w:marLeft w:val="0"/>
      <w:marRight w:val="0"/>
      <w:marTop w:val="0"/>
      <w:marBottom w:val="0"/>
      <w:divBdr>
        <w:top w:val="none" w:sz="0" w:space="0" w:color="auto"/>
        <w:left w:val="none" w:sz="0" w:space="0" w:color="auto"/>
        <w:bottom w:val="none" w:sz="0" w:space="0" w:color="auto"/>
        <w:right w:val="none" w:sz="0" w:space="0" w:color="auto"/>
      </w:divBdr>
    </w:div>
    <w:div w:id="1328240536">
      <w:bodyDiv w:val="1"/>
      <w:marLeft w:val="0"/>
      <w:marRight w:val="0"/>
      <w:marTop w:val="0"/>
      <w:marBottom w:val="0"/>
      <w:divBdr>
        <w:top w:val="none" w:sz="0" w:space="0" w:color="auto"/>
        <w:left w:val="none" w:sz="0" w:space="0" w:color="auto"/>
        <w:bottom w:val="none" w:sz="0" w:space="0" w:color="auto"/>
        <w:right w:val="none" w:sz="0" w:space="0" w:color="auto"/>
      </w:divBdr>
    </w:div>
    <w:div w:id="1330131049">
      <w:bodyDiv w:val="1"/>
      <w:marLeft w:val="0"/>
      <w:marRight w:val="0"/>
      <w:marTop w:val="0"/>
      <w:marBottom w:val="0"/>
      <w:divBdr>
        <w:top w:val="none" w:sz="0" w:space="0" w:color="auto"/>
        <w:left w:val="none" w:sz="0" w:space="0" w:color="auto"/>
        <w:bottom w:val="none" w:sz="0" w:space="0" w:color="auto"/>
        <w:right w:val="none" w:sz="0" w:space="0" w:color="auto"/>
      </w:divBdr>
    </w:div>
    <w:div w:id="1334263652">
      <w:bodyDiv w:val="1"/>
      <w:marLeft w:val="0"/>
      <w:marRight w:val="0"/>
      <w:marTop w:val="0"/>
      <w:marBottom w:val="0"/>
      <w:divBdr>
        <w:top w:val="none" w:sz="0" w:space="0" w:color="auto"/>
        <w:left w:val="none" w:sz="0" w:space="0" w:color="auto"/>
        <w:bottom w:val="none" w:sz="0" w:space="0" w:color="auto"/>
        <w:right w:val="none" w:sz="0" w:space="0" w:color="auto"/>
      </w:divBdr>
    </w:div>
    <w:div w:id="1338536228">
      <w:bodyDiv w:val="1"/>
      <w:marLeft w:val="0"/>
      <w:marRight w:val="0"/>
      <w:marTop w:val="0"/>
      <w:marBottom w:val="0"/>
      <w:divBdr>
        <w:top w:val="none" w:sz="0" w:space="0" w:color="auto"/>
        <w:left w:val="none" w:sz="0" w:space="0" w:color="auto"/>
        <w:bottom w:val="none" w:sz="0" w:space="0" w:color="auto"/>
        <w:right w:val="none" w:sz="0" w:space="0" w:color="auto"/>
      </w:divBdr>
    </w:div>
    <w:div w:id="1338997818">
      <w:bodyDiv w:val="1"/>
      <w:marLeft w:val="0"/>
      <w:marRight w:val="0"/>
      <w:marTop w:val="0"/>
      <w:marBottom w:val="0"/>
      <w:divBdr>
        <w:top w:val="none" w:sz="0" w:space="0" w:color="auto"/>
        <w:left w:val="none" w:sz="0" w:space="0" w:color="auto"/>
        <w:bottom w:val="none" w:sz="0" w:space="0" w:color="auto"/>
        <w:right w:val="none" w:sz="0" w:space="0" w:color="auto"/>
      </w:divBdr>
    </w:div>
    <w:div w:id="1339700350">
      <w:bodyDiv w:val="1"/>
      <w:marLeft w:val="0"/>
      <w:marRight w:val="0"/>
      <w:marTop w:val="0"/>
      <w:marBottom w:val="0"/>
      <w:divBdr>
        <w:top w:val="none" w:sz="0" w:space="0" w:color="auto"/>
        <w:left w:val="none" w:sz="0" w:space="0" w:color="auto"/>
        <w:bottom w:val="none" w:sz="0" w:space="0" w:color="auto"/>
        <w:right w:val="none" w:sz="0" w:space="0" w:color="auto"/>
      </w:divBdr>
    </w:div>
    <w:div w:id="1340230502">
      <w:bodyDiv w:val="1"/>
      <w:marLeft w:val="0"/>
      <w:marRight w:val="0"/>
      <w:marTop w:val="0"/>
      <w:marBottom w:val="0"/>
      <w:divBdr>
        <w:top w:val="none" w:sz="0" w:space="0" w:color="auto"/>
        <w:left w:val="none" w:sz="0" w:space="0" w:color="auto"/>
        <w:bottom w:val="none" w:sz="0" w:space="0" w:color="auto"/>
        <w:right w:val="none" w:sz="0" w:space="0" w:color="auto"/>
      </w:divBdr>
    </w:div>
    <w:div w:id="1341660805">
      <w:bodyDiv w:val="1"/>
      <w:marLeft w:val="0"/>
      <w:marRight w:val="0"/>
      <w:marTop w:val="0"/>
      <w:marBottom w:val="0"/>
      <w:divBdr>
        <w:top w:val="none" w:sz="0" w:space="0" w:color="auto"/>
        <w:left w:val="none" w:sz="0" w:space="0" w:color="auto"/>
        <w:bottom w:val="none" w:sz="0" w:space="0" w:color="auto"/>
        <w:right w:val="none" w:sz="0" w:space="0" w:color="auto"/>
      </w:divBdr>
    </w:div>
    <w:div w:id="1342666208">
      <w:bodyDiv w:val="1"/>
      <w:marLeft w:val="0"/>
      <w:marRight w:val="0"/>
      <w:marTop w:val="0"/>
      <w:marBottom w:val="0"/>
      <w:divBdr>
        <w:top w:val="none" w:sz="0" w:space="0" w:color="auto"/>
        <w:left w:val="none" w:sz="0" w:space="0" w:color="auto"/>
        <w:bottom w:val="none" w:sz="0" w:space="0" w:color="auto"/>
        <w:right w:val="none" w:sz="0" w:space="0" w:color="auto"/>
      </w:divBdr>
    </w:div>
    <w:div w:id="1343120143">
      <w:bodyDiv w:val="1"/>
      <w:marLeft w:val="0"/>
      <w:marRight w:val="0"/>
      <w:marTop w:val="0"/>
      <w:marBottom w:val="0"/>
      <w:divBdr>
        <w:top w:val="none" w:sz="0" w:space="0" w:color="auto"/>
        <w:left w:val="none" w:sz="0" w:space="0" w:color="auto"/>
        <w:bottom w:val="none" w:sz="0" w:space="0" w:color="auto"/>
        <w:right w:val="none" w:sz="0" w:space="0" w:color="auto"/>
      </w:divBdr>
    </w:div>
    <w:div w:id="1346323118">
      <w:bodyDiv w:val="1"/>
      <w:marLeft w:val="0"/>
      <w:marRight w:val="0"/>
      <w:marTop w:val="0"/>
      <w:marBottom w:val="0"/>
      <w:divBdr>
        <w:top w:val="none" w:sz="0" w:space="0" w:color="auto"/>
        <w:left w:val="none" w:sz="0" w:space="0" w:color="auto"/>
        <w:bottom w:val="none" w:sz="0" w:space="0" w:color="auto"/>
        <w:right w:val="none" w:sz="0" w:space="0" w:color="auto"/>
      </w:divBdr>
    </w:div>
    <w:div w:id="1347445714">
      <w:bodyDiv w:val="1"/>
      <w:marLeft w:val="0"/>
      <w:marRight w:val="0"/>
      <w:marTop w:val="0"/>
      <w:marBottom w:val="0"/>
      <w:divBdr>
        <w:top w:val="none" w:sz="0" w:space="0" w:color="auto"/>
        <w:left w:val="none" w:sz="0" w:space="0" w:color="auto"/>
        <w:bottom w:val="none" w:sz="0" w:space="0" w:color="auto"/>
        <w:right w:val="none" w:sz="0" w:space="0" w:color="auto"/>
      </w:divBdr>
    </w:div>
    <w:div w:id="1347517922">
      <w:bodyDiv w:val="1"/>
      <w:marLeft w:val="0"/>
      <w:marRight w:val="0"/>
      <w:marTop w:val="0"/>
      <w:marBottom w:val="0"/>
      <w:divBdr>
        <w:top w:val="none" w:sz="0" w:space="0" w:color="auto"/>
        <w:left w:val="none" w:sz="0" w:space="0" w:color="auto"/>
        <w:bottom w:val="none" w:sz="0" w:space="0" w:color="auto"/>
        <w:right w:val="none" w:sz="0" w:space="0" w:color="auto"/>
      </w:divBdr>
    </w:div>
    <w:div w:id="1347975076">
      <w:bodyDiv w:val="1"/>
      <w:marLeft w:val="0"/>
      <w:marRight w:val="0"/>
      <w:marTop w:val="0"/>
      <w:marBottom w:val="0"/>
      <w:divBdr>
        <w:top w:val="none" w:sz="0" w:space="0" w:color="auto"/>
        <w:left w:val="none" w:sz="0" w:space="0" w:color="auto"/>
        <w:bottom w:val="none" w:sz="0" w:space="0" w:color="auto"/>
        <w:right w:val="none" w:sz="0" w:space="0" w:color="auto"/>
      </w:divBdr>
    </w:div>
    <w:div w:id="1348167817">
      <w:bodyDiv w:val="1"/>
      <w:marLeft w:val="0"/>
      <w:marRight w:val="0"/>
      <w:marTop w:val="0"/>
      <w:marBottom w:val="0"/>
      <w:divBdr>
        <w:top w:val="none" w:sz="0" w:space="0" w:color="auto"/>
        <w:left w:val="none" w:sz="0" w:space="0" w:color="auto"/>
        <w:bottom w:val="none" w:sz="0" w:space="0" w:color="auto"/>
        <w:right w:val="none" w:sz="0" w:space="0" w:color="auto"/>
      </w:divBdr>
    </w:div>
    <w:div w:id="1350719050">
      <w:bodyDiv w:val="1"/>
      <w:marLeft w:val="0"/>
      <w:marRight w:val="0"/>
      <w:marTop w:val="0"/>
      <w:marBottom w:val="0"/>
      <w:divBdr>
        <w:top w:val="none" w:sz="0" w:space="0" w:color="auto"/>
        <w:left w:val="none" w:sz="0" w:space="0" w:color="auto"/>
        <w:bottom w:val="none" w:sz="0" w:space="0" w:color="auto"/>
        <w:right w:val="none" w:sz="0" w:space="0" w:color="auto"/>
      </w:divBdr>
    </w:div>
    <w:div w:id="1352340684">
      <w:bodyDiv w:val="1"/>
      <w:marLeft w:val="0"/>
      <w:marRight w:val="0"/>
      <w:marTop w:val="0"/>
      <w:marBottom w:val="0"/>
      <w:divBdr>
        <w:top w:val="none" w:sz="0" w:space="0" w:color="auto"/>
        <w:left w:val="none" w:sz="0" w:space="0" w:color="auto"/>
        <w:bottom w:val="none" w:sz="0" w:space="0" w:color="auto"/>
        <w:right w:val="none" w:sz="0" w:space="0" w:color="auto"/>
      </w:divBdr>
    </w:div>
    <w:div w:id="1352411213">
      <w:bodyDiv w:val="1"/>
      <w:marLeft w:val="0"/>
      <w:marRight w:val="0"/>
      <w:marTop w:val="0"/>
      <w:marBottom w:val="0"/>
      <w:divBdr>
        <w:top w:val="none" w:sz="0" w:space="0" w:color="auto"/>
        <w:left w:val="none" w:sz="0" w:space="0" w:color="auto"/>
        <w:bottom w:val="none" w:sz="0" w:space="0" w:color="auto"/>
        <w:right w:val="none" w:sz="0" w:space="0" w:color="auto"/>
      </w:divBdr>
    </w:div>
    <w:div w:id="1353071837">
      <w:bodyDiv w:val="1"/>
      <w:marLeft w:val="0"/>
      <w:marRight w:val="0"/>
      <w:marTop w:val="0"/>
      <w:marBottom w:val="0"/>
      <w:divBdr>
        <w:top w:val="none" w:sz="0" w:space="0" w:color="auto"/>
        <w:left w:val="none" w:sz="0" w:space="0" w:color="auto"/>
        <w:bottom w:val="none" w:sz="0" w:space="0" w:color="auto"/>
        <w:right w:val="none" w:sz="0" w:space="0" w:color="auto"/>
      </w:divBdr>
    </w:div>
    <w:div w:id="1354723028">
      <w:bodyDiv w:val="1"/>
      <w:marLeft w:val="0"/>
      <w:marRight w:val="0"/>
      <w:marTop w:val="0"/>
      <w:marBottom w:val="0"/>
      <w:divBdr>
        <w:top w:val="none" w:sz="0" w:space="0" w:color="auto"/>
        <w:left w:val="none" w:sz="0" w:space="0" w:color="auto"/>
        <w:bottom w:val="none" w:sz="0" w:space="0" w:color="auto"/>
        <w:right w:val="none" w:sz="0" w:space="0" w:color="auto"/>
      </w:divBdr>
      <w:divsChild>
        <w:div w:id="1053963009">
          <w:marLeft w:val="0"/>
          <w:marRight w:val="0"/>
          <w:marTop w:val="0"/>
          <w:marBottom w:val="0"/>
          <w:divBdr>
            <w:top w:val="none" w:sz="0" w:space="0" w:color="auto"/>
            <w:left w:val="none" w:sz="0" w:space="0" w:color="auto"/>
            <w:bottom w:val="none" w:sz="0" w:space="0" w:color="auto"/>
            <w:right w:val="none" w:sz="0" w:space="0" w:color="auto"/>
          </w:divBdr>
        </w:div>
      </w:divsChild>
    </w:div>
    <w:div w:id="1357272973">
      <w:bodyDiv w:val="1"/>
      <w:marLeft w:val="0"/>
      <w:marRight w:val="0"/>
      <w:marTop w:val="0"/>
      <w:marBottom w:val="0"/>
      <w:divBdr>
        <w:top w:val="none" w:sz="0" w:space="0" w:color="auto"/>
        <w:left w:val="none" w:sz="0" w:space="0" w:color="auto"/>
        <w:bottom w:val="none" w:sz="0" w:space="0" w:color="auto"/>
        <w:right w:val="none" w:sz="0" w:space="0" w:color="auto"/>
      </w:divBdr>
    </w:div>
    <w:div w:id="1358510472">
      <w:bodyDiv w:val="1"/>
      <w:marLeft w:val="0"/>
      <w:marRight w:val="0"/>
      <w:marTop w:val="0"/>
      <w:marBottom w:val="0"/>
      <w:divBdr>
        <w:top w:val="none" w:sz="0" w:space="0" w:color="auto"/>
        <w:left w:val="none" w:sz="0" w:space="0" w:color="auto"/>
        <w:bottom w:val="none" w:sz="0" w:space="0" w:color="auto"/>
        <w:right w:val="none" w:sz="0" w:space="0" w:color="auto"/>
      </w:divBdr>
    </w:div>
    <w:div w:id="1359309044">
      <w:bodyDiv w:val="1"/>
      <w:marLeft w:val="0"/>
      <w:marRight w:val="0"/>
      <w:marTop w:val="0"/>
      <w:marBottom w:val="0"/>
      <w:divBdr>
        <w:top w:val="none" w:sz="0" w:space="0" w:color="auto"/>
        <w:left w:val="none" w:sz="0" w:space="0" w:color="auto"/>
        <w:bottom w:val="none" w:sz="0" w:space="0" w:color="auto"/>
        <w:right w:val="none" w:sz="0" w:space="0" w:color="auto"/>
      </w:divBdr>
    </w:div>
    <w:div w:id="1359509912">
      <w:bodyDiv w:val="1"/>
      <w:marLeft w:val="0"/>
      <w:marRight w:val="0"/>
      <w:marTop w:val="0"/>
      <w:marBottom w:val="0"/>
      <w:divBdr>
        <w:top w:val="none" w:sz="0" w:space="0" w:color="auto"/>
        <w:left w:val="none" w:sz="0" w:space="0" w:color="auto"/>
        <w:bottom w:val="none" w:sz="0" w:space="0" w:color="auto"/>
        <w:right w:val="none" w:sz="0" w:space="0" w:color="auto"/>
      </w:divBdr>
    </w:div>
    <w:div w:id="1360470152">
      <w:bodyDiv w:val="1"/>
      <w:marLeft w:val="0"/>
      <w:marRight w:val="0"/>
      <w:marTop w:val="0"/>
      <w:marBottom w:val="0"/>
      <w:divBdr>
        <w:top w:val="none" w:sz="0" w:space="0" w:color="auto"/>
        <w:left w:val="none" w:sz="0" w:space="0" w:color="auto"/>
        <w:bottom w:val="none" w:sz="0" w:space="0" w:color="auto"/>
        <w:right w:val="none" w:sz="0" w:space="0" w:color="auto"/>
      </w:divBdr>
    </w:div>
    <w:div w:id="1362364271">
      <w:bodyDiv w:val="1"/>
      <w:marLeft w:val="0"/>
      <w:marRight w:val="0"/>
      <w:marTop w:val="0"/>
      <w:marBottom w:val="0"/>
      <w:divBdr>
        <w:top w:val="none" w:sz="0" w:space="0" w:color="auto"/>
        <w:left w:val="none" w:sz="0" w:space="0" w:color="auto"/>
        <w:bottom w:val="none" w:sz="0" w:space="0" w:color="auto"/>
        <w:right w:val="none" w:sz="0" w:space="0" w:color="auto"/>
      </w:divBdr>
    </w:div>
    <w:div w:id="1362437880">
      <w:bodyDiv w:val="1"/>
      <w:marLeft w:val="0"/>
      <w:marRight w:val="0"/>
      <w:marTop w:val="0"/>
      <w:marBottom w:val="0"/>
      <w:divBdr>
        <w:top w:val="none" w:sz="0" w:space="0" w:color="auto"/>
        <w:left w:val="none" w:sz="0" w:space="0" w:color="auto"/>
        <w:bottom w:val="none" w:sz="0" w:space="0" w:color="auto"/>
        <w:right w:val="none" w:sz="0" w:space="0" w:color="auto"/>
      </w:divBdr>
    </w:div>
    <w:div w:id="1362777504">
      <w:bodyDiv w:val="1"/>
      <w:marLeft w:val="0"/>
      <w:marRight w:val="0"/>
      <w:marTop w:val="0"/>
      <w:marBottom w:val="0"/>
      <w:divBdr>
        <w:top w:val="none" w:sz="0" w:space="0" w:color="auto"/>
        <w:left w:val="none" w:sz="0" w:space="0" w:color="auto"/>
        <w:bottom w:val="none" w:sz="0" w:space="0" w:color="auto"/>
        <w:right w:val="none" w:sz="0" w:space="0" w:color="auto"/>
      </w:divBdr>
    </w:div>
    <w:div w:id="1367752735">
      <w:bodyDiv w:val="1"/>
      <w:marLeft w:val="0"/>
      <w:marRight w:val="0"/>
      <w:marTop w:val="0"/>
      <w:marBottom w:val="0"/>
      <w:divBdr>
        <w:top w:val="none" w:sz="0" w:space="0" w:color="auto"/>
        <w:left w:val="none" w:sz="0" w:space="0" w:color="auto"/>
        <w:bottom w:val="none" w:sz="0" w:space="0" w:color="auto"/>
        <w:right w:val="none" w:sz="0" w:space="0" w:color="auto"/>
      </w:divBdr>
    </w:div>
    <w:div w:id="1368287456">
      <w:bodyDiv w:val="1"/>
      <w:marLeft w:val="0"/>
      <w:marRight w:val="0"/>
      <w:marTop w:val="0"/>
      <w:marBottom w:val="0"/>
      <w:divBdr>
        <w:top w:val="none" w:sz="0" w:space="0" w:color="auto"/>
        <w:left w:val="none" w:sz="0" w:space="0" w:color="auto"/>
        <w:bottom w:val="none" w:sz="0" w:space="0" w:color="auto"/>
        <w:right w:val="none" w:sz="0" w:space="0" w:color="auto"/>
      </w:divBdr>
    </w:div>
    <w:div w:id="1368725968">
      <w:bodyDiv w:val="1"/>
      <w:marLeft w:val="0"/>
      <w:marRight w:val="0"/>
      <w:marTop w:val="0"/>
      <w:marBottom w:val="0"/>
      <w:divBdr>
        <w:top w:val="none" w:sz="0" w:space="0" w:color="auto"/>
        <w:left w:val="none" w:sz="0" w:space="0" w:color="auto"/>
        <w:bottom w:val="none" w:sz="0" w:space="0" w:color="auto"/>
        <w:right w:val="none" w:sz="0" w:space="0" w:color="auto"/>
      </w:divBdr>
    </w:div>
    <w:div w:id="1368944765">
      <w:bodyDiv w:val="1"/>
      <w:marLeft w:val="0"/>
      <w:marRight w:val="0"/>
      <w:marTop w:val="0"/>
      <w:marBottom w:val="0"/>
      <w:divBdr>
        <w:top w:val="none" w:sz="0" w:space="0" w:color="auto"/>
        <w:left w:val="none" w:sz="0" w:space="0" w:color="auto"/>
        <w:bottom w:val="none" w:sz="0" w:space="0" w:color="auto"/>
        <w:right w:val="none" w:sz="0" w:space="0" w:color="auto"/>
      </w:divBdr>
    </w:div>
    <w:div w:id="1369405799">
      <w:bodyDiv w:val="1"/>
      <w:marLeft w:val="0"/>
      <w:marRight w:val="0"/>
      <w:marTop w:val="0"/>
      <w:marBottom w:val="0"/>
      <w:divBdr>
        <w:top w:val="none" w:sz="0" w:space="0" w:color="auto"/>
        <w:left w:val="none" w:sz="0" w:space="0" w:color="auto"/>
        <w:bottom w:val="none" w:sz="0" w:space="0" w:color="auto"/>
        <w:right w:val="none" w:sz="0" w:space="0" w:color="auto"/>
      </w:divBdr>
    </w:div>
    <w:div w:id="1369453597">
      <w:bodyDiv w:val="1"/>
      <w:marLeft w:val="0"/>
      <w:marRight w:val="0"/>
      <w:marTop w:val="0"/>
      <w:marBottom w:val="0"/>
      <w:divBdr>
        <w:top w:val="none" w:sz="0" w:space="0" w:color="auto"/>
        <w:left w:val="none" w:sz="0" w:space="0" w:color="auto"/>
        <w:bottom w:val="none" w:sz="0" w:space="0" w:color="auto"/>
        <w:right w:val="none" w:sz="0" w:space="0" w:color="auto"/>
      </w:divBdr>
    </w:div>
    <w:div w:id="1372412774">
      <w:bodyDiv w:val="1"/>
      <w:marLeft w:val="0"/>
      <w:marRight w:val="0"/>
      <w:marTop w:val="0"/>
      <w:marBottom w:val="0"/>
      <w:divBdr>
        <w:top w:val="none" w:sz="0" w:space="0" w:color="auto"/>
        <w:left w:val="none" w:sz="0" w:space="0" w:color="auto"/>
        <w:bottom w:val="none" w:sz="0" w:space="0" w:color="auto"/>
        <w:right w:val="none" w:sz="0" w:space="0" w:color="auto"/>
      </w:divBdr>
    </w:div>
    <w:div w:id="1374846764">
      <w:bodyDiv w:val="1"/>
      <w:marLeft w:val="0"/>
      <w:marRight w:val="0"/>
      <w:marTop w:val="0"/>
      <w:marBottom w:val="0"/>
      <w:divBdr>
        <w:top w:val="none" w:sz="0" w:space="0" w:color="auto"/>
        <w:left w:val="none" w:sz="0" w:space="0" w:color="auto"/>
        <w:bottom w:val="none" w:sz="0" w:space="0" w:color="auto"/>
        <w:right w:val="none" w:sz="0" w:space="0" w:color="auto"/>
      </w:divBdr>
    </w:div>
    <w:div w:id="1375614115">
      <w:bodyDiv w:val="1"/>
      <w:marLeft w:val="0"/>
      <w:marRight w:val="0"/>
      <w:marTop w:val="0"/>
      <w:marBottom w:val="0"/>
      <w:divBdr>
        <w:top w:val="none" w:sz="0" w:space="0" w:color="auto"/>
        <w:left w:val="none" w:sz="0" w:space="0" w:color="auto"/>
        <w:bottom w:val="none" w:sz="0" w:space="0" w:color="auto"/>
        <w:right w:val="none" w:sz="0" w:space="0" w:color="auto"/>
      </w:divBdr>
    </w:div>
    <w:div w:id="1378242865">
      <w:bodyDiv w:val="1"/>
      <w:marLeft w:val="0"/>
      <w:marRight w:val="0"/>
      <w:marTop w:val="0"/>
      <w:marBottom w:val="0"/>
      <w:divBdr>
        <w:top w:val="none" w:sz="0" w:space="0" w:color="auto"/>
        <w:left w:val="none" w:sz="0" w:space="0" w:color="auto"/>
        <w:bottom w:val="none" w:sz="0" w:space="0" w:color="auto"/>
        <w:right w:val="none" w:sz="0" w:space="0" w:color="auto"/>
      </w:divBdr>
    </w:div>
    <w:div w:id="1378625598">
      <w:bodyDiv w:val="1"/>
      <w:marLeft w:val="0"/>
      <w:marRight w:val="0"/>
      <w:marTop w:val="0"/>
      <w:marBottom w:val="0"/>
      <w:divBdr>
        <w:top w:val="none" w:sz="0" w:space="0" w:color="auto"/>
        <w:left w:val="none" w:sz="0" w:space="0" w:color="auto"/>
        <w:bottom w:val="none" w:sz="0" w:space="0" w:color="auto"/>
        <w:right w:val="none" w:sz="0" w:space="0" w:color="auto"/>
      </w:divBdr>
    </w:div>
    <w:div w:id="1379351713">
      <w:bodyDiv w:val="1"/>
      <w:marLeft w:val="0"/>
      <w:marRight w:val="0"/>
      <w:marTop w:val="0"/>
      <w:marBottom w:val="0"/>
      <w:divBdr>
        <w:top w:val="none" w:sz="0" w:space="0" w:color="auto"/>
        <w:left w:val="none" w:sz="0" w:space="0" w:color="auto"/>
        <w:bottom w:val="none" w:sz="0" w:space="0" w:color="auto"/>
        <w:right w:val="none" w:sz="0" w:space="0" w:color="auto"/>
      </w:divBdr>
    </w:div>
    <w:div w:id="1380476839">
      <w:bodyDiv w:val="1"/>
      <w:marLeft w:val="0"/>
      <w:marRight w:val="0"/>
      <w:marTop w:val="0"/>
      <w:marBottom w:val="0"/>
      <w:divBdr>
        <w:top w:val="none" w:sz="0" w:space="0" w:color="auto"/>
        <w:left w:val="none" w:sz="0" w:space="0" w:color="auto"/>
        <w:bottom w:val="none" w:sz="0" w:space="0" w:color="auto"/>
        <w:right w:val="none" w:sz="0" w:space="0" w:color="auto"/>
      </w:divBdr>
    </w:div>
    <w:div w:id="1380864076">
      <w:bodyDiv w:val="1"/>
      <w:marLeft w:val="0"/>
      <w:marRight w:val="0"/>
      <w:marTop w:val="0"/>
      <w:marBottom w:val="0"/>
      <w:divBdr>
        <w:top w:val="none" w:sz="0" w:space="0" w:color="auto"/>
        <w:left w:val="none" w:sz="0" w:space="0" w:color="auto"/>
        <w:bottom w:val="none" w:sz="0" w:space="0" w:color="auto"/>
        <w:right w:val="none" w:sz="0" w:space="0" w:color="auto"/>
      </w:divBdr>
    </w:div>
    <w:div w:id="1383287227">
      <w:bodyDiv w:val="1"/>
      <w:marLeft w:val="0"/>
      <w:marRight w:val="0"/>
      <w:marTop w:val="0"/>
      <w:marBottom w:val="0"/>
      <w:divBdr>
        <w:top w:val="none" w:sz="0" w:space="0" w:color="auto"/>
        <w:left w:val="none" w:sz="0" w:space="0" w:color="auto"/>
        <w:bottom w:val="none" w:sz="0" w:space="0" w:color="auto"/>
        <w:right w:val="none" w:sz="0" w:space="0" w:color="auto"/>
      </w:divBdr>
    </w:div>
    <w:div w:id="1384210483">
      <w:bodyDiv w:val="1"/>
      <w:marLeft w:val="0"/>
      <w:marRight w:val="0"/>
      <w:marTop w:val="0"/>
      <w:marBottom w:val="0"/>
      <w:divBdr>
        <w:top w:val="none" w:sz="0" w:space="0" w:color="auto"/>
        <w:left w:val="none" w:sz="0" w:space="0" w:color="auto"/>
        <w:bottom w:val="none" w:sz="0" w:space="0" w:color="auto"/>
        <w:right w:val="none" w:sz="0" w:space="0" w:color="auto"/>
      </w:divBdr>
    </w:div>
    <w:div w:id="1386837569">
      <w:bodyDiv w:val="1"/>
      <w:marLeft w:val="0"/>
      <w:marRight w:val="0"/>
      <w:marTop w:val="0"/>
      <w:marBottom w:val="0"/>
      <w:divBdr>
        <w:top w:val="none" w:sz="0" w:space="0" w:color="auto"/>
        <w:left w:val="none" w:sz="0" w:space="0" w:color="auto"/>
        <w:bottom w:val="none" w:sz="0" w:space="0" w:color="auto"/>
        <w:right w:val="none" w:sz="0" w:space="0" w:color="auto"/>
      </w:divBdr>
    </w:div>
    <w:div w:id="1392535213">
      <w:bodyDiv w:val="1"/>
      <w:marLeft w:val="0"/>
      <w:marRight w:val="0"/>
      <w:marTop w:val="0"/>
      <w:marBottom w:val="0"/>
      <w:divBdr>
        <w:top w:val="none" w:sz="0" w:space="0" w:color="auto"/>
        <w:left w:val="none" w:sz="0" w:space="0" w:color="auto"/>
        <w:bottom w:val="none" w:sz="0" w:space="0" w:color="auto"/>
        <w:right w:val="none" w:sz="0" w:space="0" w:color="auto"/>
      </w:divBdr>
    </w:div>
    <w:div w:id="1392650182">
      <w:bodyDiv w:val="1"/>
      <w:marLeft w:val="0"/>
      <w:marRight w:val="0"/>
      <w:marTop w:val="0"/>
      <w:marBottom w:val="0"/>
      <w:divBdr>
        <w:top w:val="none" w:sz="0" w:space="0" w:color="auto"/>
        <w:left w:val="none" w:sz="0" w:space="0" w:color="auto"/>
        <w:bottom w:val="none" w:sz="0" w:space="0" w:color="auto"/>
        <w:right w:val="none" w:sz="0" w:space="0" w:color="auto"/>
      </w:divBdr>
    </w:div>
    <w:div w:id="1396314857">
      <w:bodyDiv w:val="1"/>
      <w:marLeft w:val="0"/>
      <w:marRight w:val="0"/>
      <w:marTop w:val="0"/>
      <w:marBottom w:val="0"/>
      <w:divBdr>
        <w:top w:val="none" w:sz="0" w:space="0" w:color="auto"/>
        <w:left w:val="none" w:sz="0" w:space="0" w:color="auto"/>
        <w:bottom w:val="none" w:sz="0" w:space="0" w:color="auto"/>
        <w:right w:val="none" w:sz="0" w:space="0" w:color="auto"/>
      </w:divBdr>
    </w:div>
    <w:div w:id="1396779216">
      <w:bodyDiv w:val="1"/>
      <w:marLeft w:val="0"/>
      <w:marRight w:val="0"/>
      <w:marTop w:val="0"/>
      <w:marBottom w:val="0"/>
      <w:divBdr>
        <w:top w:val="none" w:sz="0" w:space="0" w:color="auto"/>
        <w:left w:val="none" w:sz="0" w:space="0" w:color="auto"/>
        <w:bottom w:val="none" w:sz="0" w:space="0" w:color="auto"/>
        <w:right w:val="none" w:sz="0" w:space="0" w:color="auto"/>
      </w:divBdr>
    </w:div>
    <w:div w:id="1397119253">
      <w:bodyDiv w:val="1"/>
      <w:marLeft w:val="0"/>
      <w:marRight w:val="0"/>
      <w:marTop w:val="0"/>
      <w:marBottom w:val="0"/>
      <w:divBdr>
        <w:top w:val="none" w:sz="0" w:space="0" w:color="auto"/>
        <w:left w:val="none" w:sz="0" w:space="0" w:color="auto"/>
        <w:bottom w:val="none" w:sz="0" w:space="0" w:color="auto"/>
        <w:right w:val="none" w:sz="0" w:space="0" w:color="auto"/>
      </w:divBdr>
    </w:div>
    <w:div w:id="1397436524">
      <w:bodyDiv w:val="1"/>
      <w:marLeft w:val="0"/>
      <w:marRight w:val="0"/>
      <w:marTop w:val="0"/>
      <w:marBottom w:val="0"/>
      <w:divBdr>
        <w:top w:val="none" w:sz="0" w:space="0" w:color="auto"/>
        <w:left w:val="none" w:sz="0" w:space="0" w:color="auto"/>
        <w:bottom w:val="none" w:sz="0" w:space="0" w:color="auto"/>
        <w:right w:val="none" w:sz="0" w:space="0" w:color="auto"/>
      </w:divBdr>
    </w:div>
    <w:div w:id="1397776546">
      <w:bodyDiv w:val="1"/>
      <w:marLeft w:val="0"/>
      <w:marRight w:val="0"/>
      <w:marTop w:val="0"/>
      <w:marBottom w:val="0"/>
      <w:divBdr>
        <w:top w:val="none" w:sz="0" w:space="0" w:color="auto"/>
        <w:left w:val="none" w:sz="0" w:space="0" w:color="auto"/>
        <w:bottom w:val="none" w:sz="0" w:space="0" w:color="auto"/>
        <w:right w:val="none" w:sz="0" w:space="0" w:color="auto"/>
      </w:divBdr>
    </w:div>
    <w:div w:id="1398866908">
      <w:bodyDiv w:val="1"/>
      <w:marLeft w:val="0"/>
      <w:marRight w:val="0"/>
      <w:marTop w:val="0"/>
      <w:marBottom w:val="0"/>
      <w:divBdr>
        <w:top w:val="none" w:sz="0" w:space="0" w:color="auto"/>
        <w:left w:val="none" w:sz="0" w:space="0" w:color="auto"/>
        <w:bottom w:val="none" w:sz="0" w:space="0" w:color="auto"/>
        <w:right w:val="none" w:sz="0" w:space="0" w:color="auto"/>
      </w:divBdr>
    </w:div>
    <w:div w:id="1399935693">
      <w:bodyDiv w:val="1"/>
      <w:marLeft w:val="0"/>
      <w:marRight w:val="0"/>
      <w:marTop w:val="0"/>
      <w:marBottom w:val="0"/>
      <w:divBdr>
        <w:top w:val="none" w:sz="0" w:space="0" w:color="auto"/>
        <w:left w:val="none" w:sz="0" w:space="0" w:color="auto"/>
        <w:bottom w:val="none" w:sz="0" w:space="0" w:color="auto"/>
        <w:right w:val="none" w:sz="0" w:space="0" w:color="auto"/>
      </w:divBdr>
    </w:div>
    <w:div w:id="1400322726">
      <w:bodyDiv w:val="1"/>
      <w:marLeft w:val="0"/>
      <w:marRight w:val="0"/>
      <w:marTop w:val="0"/>
      <w:marBottom w:val="0"/>
      <w:divBdr>
        <w:top w:val="none" w:sz="0" w:space="0" w:color="auto"/>
        <w:left w:val="none" w:sz="0" w:space="0" w:color="auto"/>
        <w:bottom w:val="none" w:sz="0" w:space="0" w:color="auto"/>
        <w:right w:val="none" w:sz="0" w:space="0" w:color="auto"/>
      </w:divBdr>
    </w:div>
    <w:div w:id="1400597342">
      <w:bodyDiv w:val="1"/>
      <w:marLeft w:val="0"/>
      <w:marRight w:val="0"/>
      <w:marTop w:val="0"/>
      <w:marBottom w:val="0"/>
      <w:divBdr>
        <w:top w:val="none" w:sz="0" w:space="0" w:color="auto"/>
        <w:left w:val="none" w:sz="0" w:space="0" w:color="auto"/>
        <w:bottom w:val="none" w:sz="0" w:space="0" w:color="auto"/>
        <w:right w:val="none" w:sz="0" w:space="0" w:color="auto"/>
      </w:divBdr>
    </w:div>
    <w:div w:id="1400901686">
      <w:bodyDiv w:val="1"/>
      <w:marLeft w:val="0"/>
      <w:marRight w:val="0"/>
      <w:marTop w:val="0"/>
      <w:marBottom w:val="0"/>
      <w:divBdr>
        <w:top w:val="none" w:sz="0" w:space="0" w:color="auto"/>
        <w:left w:val="none" w:sz="0" w:space="0" w:color="auto"/>
        <w:bottom w:val="none" w:sz="0" w:space="0" w:color="auto"/>
        <w:right w:val="none" w:sz="0" w:space="0" w:color="auto"/>
      </w:divBdr>
    </w:div>
    <w:div w:id="1403986192">
      <w:bodyDiv w:val="1"/>
      <w:marLeft w:val="0"/>
      <w:marRight w:val="0"/>
      <w:marTop w:val="0"/>
      <w:marBottom w:val="0"/>
      <w:divBdr>
        <w:top w:val="none" w:sz="0" w:space="0" w:color="auto"/>
        <w:left w:val="none" w:sz="0" w:space="0" w:color="auto"/>
        <w:bottom w:val="none" w:sz="0" w:space="0" w:color="auto"/>
        <w:right w:val="none" w:sz="0" w:space="0" w:color="auto"/>
      </w:divBdr>
    </w:div>
    <w:div w:id="1404139837">
      <w:bodyDiv w:val="1"/>
      <w:marLeft w:val="0"/>
      <w:marRight w:val="0"/>
      <w:marTop w:val="0"/>
      <w:marBottom w:val="0"/>
      <w:divBdr>
        <w:top w:val="none" w:sz="0" w:space="0" w:color="auto"/>
        <w:left w:val="none" w:sz="0" w:space="0" w:color="auto"/>
        <w:bottom w:val="none" w:sz="0" w:space="0" w:color="auto"/>
        <w:right w:val="none" w:sz="0" w:space="0" w:color="auto"/>
      </w:divBdr>
    </w:div>
    <w:div w:id="1406027889">
      <w:bodyDiv w:val="1"/>
      <w:marLeft w:val="0"/>
      <w:marRight w:val="0"/>
      <w:marTop w:val="0"/>
      <w:marBottom w:val="0"/>
      <w:divBdr>
        <w:top w:val="none" w:sz="0" w:space="0" w:color="auto"/>
        <w:left w:val="none" w:sz="0" w:space="0" w:color="auto"/>
        <w:bottom w:val="none" w:sz="0" w:space="0" w:color="auto"/>
        <w:right w:val="none" w:sz="0" w:space="0" w:color="auto"/>
      </w:divBdr>
    </w:div>
    <w:div w:id="1408261580">
      <w:bodyDiv w:val="1"/>
      <w:marLeft w:val="0"/>
      <w:marRight w:val="0"/>
      <w:marTop w:val="0"/>
      <w:marBottom w:val="0"/>
      <w:divBdr>
        <w:top w:val="none" w:sz="0" w:space="0" w:color="auto"/>
        <w:left w:val="none" w:sz="0" w:space="0" w:color="auto"/>
        <w:bottom w:val="none" w:sz="0" w:space="0" w:color="auto"/>
        <w:right w:val="none" w:sz="0" w:space="0" w:color="auto"/>
      </w:divBdr>
    </w:div>
    <w:div w:id="1411000877">
      <w:bodyDiv w:val="1"/>
      <w:marLeft w:val="0"/>
      <w:marRight w:val="0"/>
      <w:marTop w:val="0"/>
      <w:marBottom w:val="0"/>
      <w:divBdr>
        <w:top w:val="none" w:sz="0" w:space="0" w:color="auto"/>
        <w:left w:val="none" w:sz="0" w:space="0" w:color="auto"/>
        <w:bottom w:val="none" w:sz="0" w:space="0" w:color="auto"/>
        <w:right w:val="none" w:sz="0" w:space="0" w:color="auto"/>
      </w:divBdr>
    </w:div>
    <w:div w:id="1411733577">
      <w:bodyDiv w:val="1"/>
      <w:marLeft w:val="0"/>
      <w:marRight w:val="0"/>
      <w:marTop w:val="0"/>
      <w:marBottom w:val="0"/>
      <w:divBdr>
        <w:top w:val="none" w:sz="0" w:space="0" w:color="auto"/>
        <w:left w:val="none" w:sz="0" w:space="0" w:color="auto"/>
        <w:bottom w:val="none" w:sz="0" w:space="0" w:color="auto"/>
        <w:right w:val="none" w:sz="0" w:space="0" w:color="auto"/>
      </w:divBdr>
    </w:div>
    <w:div w:id="1412508248">
      <w:bodyDiv w:val="1"/>
      <w:marLeft w:val="0"/>
      <w:marRight w:val="0"/>
      <w:marTop w:val="0"/>
      <w:marBottom w:val="0"/>
      <w:divBdr>
        <w:top w:val="none" w:sz="0" w:space="0" w:color="auto"/>
        <w:left w:val="none" w:sz="0" w:space="0" w:color="auto"/>
        <w:bottom w:val="none" w:sz="0" w:space="0" w:color="auto"/>
        <w:right w:val="none" w:sz="0" w:space="0" w:color="auto"/>
      </w:divBdr>
    </w:div>
    <w:div w:id="1414863713">
      <w:bodyDiv w:val="1"/>
      <w:marLeft w:val="0"/>
      <w:marRight w:val="0"/>
      <w:marTop w:val="0"/>
      <w:marBottom w:val="0"/>
      <w:divBdr>
        <w:top w:val="none" w:sz="0" w:space="0" w:color="auto"/>
        <w:left w:val="none" w:sz="0" w:space="0" w:color="auto"/>
        <w:bottom w:val="none" w:sz="0" w:space="0" w:color="auto"/>
        <w:right w:val="none" w:sz="0" w:space="0" w:color="auto"/>
      </w:divBdr>
    </w:div>
    <w:div w:id="1414930205">
      <w:bodyDiv w:val="1"/>
      <w:marLeft w:val="0"/>
      <w:marRight w:val="0"/>
      <w:marTop w:val="0"/>
      <w:marBottom w:val="0"/>
      <w:divBdr>
        <w:top w:val="none" w:sz="0" w:space="0" w:color="auto"/>
        <w:left w:val="none" w:sz="0" w:space="0" w:color="auto"/>
        <w:bottom w:val="none" w:sz="0" w:space="0" w:color="auto"/>
        <w:right w:val="none" w:sz="0" w:space="0" w:color="auto"/>
      </w:divBdr>
    </w:div>
    <w:div w:id="1415009246">
      <w:bodyDiv w:val="1"/>
      <w:marLeft w:val="0"/>
      <w:marRight w:val="0"/>
      <w:marTop w:val="0"/>
      <w:marBottom w:val="0"/>
      <w:divBdr>
        <w:top w:val="none" w:sz="0" w:space="0" w:color="auto"/>
        <w:left w:val="none" w:sz="0" w:space="0" w:color="auto"/>
        <w:bottom w:val="none" w:sz="0" w:space="0" w:color="auto"/>
        <w:right w:val="none" w:sz="0" w:space="0" w:color="auto"/>
      </w:divBdr>
    </w:div>
    <w:div w:id="1415321038">
      <w:bodyDiv w:val="1"/>
      <w:marLeft w:val="0"/>
      <w:marRight w:val="0"/>
      <w:marTop w:val="0"/>
      <w:marBottom w:val="0"/>
      <w:divBdr>
        <w:top w:val="none" w:sz="0" w:space="0" w:color="auto"/>
        <w:left w:val="none" w:sz="0" w:space="0" w:color="auto"/>
        <w:bottom w:val="none" w:sz="0" w:space="0" w:color="auto"/>
        <w:right w:val="none" w:sz="0" w:space="0" w:color="auto"/>
      </w:divBdr>
    </w:div>
    <w:div w:id="1415931939">
      <w:bodyDiv w:val="1"/>
      <w:marLeft w:val="0"/>
      <w:marRight w:val="0"/>
      <w:marTop w:val="0"/>
      <w:marBottom w:val="0"/>
      <w:divBdr>
        <w:top w:val="none" w:sz="0" w:space="0" w:color="auto"/>
        <w:left w:val="none" w:sz="0" w:space="0" w:color="auto"/>
        <w:bottom w:val="none" w:sz="0" w:space="0" w:color="auto"/>
        <w:right w:val="none" w:sz="0" w:space="0" w:color="auto"/>
      </w:divBdr>
    </w:div>
    <w:div w:id="1416049660">
      <w:bodyDiv w:val="1"/>
      <w:marLeft w:val="0"/>
      <w:marRight w:val="0"/>
      <w:marTop w:val="0"/>
      <w:marBottom w:val="0"/>
      <w:divBdr>
        <w:top w:val="none" w:sz="0" w:space="0" w:color="auto"/>
        <w:left w:val="none" w:sz="0" w:space="0" w:color="auto"/>
        <w:bottom w:val="none" w:sz="0" w:space="0" w:color="auto"/>
        <w:right w:val="none" w:sz="0" w:space="0" w:color="auto"/>
      </w:divBdr>
    </w:div>
    <w:div w:id="1417676208">
      <w:bodyDiv w:val="1"/>
      <w:marLeft w:val="0"/>
      <w:marRight w:val="0"/>
      <w:marTop w:val="0"/>
      <w:marBottom w:val="0"/>
      <w:divBdr>
        <w:top w:val="none" w:sz="0" w:space="0" w:color="auto"/>
        <w:left w:val="none" w:sz="0" w:space="0" w:color="auto"/>
        <w:bottom w:val="none" w:sz="0" w:space="0" w:color="auto"/>
        <w:right w:val="none" w:sz="0" w:space="0" w:color="auto"/>
      </w:divBdr>
    </w:div>
    <w:div w:id="1417678115">
      <w:bodyDiv w:val="1"/>
      <w:marLeft w:val="0"/>
      <w:marRight w:val="0"/>
      <w:marTop w:val="0"/>
      <w:marBottom w:val="0"/>
      <w:divBdr>
        <w:top w:val="none" w:sz="0" w:space="0" w:color="auto"/>
        <w:left w:val="none" w:sz="0" w:space="0" w:color="auto"/>
        <w:bottom w:val="none" w:sz="0" w:space="0" w:color="auto"/>
        <w:right w:val="none" w:sz="0" w:space="0" w:color="auto"/>
      </w:divBdr>
    </w:div>
    <w:div w:id="1419401630">
      <w:bodyDiv w:val="1"/>
      <w:marLeft w:val="0"/>
      <w:marRight w:val="0"/>
      <w:marTop w:val="0"/>
      <w:marBottom w:val="0"/>
      <w:divBdr>
        <w:top w:val="none" w:sz="0" w:space="0" w:color="auto"/>
        <w:left w:val="none" w:sz="0" w:space="0" w:color="auto"/>
        <w:bottom w:val="none" w:sz="0" w:space="0" w:color="auto"/>
        <w:right w:val="none" w:sz="0" w:space="0" w:color="auto"/>
      </w:divBdr>
    </w:div>
    <w:div w:id="1419524115">
      <w:bodyDiv w:val="1"/>
      <w:marLeft w:val="0"/>
      <w:marRight w:val="0"/>
      <w:marTop w:val="0"/>
      <w:marBottom w:val="0"/>
      <w:divBdr>
        <w:top w:val="none" w:sz="0" w:space="0" w:color="auto"/>
        <w:left w:val="none" w:sz="0" w:space="0" w:color="auto"/>
        <w:bottom w:val="none" w:sz="0" w:space="0" w:color="auto"/>
        <w:right w:val="none" w:sz="0" w:space="0" w:color="auto"/>
      </w:divBdr>
    </w:div>
    <w:div w:id="1420060510">
      <w:bodyDiv w:val="1"/>
      <w:marLeft w:val="0"/>
      <w:marRight w:val="0"/>
      <w:marTop w:val="0"/>
      <w:marBottom w:val="0"/>
      <w:divBdr>
        <w:top w:val="none" w:sz="0" w:space="0" w:color="auto"/>
        <w:left w:val="none" w:sz="0" w:space="0" w:color="auto"/>
        <w:bottom w:val="none" w:sz="0" w:space="0" w:color="auto"/>
        <w:right w:val="none" w:sz="0" w:space="0" w:color="auto"/>
      </w:divBdr>
    </w:div>
    <w:div w:id="1420172170">
      <w:bodyDiv w:val="1"/>
      <w:marLeft w:val="0"/>
      <w:marRight w:val="0"/>
      <w:marTop w:val="0"/>
      <w:marBottom w:val="0"/>
      <w:divBdr>
        <w:top w:val="none" w:sz="0" w:space="0" w:color="auto"/>
        <w:left w:val="none" w:sz="0" w:space="0" w:color="auto"/>
        <w:bottom w:val="none" w:sz="0" w:space="0" w:color="auto"/>
        <w:right w:val="none" w:sz="0" w:space="0" w:color="auto"/>
      </w:divBdr>
    </w:div>
    <w:div w:id="1422293584">
      <w:bodyDiv w:val="1"/>
      <w:marLeft w:val="0"/>
      <w:marRight w:val="0"/>
      <w:marTop w:val="0"/>
      <w:marBottom w:val="0"/>
      <w:divBdr>
        <w:top w:val="none" w:sz="0" w:space="0" w:color="auto"/>
        <w:left w:val="none" w:sz="0" w:space="0" w:color="auto"/>
        <w:bottom w:val="none" w:sz="0" w:space="0" w:color="auto"/>
        <w:right w:val="none" w:sz="0" w:space="0" w:color="auto"/>
      </w:divBdr>
    </w:div>
    <w:div w:id="1428580003">
      <w:bodyDiv w:val="1"/>
      <w:marLeft w:val="0"/>
      <w:marRight w:val="0"/>
      <w:marTop w:val="0"/>
      <w:marBottom w:val="0"/>
      <w:divBdr>
        <w:top w:val="none" w:sz="0" w:space="0" w:color="auto"/>
        <w:left w:val="none" w:sz="0" w:space="0" w:color="auto"/>
        <w:bottom w:val="none" w:sz="0" w:space="0" w:color="auto"/>
        <w:right w:val="none" w:sz="0" w:space="0" w:color="auto"/>
      </w:divBdr>
    </w:div>
    <w:div w:id="1428622780">
      <w:bodyDiv w:val="1"/>
      <w:marLeft w:val="0"/>
      <w:marRight w:val="0"/>
      <w:marTop w:val="0"/>
      <w:marBottom w:val="0"/>
      <w:divBdr>
        <w:top w:val="none" w:sz="0" w:space="0" w:color="auto"/>
        <w:left w:val="none" w:sz="0" w:space="0" w:color="auto"/>
        <w:bottom w:val="none" w:sz="0" w:space="0" w:color="auto"/>
        <w:right w:val="none" w:sz="0" w:space="0" w:color="auto"/>
      </w:divBdr>
    </w:div>
    <w:div w:id="1429156010">
      <w:bodyDiv w:val="1"/>
      <w:marLeft w:val="0"/>
      <w:marRight w:val="0"/>
      <w:marTop w:val="0"/>
      <w:marBottom w:val="0"/>
      <w:divBdr>
        <w:top w:val="none" w:sz="0" w:space="0" w:color="auto"/>
        <w:left w:val="none" w:sz="0" w:space="0" w:color="auto"/>
        <w:bottom w:val="none" w:sz="0" w:space="0" w:color="auto"/>
        <w:right w:val="none" w:sz="0" w:space="0" w:color="auto"/>
      </w:divBdr>
    </w:div>
    <w:div w:id="1430738402">
      <w:bodyDiv w:val="1"/>
      <w:marLeft w:val="0"/>
      <w:marRight w:val="0"/>
      <w:marTop w:val="0"/>
      <w:marBottom w:val="0"/>
      <w:divBdr>
        <w:top w:val="none" w:sz="0" w:space="0" w:color="auto"/>
        <w:left w:val="none" w:sz="0" w:space="0" w:color="auto"/>
        <w:bottom w:val="none" w:sz="0" w:space="0" w:color="auto"/>
        <w:right w:val="none" w:sz="0" w:space="0" w:color="auto"/>
      </w:divBdr>
    </w:div>
    <w:div w:id="1432622837">
      <w:bodyDiv w:val="1"/>
      <w:marLeft w:val="0"/>
      <w:marRight w:val="0"/>
      <w:marTop w:val="0"/>
      <w:marBottom w:val="0"/>
      <w:divBdr>
        <w:top w:val="none" w:sz="0" w:space="0" w:color="auto"/>
        <w:left w:val="none" w:sz="0" w:space="0" w:color="auto"/>
        <w:bottom w:val="none" w:sz="0" w:space="0" w:color="auto"/>
        <w:right w:val="none" w:sz="0" w:space="0" w:color="auto"/>
      </w:divBdr>
    </w:div>
    <w:div w:id="1434665916">
      <w:bodyDiv w:val="1"/>
      <w:marLeft w:val="0"/>
      <w:marRight w:val="0"/>
      <w:marTop w:val="0"/>
      <w:marBottom w:val="0"/>
      <w:divBdr>
        <w:top w:val="none" w:sz="0" w:space="0" w:color="auto"/>
        <w:left w:val="none" w:sz="0" w:space="0" w:color="auto"/>
        <w:bottom w:val="none" w:sz="0" w:space="0" w:color="auto"/>
        <w:right w:val="none" w:sz="0" w:space="0" w:color="auto"/>
      </w:divBdr>
    </w:div>
    <w:div w:id="1435127613">
      <w:bodyDiv w:val="1"/>
      <w:marLeft w:val="0"/>
      <w:marRight w:val="0"/>
      <w:marTop w:val="0"/>
      <w:marBottom w:val="0"/>
      <w:divBdr>
        <w:top w:val="none" w:sz="0" w:space="0" w:color="auto"/>
        <w:left w:val="none" w:sz="0" w:space="0" w:color="auto"/>
        <w:bottom w:val="none" w:sz="0" w:space="0" w:color="auto"/>
        <w:right w:val="none" w:sz="0" w:space="0" w:color="auto"/>
      </w:divBdr>
    </w:div>
    <w:div w:id="1436632635">
      <w:bodyDiv w:val="1"/>
      <w:marLeft w:val="0"/>
      <w:marRight w:val="0"/>
      <w:marTop w:val="0"/>
      <w:marBottom w:val="0"/>
      <w:divBdr>
        <w:top w:val="none" w:sz="0" w:space="0" w:color="auto"/>
        <w:left w:val="none" w:sz="0" w:space="0" w:color="auto"/>
        <w:bottom w:val="none" w:sz="0" w:space="0" w:color="auto"/>
        <w:right w:val="none" w:sz="0" w:space="0" w:color="auto"/>
      </w:divBdr>
    </w:div>
    <w:div w:id="1437166057">
      <w:bodyDiv w:val="1"/>
      <w:marLeft w:val="0"/>
      <w:marRight w:val="0"/>
      <w:marTop w:val="0"/>
      <w:marBottom w:val="0"/>
      <w:divBdr>
        <w:top w:val="none" w:sz="0" w:space="0" w:color="auto"/>
        <w:left w:val="none" w:sz="0" w:space="0" w:color="auto"/>
        <w:bottom w:val="none" w:sz="0" w:space="0" w:color="auto"/>
        <w:right w:val="none" w:sz="0" w:space="0" w:color="auto"/>
      </w:divBdr>
    </w:div>
    <w:div w:id="1437288811">
      <w:bodyDiv w:val="1"/>
      <w:marLeft w:val="0"/>
      <w:marRight w:val="0"/>
      <w:marTop w:val="0"/>
      <w:marBottom w:val="0"/>
      <w:divBdr>
        <w:top w:val="none" w:sz="0" w:space="0" w:color="auto"/>
        <w:left w:val="none" w:sz="0" w:space="0" w:color="auto"/>
        <w:bottom w:val="none" w:sz="0" w:space="0" w:color="auto"/>
        <w:right w:val="none" w:sz="0" w:space="0" w:color="auto"/>
      </w:divBdr>
    </w:div>
    <w:div w:id="1440834195">
      <w:bodyDiv w:val="1"/>
      <w:marLeft w:val="0"/>
      <w:marRight w:val="0"/>
      <w:marTop w:val="0"/>
      <w:marBottom w:val="0"/>
      <w:divBdr>
        <w:top w:val="none" w:sz="0" w:space="0" w:color="auto"/>
        <w:left w:val="none" w:sz="0" w:space="0" w:color="auto"/>
        <w:bottom w:val="none" w:sz="0" w:space="0" w:color="auto"/>
        <w:right w:val="none" w:sz="0" w:space="0" w:color="auto"/>
      </w:divBdr>
    </w:div>
    <w:div w:id="1440836063">
      <w:bodyDiv w:val="1"/>
      <w:marLeft w:val="0"/>
      <w:marRight w:val="0"/>
      <w:marTop w:val="0"/>
      <w:marBottom w:val="0"/>
      <w:divBdr>
        <w:top w:val="none" w:sz="0" w:space="0" w:color="auto"/>
        <w:left w:val="none" w:sz="0" w:space="0" w:color="auto"/>
        <w:bottom w:val="none" w:sz="0" w:space="0" w:color="auto"/>
        <w:right w:val="none" w:sz="0" w:space="0" w:color="auto"/>
      </w:divBdr>
    </w:div>
    <w:div w:id="1441409002">
      <w:bodyDiv w:val="1"/>
      <w:marLeft w:val="0"/>
      <w:marRight w:val="0"/>
      <w:marTop w:val="0"/>
      <w:marBottom w:val="0"/>
      <w:divBdr>
        <w:top w:val="none" w:sz="0" w:space="0" w:color="auto"/>
        <w:left w:val="none" w:sz="0" w:space="0" w:color="auto"/>
        <w:bottom w:val="none" w:sz="0" w:space="0" w:color="auto"/>
        <w:right w:val="none" w:sz="0" w:space="0" w:color="auto"/>
      </w:divBdr>
    </w:div>
    <w:div w:id="1442873286">
      <w:bodyDiv w:val="1"/>
      <w:marLeft w:val="0"/>
      <w:marRight w:val="0"/>
      <w:marTop w:val="0"/>
      <w:marBottom w:val="0"/>
      <w:divBdr>
        <w:top w:val="none" w:sz="0" w:space="0" w:color="auto"/>
        <w:left w:val="none" w:sz="0" w:space="0" w:color="auto"/>
        <w:bottom w:val="none" w:sz="0" w:space="0" w:color="auto"/>
        <w:right w:val="none" w:sz="0" w:space="0" w:color="auto"/>
      </w:divBdr>
    </w:div>
    <w:div w:id="1443189329">
      <w:bodyDiv w:val="1"/>
      <w:marLeft w:val="0"/>
      <w:marRight w:val="0"/>
      <w:marTop w:val="0"/>
      <w:marBottom w:val="0"/>
      <w:divBdr>
        <w:top w:val="none" w:sz="0" w:space="0" w:color="auto"/>
        <w:left w:val="none" w:sz="0" w:space="0" w:color="auto"/>
        <w:bottom w:val="none" w:sz="0" w:space="0" w:color="auto"/>
        <w:right w:val="none" w:sz="0" w:space="0" w:color="auto"/>
      </w:divBdr>
    </w:div>
    <w:div w:id="1445347081">
      <w:bodyDiv w:val="1"/>
      <w:marLeft w:val="0"/>
      <w:marRight w:val="0"/>
      <w:marTop w:val="0"/>
      <w:marBottom w:val="0"/>
      <w:divBdr>
        <w:top w:val="none" w:sz="0" w:space="0" w:color="auto"/>
        <w:left w:val="none" w:sz="0" w:space="0" w:color="auto"/>
        <w:bottom w:val="none" w:sz="0" w:space="0" w:color="auto"/>
        <w:right w:val="none" w:sz="0" w:space="0" w:color="auto"/>
      </w:divBdr>
    </w:div>
    <w:div w:id="1445688423">
      <w:bodyDiv w:val="1"/>
      <w:marLeft w:val="0"/>
      <w:marRight w:val="0"/>
      <w:marTop w:val="0"/>
      <w:marBottom w:val="0"/>
      <w:divBdr>
        <w:top w:val="none" w:sz="0" w:space="0" w:color="auto"/>
        <w:left w:val="none" w:sz="0" w:space="0" w:color="auto"/>
        <w:bottom w:val="none" w:sz="0" w:space="0" w:color="auto"/>
        <w:right w:val="none" w:sz="0" w:space="0" w:color="auto"/>
      </w:divBdr>
    </w:div>
    <w:div w:id="1446003628">
      <w:bodyDiv w:val="1"/>
      <w:marLeft w:val="0"/>
      <w:marRight w:val="0"/>
      <w:marTop w:val="0"/>
      <w:marBottom w:val="0"/>
      <w:divBdr>
        <w:top w:val="none" w:sz="0" w:space="0" w:color="auto"/>
        <w:left w:val="none" w:sz="0" w:space="0" w:color="auto"/>
        <w:bottom w:val="none" w:sz="0" w:space="0" w:color="auto"/>
        <w:right w:val="none" w:sz="0" w:space="0" w:color="auto"/>
      </w:divBdr>
    </w:div>
    <w:div w:id="1447777217">
      <w:bodyDiv w:val="1"/>
      <w:marLeft w:val="0"/>
      <w:marRight w:val="0"/>
      <w:marTop w:val="0"/>
      <w:marBottom w:val="0"/>
      <w:divBdr>
        <w:top w:val="none" w:sz="0" w:space="0" w:color="auto"/>
        <w:left w:val="none" w:sz="0" w:space="0" w:color="auto"/>
        <w:bottom w:val="none" w:sz="0" w:space="0" w:color="auto"/>
        <w:right w:val="none" w:sz="0" w:space="0" w:color="auto"/>
      </w:divBdr>
    </w:div>
    <w:div w:id="1447892214">
      <w:bodyDiv w:val="1"/>
      <w:marLeft w:val="0"/>
      <w:marRight w:val="0"/>
      <w:marTop w:val="0"/>
      <w:marBottom w:val="0"/>
      <w:divBdr>
        <w:top w:val="none" w:sz="0" w:space="0" w:color="auto"/>
        <w:left w:val="none" w:sz="0" w:space="0" w:color="auto"/>
        <w:bottom w:val="none" w:sz="0" w:space="0" w:color="auto"/>
        <w:right w:val="none" w:sz="0" w:space="0" w:color="auto"/>
      </w:divBdr>
    </w:div>
    <w:div w:id="1448157542">
      <w:bodyDiv w:val="1"/>
      <w:marLeft w:val="0"/>
      <w:marRight w:val="0"/>
      <w:marTop w:val="0"/>
      <w:marBottom w:val="0"/>
      <w:divBdr>
        <w:top w:val="none" w:sz="0" w:space="0" w:color="auto"/>
        <w:left w:val="none" w:sz="0" w:space="0" w:color="auto"/>
        <w:bottom w:val="none" w:sz="0" w:space="0" w:color="auto"/>
        <w:right w:val="none" w:sz="0" w:space="0" w:color="auto"/>
      </w:divBdr>
    </w:div>
    <w:div w:id="1449935756">
      <w:bodyDiv w:val="1"/>
      <w:marLeft w:val="0"/>
      <w:marRight w:val="0"/>
      <w:marTop w:val="0"/>
      <w:marBottom w:val="0"/>
      <w:divBdr>
        <w:top w:val="none" w:sz="0" w:space="0" w:color="auto"/>
        <w:left w:val="none" w:sz="0" w:space="0" w:color="auto"/>
        <w:bottom w:val="none" w:sz="0" w:space="0" w:color="auto"/>
        <w:right w:val="none" w:sz="0" w:space="0" w:color="auto"/>
      </w:divBdr>
    </w:div>
    <w:div w:id="1450591378">
      <w:bodyDiv w:val="1"/>
      <w:marLeft w:val="0"/>
      <w:marRight w:val="0"/>
      <w:marTop w:val="0"/>
      <w:marBottom w:val="0"/>
      <w:divBdr>
        <w:top w:val="none" w:sz="0" w:space="0" w:color="auto"/>
        <w:left w:val="none" w:sz="0" w:space="0" w:color="auto"/>
        <w:bottom w:val="none" w:sz="0" w:space="0" w:color="auto"/>
        <w:right w:val="none" w:sz="0" w:space="0" w:color="auto"/>
      </w:divBdr>
    </w:div>
    <w:div w:id="1452357650">
      <w:bodyDiv w:val="1"/>
      <w:marLeft w:val="0"/>
      <w:marRight w:val="0"/>
      <w:marTop w:val="0"/>
      <w:marBottom w:val="0"/>
      <w:divBdr>
        <w:top w:val="none" w:sz="0" w:space="0" w:color="auto"/>
        <w:left w:val="none" w:sz="0" w:space="0" w:color="auto"/>
        <w:bottom w:val="none" w:sz="0" w:space="0" w:color="auto"/>
        <w:right w:val="none" w:sz="0" w:space="0" w:color="auto"/>
      </w:divBdr>
    </w:div>
    <w:div w:id="1454330612">
      <w:bodyDiv w:val="1"/>
      <w:marLeft w:val="0"/>
      <w:marRight w:val="0"/>
      <w:marTop w:val="0"/>
      <w:marBottom w:val="0"/>
      <w:divBdr>
        <w:top w:val="none" w:sz="0" w:space="0" w:color="auto"/>
        <w:left w:val="none" w:sz="0" w:space="0" w:color="auto"/>
        <w:bottom w:val="none" w:sz="0" w:space="0" w:color="auto"/>
        <w:right w:val="none" w:sz="0" w:space="0" w:color="auto"/>
      </w:divBdr>
    </w:div>
    <w:div w:id="1456632793">
      <w:bodyDiv w:val="1"/>
      <w:marLeft w:val="0"/>
      <w:marRight w:val="0"/>
      <w:marTop w:val="0"/>
      <w:marBottom w:val="0"/>
      <w:divBdr>
        <w:top w:val="none" w:sz="0" w:space="0" w:color="auto"/>
        <w:left w:val="none" w:sz="0" w:space="0" w:color="auto"/>
        <w:bottom w:val="none" w:sz="0" w:space="0" w:color="auto"/>
        <w:right w:val="none" w:sz="0" w:space="0" w:color="auto"/>
      </w:divBdr>
    </w:div>
    <w:div w:id="1459029972">
      <w:bodyDiv w:val="1"/>
      <w:marLeft w:val="0"/>
      <w:marRight w:val="0"/>
      <w:marTop w:val="0"/>
      <w:marBottom w:val="0"/>
      <w:divBdr>
        <w:top w:val="none" w:sz="0" w:space="0" w:color="auto"/>
        <w:left w:val="none" w:sz="0" w:space="0" w:color="auto"/>
        <w:bottom w:val="none" w:sz="0" w:space="0" w:color="auto"/>
        <w:right w:val="none" w:sz="0" w:space="0" w:color="auto"/>
      </w:divBdr>
    </w:div>
    <w:div w:id="1460414565">
      <w:bodyDiv w:val="1"/>
      <w:marLeft w:val="0"/>
      <w:marRight w:val="0"/>
      <w:marTop w:val="0"/>
      <w:marBottom w:val="0"/>
      <w:divBdr>
        <w:top w:val="none" w:sz="0" w:space="0" w:color="auto"/>
        <w:left w:val="none" w:sz="0" w:space="0" w:color="auto"/>
        <w:bottom w:val="none" w:sz="0" w:space="0" w:color="auto"/>
        <w:right w:val="none" w:sz="0" w:space="0" w:color="auto"/>
      </w:divBdr>
    </w:div>
    <w:div w:id="1461724165">
      <w:bodyDiv w:val="1"/>
      <w:marLeft w:val="0"/>
      <w:marRight w:val="0"/>
      <w:marTop w:val="0"/>
      <w:marBottom w:val="0"/>
      <w:divBdr>
        <w:top w:val="none" w:sz="0" w:space="0" w:color="auto"/>
        <w:left w:val="none" w:sz="0" w:space="0" w:color="auto"/>
        <w:bottom w:val="none" w:sz="0" w:space="0" w:color="auto"/>
        <w:right w:val="none" w:sz="0" w:space="0" w:color="auto"/>
      </w:divBdr>
    </w:div>
    <w:div w:id="1462501945">
      <w:bodyDiv w:val="1"/>
      <w:marLeft w:val="0"/>
      <w:marRight w:val="0"/>
      <w:marTop w:val="0"/>
      <w:marBottom w:val="0"/>
      <w:divBdr>
        <w:top w:val="none" w:sz="0" w:space="0" w:color="auto"/>
        <w:left w:val="none" w:sz="0" w:space="0" w:color="auto"/>
        <w:bottom w:val="none" w:sz="0" w:space="0" w:color="auto"/>
        <w:right w:val="none" w:sz="0" w:space="0" w:color="auto"/>
      </w:divBdr>
    </w:div>
    <w:div w:id="1462846926">
      <w:bodyDiv w:val="1"/>
      <w:marLeft w:val="0"/>
      <w:marRight w:val="0"/>
      <w:marTop w:val="0"/>
      <w:marBottom w:val="0"/>
      <w:divBdr>
        <w:top w:val="none" w:sz="0" w:space="0" w:color="auto"/>
        <w:left w:val="none" w:sz="0" w:space="0" w:color="auto"/>
        <w:bottom w:val="none" w:sz="0" w:space="0" w:color="auto"/>
        <w:right w:val="none" w:sz="0" w:space="0" w:color="auto"/>
      </w:divBdr>
    </w:div>
    <w:div w:id="1463308283">
      <w:bodyDiv w:val="1"/>
      <w:marLeft w:val="0"/>
      <w:marRight w:val="0"/>
      <w:marTop w:val="0"/>
      <w:marBottom w:val="0"/>
      <w:divBdr>
        <w:top w:val="none" w:sz="0" w:space="0" w:color="auto"/>
        <w:left w:val="none" w:sz="0" w:space="0" w:color="auto"/>
        <w:bottom w:val="none" w:sz="0" w:space="0" w:color="auto"/>
        <w:right w:val="none" w:sz="0" w:space="0" w:color="auto"/>
      </w:divBdr>
    </w:div>
    <w:div w:id="1464888162">
      <w:bodyDiv w:val="1"/>
      <w:marLeft w:val="0"/>
      <w:marRight w:val="0"/>
      <w:marTop w:val="0"/>
      <w:marBottom w:val="0"/>
      <w:divBdr>
        <w:top w:val="none" w:sz="0" w:space="0" w:color="auto"/>
        <w:left w:val="none" w:sz="0" w:space="0" w:color="auto"/>
        <w:bottom w:val="none" w:sz="0" w:space="0" w:color="auto"/>
        <w:right w:val="none" w:sz="0" w:space="0" w:color="auto"/>
      </w:divBdr>
    </w:div>
    <w:div w:id="1465392674">
      <w:bodyDiv w:val="1"/>
      <w:marLeft w:val="0"/>
      <w:marRight w:val="0"/>
      <w:marTop w:val="0"/>
      <w:marBottom w:val="0"/>
      <w:divBdr>
        <w:top w:val="none" w:sz="0" w:space="0" w:color="auto"/>
        <w:left w:val="none" w:sz="0" w:space="0" w:color="auto"/>
        <w:bottom w:val="none" w:sz="0" w:space="0" w:color="auto"/>
        <w:right w:val="none" w:sz="0" w:space="0" w:color="auto"/>
      </w:divBdr>
    </w:div>
    <w:div w:id="1466312572">
      <w:bodyDiv w:val="1"/>
      <w:marLeft w:val="0"/>
      <w:marRight w:val="0"/>
      <w:marTop w:val="0"/>
      <w:marBottom w:val="0"/>
      <w:divBdr>
        <w:top w:val="none" w:sz="0" w:space="0" w:color="auto"/>
        <w:left w:val="none" w:sz="0" w:space="0" w:color="auto"/>
        <w:bottom w:val="none" w:sz="0" w:space="0" w:color="auto"/>
        <w:right w:val="none" w:sz="0" w:space="0" w:color="auto"/>
      </w:divBdr>
    </w:div>
    <w:div w:id="1467314145">
      <w:bodyDiv w:val="1"/>
      <w:marLeft w:val="0"/>
      <w:marRight w:val="0"/>
      <w:marTop w:val="0"/>
      <w:marBottom w:val="0"/>
      <w:divBdr>
        <w:top w:val="none" w:sz="0" w:space="0" w:color="auto"/>
        <w:left w:val="none" w:sz="0" w:space="0" w:color="auto"/>
        <w:bottom w:val="none" w:sz="0" w:space="0" w:color="auto"/>
        <w:right w:val="none" w:sz="0" w:space="0" w:color="auto"/>
      </w:divBdr>
    </w:div>
    <w:div w:id="1468813527">
      <w:bodyDiv w:val="1"/>
      <w:marLeft w:val="0"/>
      <w:marRight w:val="0"/>
      <w:marTop w:val="0"/>
      <w:marBottom w:val="0"/>
      <w:divBdr>
        <w:top w:val="none" w:sz="0" w:space="0" w:color="auto"/>
        <w:left w:val="none" w:sz="0" w:space="0" w:color="auto"/>
        <w:bottom w:val="none" w:sz="0" w:space="0" w:color="auto"/>
        <w:right w:val="none" w:sz="0" w:space="0" w:color="auto"/>
      </w:divBdr>
    </w:div>
    <w:div w:id="1469282816">
      <w:bodyDiv w:val="1"/>
      <w:marLeft w:val="0"/>
      <w:marRight w:val="0"/>
      <w:marTop w:val="0"/>
      <w:marBottom w:val="0"/>
      <w:divBdr>
        <w:top w:val="none" w:sz="0" w:space="0" w:color="auto"/>
        <w:left w:val="none" w:sz="0" w:space="0" w:color="auto"/>
        <w:bottom w:val="none" w:sz="0" w:space="0" w:color="auto"/>
        <w:right w:val="none" w:sz="0" w:space="0" w:color="auto"/>
      </w:divBdr>
    </w:div>
    <w:div w:id="1471708638">
      <w:bodyDiv w:val="1"/>
      <w:marLeft w:val="0"/>
      <w:marRight w:val="0"/>
      <w:marTop w:val="0"/>
      <w:marBottom w:val="0"/>
      <w:divBdr>
        <w:top w:val="none" w:sz="0" w:space="0" w:color="auto"/>
        <w:left w:val="none" w:sz="0" w:space="0" w:color="auto"/>
        <w:bottom w:val="none" w:sz="0" w:space="0" w:color="auto"/>
        <w:right w:val="none" w:sz="0" w:space="0" w:color="auto"/>
      </w:divBdr>
    </w:div>
    <w:div w:id="1473330226">
      <w:bodyDiv w:val="1"/>
      <w:marLeft w:val="0"/>
      <w:marRight w:val="0"/>
      <w:marTop w:val="0"/>
      <w:marBottom w:val="0"/>
      <w:divBdr>
        <w:top w:val="none" w:sz="0" w:space="0" w:color="auto"/>
        <w:left w:val="none" w:sz="0" w:space="0" w:color="auto"/>
        <w:bottom w:val="none" w:sz="0" w:space="0" w:color="auto"/>
        <w:right w:val="none" w:sz="0" w:space="0" w:color="auto"/>
      </w:divBdr>
    </w:div>
    <w:div w:id="1473333060">
      <w:bodyDiv w:val="1"/>
      <w:marLeft w:val="0"/>
      <w:marRight w:val="0"/>
      <w:marTop w:val="0"/>
      <w:marBottom w:val="0"/>
      <w:divBdr>
        <w:top w:val="none" w:sz="0" w:space="0" w:color="auto"/>
        <w:left w:val="none" w:sz="0" w:space="0" w:color="auto"/>
        <w:bottom w:val="none" w:sz="0" w:space="0" w:color="auto"/>
        <w:right w:val="none" w:sz="0" w:space="0" w:color="auto"/>
      </w:divBdr>
    </w:div>
    <w:div w:id="1477986420">
      <w:bodyDiv w:val="1"/>
      <w:marLeft w:val="0"/>
      <w:marRight w:val="0"/>
      <w:marTop w:val="0"/>
      <w:marBottom w:val="0"/>
      <w:divBdr>
        <w:top w:val="none" w:sz="0" w:space="0" w:color="auto"/>
        <w:left w:val="none" w:sz="0" w:space="0" w:color="auto"/>
        <w:bottom w:val="none" w:sz="0" w:space="0" w:color="auto"/>
        <w:right w:val="none" w:sz="0" w:space="0" w:color="auto"/>
      </w:divBdr>
    </w:div>
    <w:div w:id="1481120678">
      <w:bodyDiv w:val="1"/>
      <w:marLeft w:val="0"/>
      <w:marRight w:val="0"/>
      <w:marTop w:val="0"/>
      <w:marBottom w:val="0"/>
      <w:divBdr>
        <w:top w:val="none" w:sz="0" w:space="0" w:color="auto"/>
        <w:left w:val="none" w:sz="0" w:space="0" w:color="auto"/>
        <w:bottom w:val="none" w:sz="0" w:space="0" w:color="auto"/>
        <w:right w:val="none" w:sz="0" w:space="0" w:color="auto"/>
      </w:divBdr>
    </w:div>
    <w:div w:id="1482233754">
      <w:bodyDiv w:val="1"/>
      <w:marLeft w:val="0"/>
      <w:marRight w:val="0"/>
      <w:marTop w:val="0"/>
      <w:marBottom w:val="0"/>
      <w:divBdr>
        <w:top w:val="none" w:sz="0" w:space="0" w:color="auto"/>
        <w:left w:val="none" w:sz="0" w:space="0" w:color="auto"/>
        <w:bottom w:val="none" w:sz="0" w:space="0" w:color="auto"/>
        <w:right w:val="none" w:sz="0" w:space="0" w:color="auto"/>
      </w:divBdr>
    </w:div>
    <w:div w:id="1485775299">
      <w:bodyDiv w:val="1"/>
      <w:marLeft w:val="0"/>
      <w:marRight w:val="0"/>
      <w:marTop w:val="0"/>
      <w:marBottom w:val="0"/>
      <w:divBdr>
        <w:top w:val="none" w:sz="0" w:space="0" w:color="auto"/>
        <w:left w:val="none" w:sz="0" w:space="0" w:color="auto"/>
        <w:bottom w:val="none" w:sz="0" w:space="0" w:color="auto"/>
        <w:right w:val="none" w:sz="0" w:space="0" w:color="auto"/>
      </w:divBdr>
    </w:div>
    <w:div w:id="1486969344">
      <w:bodyDiv w:val="1"/>
      <w:marLeft w:val="0"/>
      <w:marRight w:val="0"/>
      <w:marTop w:val="0"/>
      <w:marBottom w:val="0"/>
      <w:divBdr>
        <w:top w:val="none" w:sz="0" w:space="0" w:color="auto"/>
        <w:left w:val="none" w:sz="0" w:space="0" w:color="auto"/>
        <w:bottom w:val="none" w:sz="0" w:space="0" w:color="auto"/>
        <w:right w:val="none" w:sz="0" w:space="0" w:color="auto"/>
      </w:divBdr>
    </w:div>
    <w:div w:id="1488473569">
      <w:bodyDiv w:val="1"/>
      <w:marLeft w:val="0"/>
      <w:marRight w:val="0"/>
      <w:marTop w:val="0"/>
      <w:marBottom w:val="0"/>
      <w:divBdr>
        <w:top w:val="none" w:sz="0" w:space="0" w:color="auto"/>
        <w:left w:val="none" w:sz="0" w:space="0" w:color="auto"/>
        <w:bottom w:val="none" w:sz="0" w:space="0" w:color="auto"/>
        <w:right w:val="none" w:sz="0" w:space="0" w:color="auto"/>
      </w:divBdr>
    </w:div>
    <w:div w:id="1489976279">
      <w:bodyDiv w:val="1"/>
      <w:marLeft w:val="0"/>
      <w:marRight w:val="0"/>
      <w:marTop w:val="0"/>
      <w:marBottom w:val="0"/>
      <w:divBdr>
        <w:top w:val="none" w:sz="0" w:space="0" w:color="auto"/>
        <w:left w:val="none" w:sz="0" w:space="0" w:color="auto"/>
        <w:bottom w:val="none" w:sz="0" w:space="0" w:color="auto"/>
        <w:right w:val="none" w:sz="0" w:space="0" w:color="auto"/>
      </w:divBdr>
    </w:div>
    <w:div w:id="1490050399">
      <w:bodyDiv w:val="1"/>
      <w:marLeft w:val="0"/>
      <w:marRight w:val="0"/>
      <w:marTop w:val="0"/>
      <w:marBottom w:val="0"/>
      <w:divBdr>
        <w:top w:val="none" w:sz="0" w:space="0" w:color="auto"/>
        <w:left w:val="none" w:sz="0" w:space="0" w:color="auto"/>
        <w:bottom w:val="none" w:sz="0" w:space="0" w:color="auto"/>
        <w:right w:val="none" w:sz="0" w:space="0" w:color="auto"/>
      </w:divBdr>
    </w:div>
    <w:div w:id="1491091665">
      <w:bodyDiv w:val="1"/>
      <w:marLeft w:val="0"/>
      <w:marRight w:val="0"/>
      <w:marTop w:val="0"/>
      <w:marBottom w:val="0"/>
      <w:divBdr>
        <w:top w:val="none" w:sz="0" w:space="0" w:color="auto"/>
        <w:left w:val="none" w:sz="0" w:space="0" w:color="auto"/>
        <w:bottom w:val="none" w:sz="0" w:space="0" w:color="auto"/>
        <w:right w:val="none" w:sz="0" w:space="0" w:color="auto"/>
      </w:divBdr>
    </w:div>
    <w:div w:id="1491142037">
      <w:bodyDiv w:val="1"/>
      <w:marLeft w:val="0"/>
      <w:marRight w:val="0"/>
      <w:marTop w:val="0"/>
      <w:marBottom w:val="0"/>
      <w:divBdr>
        <w:top w:val="none" w:sz="0" w:space="0" w:color="auto"/>
        <w:left w:val="none" w:sz="0" w:space="0" w:color="auto"/>
        <w:bottom w:val="none" w:sz="0" w:space="0" w:color="auto"/>
        <w:right w:val="none" w:sz="0" w:space="0" w:color="auto"/>
      </w:divBdr>
    </w:div>
    <w:div w:id="1492941316">
      <w:bodyDiv w:val="1"/>
      <w:marLeft w:val="0"/>
      <w:marRight w:val="0"/>
      <w:marTop w:val="0"/>
      <w:marBottom w:val="0"/>
      <w:divBdr>
        <w:top w:val="none" w:sz="0" w:space="0" w:color="auto"/>
        <w:left w:val="none" w:sz="0" w:space="0" w:color="auto"/>
        <w:bottom w:val="none" w:sz="0" w:space="0" w:color="auto"/>
        <w:right w:val="none" w:sz="0" w:space="0" w:color="auto"/>
      </w:divBdr>
    </w:div>
    <w:div w:id="1496147536">
      <w:bodyDiv w:val="1"/>
      <w:marLeft w:val="0"/>
      <w:marRight w:val="0"/>
      <w:marTop w:val="0"/>
      <w:marBottom w:val="0"/>
      <w:divBdr>
        <w:top w:val="none" w:sz="0" w:space="0" w:color="auto"/>
        <w:left w:val="none" w:sz="0" w:space="0" w:color="auto"/>
        <w:bottom w:val="none" w:sz="0" w:space="0" w:color="auto"/>
        <w:right w:val="none" w:sz="0" w:space="0" w:color="auto"/>
      </w:divBdr>
    </w:div>
    <w:div w:id="1499809208">
      <w:bodyDiv w:val="1"/>
      <w:marLeft w:val="0"/>
      <w:marRight w:val="0"/>
      <w:marTop w:val="0"/>
      <w:marBottom w:val="0"/>
      <w:divBdr>
        <w:top w:val="none" w:sz="0" w:space="0" w:color="auto"/>
        <w:left w:val="none" w:sz="0" w:space="0" w:color="auto"/>
        <w:bottom w:val="none" w:sz="0" w:space="0" w:color="auto"/>
        <w:right w:val="none" w:sz="0" w:space="0" w:color="auto"/>
      </w:divBdr>
    </w:div>
    <w:div w:id="1500075982">
      <w:bodyDiv w:val="1"/>
      <w:marLeft w:val="0"/>
      <w:marRight w:val="0"/>
      <w:marTop w:val="0"/>
      <w:marBottom w:val="0"/>
      <w:divBdr>
        <w:top w:val="none" w:sz="0" w:space="0" w:color="auto"/>
        <w:left w:val="none" w:sz="0" w:space="0" w:color="auto"/>
        <w:bottom w:val="none" w:sz="0" w:space="0" w:color="auto"/>
        <w:right w:val="none" w:sz="0" w:space="0" w:color="auto"/>
      </w:divBdr>
    </w:div>
    <w:div w:id="1500853214">
      <w:bodyDiv w:val="1"/>
      <w:marLeft w:val="0"/>
      <w:marRight w:val="0"/>
      <w:marTop w:val="0"/>
      <w:marBottom w:val="0"/>
      <w:divBdr>
        <w:top w:val="none" w:sz="0" w:space="0" w:color="auto"/>
        <w:left w:val="none" w:sz="0" w:space="0" w:color="auto"/>
        <w:bottom w:val="none" w:sz="0" w:space="0" w:color="auto"/>
        <w:right w:val="none" w:sz="0" w:space="0" w:color="auto"/>
      </w:divBdr>
    </w:div>
    <w:div w:id="1501919839">
      <w:bodyDiv w:val="1"/>
      <w:marLeft w:val="0"/>
      <w:marRight w:val="0"/>
      <w:marTop w:val="0"/>
      <w:marBottom w:val="0"/>
      <w:divBdr>
        <w:top w:val="none" w:sz="0" w:space="0" w:color="auto"/>
        <w:left w:val="none" w:sz="0" w:space="0" w:color="auto"/>
        <w:bottom w:val="none" w:sz="0" w:space="0" w:color="auto"/>
        <w:right w:val="none" w:sz="0" w:space="0" w:color="auto"/>
      </w:divBdr>
    </w:div>
    <w:div w:id="1502040731">
      <w:bodyDiv w:val="1"/>
      <w:marLeft w:val="0"/>
      <w:marRight w:val="0"/>
      <w:marTop w:val="0"/>
      <w:marBottom w:val="0"/>
      <w:divBdr>
        <w:top w:val="none" w:sz="0" w:space="0" w:color="auto"/>
        <w:left w:val="none" w:sz="0" w:space="0" w:color="auto"/>
        <w:bottom w:val="none" w:sz="0" w:space="0" w:color="auto"/>
        <w:right w:val="none" w:sz="0" w:space="0" w:color="auto"/>
      </w:divBdr>
    </w:div>
    <w:div w:id="1504467891">
      <w:bodyDiv w:val="1"/>
      <w:marLeft w:val="0"/>
      <w:marRight w:val="0"/>
      <w:marTop w:val="0"/>
      <w:marBottom w:val="0"/>
      <w:divBdr>
        <w:top w:val="none" w:sz="0" w:space="0" w:color="auto"/>
        <w:left w:val="none" w:sz="0" w:space="0" w:color="auto"/>
        <w:bottom w:val="none" w:sz="0" w:space="0" w:color="auto"/>
        <w:right w:val="none" w:sz="0" w:space="0" w:color="auto"/>
      </w:divBdr>
    </w:div>
    <w:div w:id="1505828185">
      <w:bodyDiv w:val="1"/>
      <w:marLeft w:val="0"/>
      <w:marRight w:val="0"/>
      <w:marTop w:val="0"/>
      <w:marBottom w:val="0"/>
      <w:divBdr>
        <w:top w:val="none" w:sz="0" w:space="0" w:color="auto"/>
        <w:left w:val="none" w:sz="0" w:space="0" w:color="auto"/>
        <w:bottom w:val="none" w:sz="0" w:space="0" w:color="auto"/>
        <w:right w:val="none" w:sz="0" w:space="0" w:color="auto"/>
      </w:divBdr>
    </w:div>
    <w:div w:id="1506359630">
      <w:bodyDiv w:val="1"/>
      <w:marLeft w:val="0"/>
      <w:marRight w:val="0"/>
      <w:marTop w:val="0"/>
      <w:marBottom w:val="0"/>
      <w:divBdr>
        <w:top w:val="none" w:sz="0" w:space="0" w:color="auto"/>
        <w:left w:val="none" w:sz="0" w:space="0" w:color="auto"/>
        <w:bottom w:val="none" w:sz="0" w:space="0" w:color="auto"/>
        <w:right w:val="none" w:sz="0" w:space="0" w:color="auto"/>
      </w:divBdr>
    </w:div>
    <w:div w:id="1506943184">
      <w:bodyDiv w:val="1"/>
      <w:marLeft w:val="0"/>
      <w:marRight w:val="0"/>
      <w:marTop w:val="0"/>
      <w:marBottom w:val="0"/>
      <w:divBdr>
        <w:top w:val="none" w:sz="0" w:space="0" w:color="auto"/>
        <w:left w:val="none" w:sz="0" w:space="0" w:color="auto"/>
        <w:bottom w:val="none" w:sz="0" w:space="0" w:color="auto"/>
        <w:right w:val="none" w:sz="0" w:space="0" w:color="auto"/>
      </w:divBdr>
    </w:div>
    <w:div w:id="1507280464">
      <w:bodyDiv w:val="1"/>
      <w:marLeft w:val="0"/>
      <w:marRight w:val="0"/>
      <w:marTop w:val="0"/>
      <w:marBottom w:val="0"/>
      <w:divBdr>
        <w:top w:val="none" w:sz="0" w:space="0" w:color="auto"/>
        <w:left w:val="none" w:sz="0" w:space="0" w:color="auto"/>
        <w:bottom w:val="none" w:sz="0" w:space="0" w:color="auto"/>
        <w:right w:val="none" w:sz="0" w:space="0" w:color="auto"/>
      </w:divBdr>
    </w:div>
    <w:div w:id="1512840283">
      <w:bodyDiv w:val="1"/>
      <w:marLeft w:val="0"/>
      <w:marRight w:val="0"/>
      <w:marTop w:val="0"/>
      <w:marBottom w:val="0"/>
      <w:divBdr>
        <w:top w:val="none" w:sz="0" w:space="0" w:color="auto"/>
        <w:left w:val="none" w:sz="0" w:space="0" w:color="auto"/>
        <w:bottom w:val="none" w:sz="0" w:space="0" w:color="auto"/>
        <w:right w:val="none" w:sz="0" w:space="0" w:color="auto"/>
      </w:divBdr>
    </w:div>
    <w:div w:id="1514345969">
      <w:bodyDiv w:val="1"/>
      <w:marLeft w:val="0"/>
      <w:marRight w:val="0"/>
      <w:marTop w:val="0"/>
      <w:marBottom w:val="0"/>
      <w:divBdr>
        <w:top w:val="none" w:sz="0" w:space="0" w:color="auto"/>
        <w:left w:val="none" w:sz="0" w:space="0" w:color="auto"/>
        <w:bottom w:val="none" w:sz="0" w:space="0" w:color="auto"/>
        <w:right w:val="none" w:sz="0" w:space="0" w:color="auto"/>
      </w:divBdr>
    </w:div>
    <w:div w:id="1516336741">
      <w:bodyDiv w:val="1"/>
      <w:marLeft w:val="0"/>
      <w:marRight w:val="0"/>
      <w:marTop w:val="0"/>
      <w:marBottom w:val="0"/>
      <w:divBdr>
        <w:top w:val="none" w:sz="0" w:space="0" w:color="auto"/>
        <w:left w:val="none" w:sz="0" w:space="0" w:color="auto"/>
        <w:bottom w:val="none" w:sz="0" w:space="0" w:color="auto"/>
        <w:right w:val="none" w:sz="0" w:space="0" w:color="auto"/>
      </w:divBdr>
    </w:div>
    <w:div w:id="1517500633">
      <w:bodyDiv w:val="1"/>
      <w:marLeft w:val="0"/>
      <w:marRight w:val="0"/>
      <w:marTop w:val="0"/>
      <w:marBottom w:val="0"/>
      <w:divBdr>
        <w:top w:val="none" w:sz="0" w:space="0" w:color="auto"/>
        <w:left w:val="none" w:sz="0" w:space="0" w:color="auto"/>
        <w:bottom w:val="none" w:sz="0" w:space="0" w:color="auto"/>
        <w:right w:val="none" w:sz="0" w:space="0" w:color="auto"/>
      </w:divBdr>
    </w:div>
    <w:div w:id="1519125323">
      <w:bodyDiv w:val="1"/>
      <w:marLeft w:val="0"/>
      <w:marRight w:val="0"/>
      <w:marTop w:val="0"/>
      <w:marBottom w:val="0"/>
      <w:divBdr>
        <w:top w:val="none" w:sz="0" w:space="0" w:color="auto"/>
        <w:left w:val="none" w:sz="0" w:space="0" w:color="auto"/>
        <w:bottom w:val="none" w:sz="0" w:space="0" w:color="auto"/>
        <w:right w:val="none" w:sz="0" w:space="0" w:color="auto"/>
      </w:divBdr>
    </w:div>
    <w:div w:id="1519807191">
      <w:bodyDiv w:val="1"/>
      <w:marLeft w:val="0"/>
      <w:marRight w:val="0"/>
      <w:marTop w:val="0"/>
      <w:marBottom w:val="0"/>
      <w:divBdr>
        <w:top w:val="none" w:sz="0" w:space="0" w:color="auto"/>
        <w:left w:val="none" w:sz="0" w:space="0" w:color="auto"/>
        <w:bottom w:val="none" w:sz="0" w:space="0" w:color="auto"/>
        <w:right w:val="none" w:sz="0" w:space="0" w:color="auto"/>
      </w:divBdr>
    </w:div>
    <w:div w:id="1522165040">
      <w:bodyDiv w:val="1"/>
      <w:marLeft w:val="0"/>
      <w:marRight w:val="0"/>
      <w:marTop w:val="0"/>
      <w:marBottom w:val="0"/>
      <w:divBdr>
        <w:top w:val="none" w:sz="0" w:space="0" w:color="auto"/>
        <w:left w:val="none" w:sz="0" w:space="0" w:color="auto"/>
        <w:bottom w:val="none" w:sz="0" w:space="0" w:color="auto"/>
        <w:right w:val="none" w:sz="0" w:space="0" w:color="auto"/>
      </w:divBdr>
    </w:div>
    <w:div w:id="1523126925">
      <w:bodyDiv w:val="1"/>
      <w:marLeft w:val="0"/>
      <w:marRight w:val="0"/>
      <w:marTop w:val="0"/>
      <w:marBottom w:val="0"/>
      <w:divBdr>
        <w:top w:val="none" w:sz="0" w:space="0" w:color="auto"/>
        <w:left w:val="none" w:sz="0" w:space="0" w:color="auto"/>
        <w:bottom w:val="none" w:sz="0" w:space="0" w:color="auto"/>
        <w:right w:val="none" w:sz="0" w:space="0" w:color="auto"/>
      </w:divBdr>
    </w:div>
    <w:div w:id="1525051703">
      <w:bodyDiv w:val="1"/>
      <w:marLeft w:val="0"/>
      <w:marRight w:val="0"/>
      <w:marTop w:val="0"/>
      <w:marBottom w:val="0"/>
      <w:divBdr>
        <w:top w:val="none" w:sz="0" w:space="0" w:color="auto"/>
        <w:left w:val="none" w:sz="0" w:space="0" w:color="auto"/>
        <w:bottom w:val="none" w:sz="0" w:space="0" w:color="auto"/>
        <w:right w:val="none" w:sz="0" w:space="0" w:color="auto"/>
      </w:divBdr>
    </w:div>
    <w:div w:id="1529872755">
      <w:bodyDiv w:val="1"/>
      <w:marLeft w:val="0"/>
      <w:marRight w:val="0"/>
      <w:marTop w:val="0"/>
      <w:marBottom w:val="0"/>
      <w:divBdr>
        <w:top w:val="none" w:sz="0" w:space="0" w:color="auto"/>
        <w:left w:val="none" w:sz="0" w:space="0" w:color="auto"/>
        <w:bottom w:val="none" w:sz="0" w:space="0" w:color="auto"/>
        <w:right w:val="none" w:sz="0" w:space="0" w:color="auto"/>
      </w:divBdr>
    </w:div>
    <w:div w:id="1530609982">
      <w:bodyDiv w:val="1"/>
      <w:marLeft w:val="0"/>
      <w:marRight w:val="0"/>
      <w:marTop w:val="0"/>
      <w:marBottom w:val="0"/>
      <w:divBdr>
        <w:top w:val="none" w:sz="0" w:space="0" w:color="auto"/>
        <w:left w:val="none" w:sz="0" w:space="0" w:color="auto"/>
        <w:bottom w:val="none" w:sz="0" w:space="0" w:color="auto"/>
        <w:right w:val="none" w:sz="0" w:space="0" w:color="auto"/>
      </w:divBdr>
    </w:div>
    <w:div w:id="1531331915">
      <w:bodyDiv w:val="1"/>
      <w:marLeft w:val="0"/>
      <w:marRight w:val="0"/>
      <w:marTop w:val="0"/>
      <w:marBottom w:val="0"/>
      <w:divBdr>
        <w:top w:val="none" w:sz="0" w:space="0" w:color="auto"/>
        <w:left w:val="none" w:sz="0" w:space="0" w:color="auto"/>
        <w:bottom w:val="none" w:sz="0" w:space="0" w:color="auto"/>
        <w:right w:val="none" w:sz="0" w:space="0" w:color="auto"/>
      </w:divBdr>
    </w:div>
    <w:div w:id="1533960501">
      <w:bodyDiv w:val="1"/>
      <w:marLeft w:val="0"/>
      <w:marRight w:val="0"/>
      <w:marTop w:val="0"/>
      <w:marBottom w:val="0"/>
      <w:divBdr>
        <w:top w:val="none" w:sz="0" w:space="0" w:color="auto"/>
        <w:left w:val="none" w:sz="0" w:space="0" w:color="auto"/>
        <w:bottom w:val="none" w:sz="0" w:space="0" w:color="auto"/>
        <w:right w:val="none" w:sz="0" w:space="0" w:color="auto"/>
      </w:divBdr>
    </w:div>
    <w:div w:id="1534153835">
      <w:bodyDiv w:val="1"/>
      <w:marLeft w:val="0"/>
      <w:marRight w:val="0"/>
      <w:marTop w:val="0"/>
      <w:marBottom w:val="0"/>
      <w:divBdr>
        <w:top w:val="none" w:sz="0" w:space="0" w:color="auto"/>
        <w:left w:val="none" w:sz="0" w:space="0" w:color="auto"/>
        <w:bottom w:val="none" w:sz="0" w:space="0" w:color="auto"/>
        <w:right w:val="none" w:sz="0" w:space="0" w:color="auto"/>
      </w:divBdr>
    </w:div>
    <w:div w:id="1534535123">
      <w:bodyDiv w:val="1"/>
      <w:marLeft w:val="0"/>
      <w:marRight w:val="0"/>
      <w:marTop w:val="0"/>
      <w:marBottom w:val="0"/>
      <w:divBdr>
        <w:top w:val="none" w:sz="0" w:space="0" w:color="auto"/>
        <w:left w:val="none" w:sz="0" w:space="0" w:color="auto"/>
        <w:bottom w:val="none" w:sz="0" w:space="0" w:color="auto"/>
        <w:right w:val="none" w:sz="0" w:space="0" w:color="auto"/>
      </w:divBdr>
    </w:div>
    <w:div w:id="1535538502">
      <w:bodyDiv w:val="1"/>
      <w:marLeft w:val="0"/>
      <w:marRight w:val="0"/>
      <w:marTop w:val="0"/>
      <w:marBottom w:val="0"/>
      <w:divBdr>
        <w:top w:val="none" w:sz="0" w:space="0" w:color="auto"/>
        <w:left w:val="none" w:sz="0" w:space="0" w:color="auto"/>
        <w:bottom w:val="none" w:sz="0" w:space="0" w:color="auto"/>
        <w:right w:val="none" w:sz="0" w:space="0" w:color="auto"/>
      </w:divBdr>
    </w:div>
    <w:div w:id="1535650112">
      <w:bodyDiv w:val="1"/>
      <w:marLeft w:val="0"/>
      <w:marRight w:val="0"/>
      <w:marTop w:val="0"/>
      <w:marBottom w:val="0"/>
      <w:divBdr>
        <w:top w:val="none" w:sz="0" w:space="0" w:color="auto"/>
        <w:left w:val="none" w:sz="0" w:space="0" w:color="auto"/>
        <w:bottom w:val="none" w:sz="0" w:space="0" w:color="auto"/>
        <w:right w:val="none" w:sz="0" w:space="0" w:color="auto"/>
      </w:divBdr>
    </w:div>
    <w:div w:id="1536846037">
      <w:bodyDiv w:val="1"/>
      <w:marLeft w:val="0"/>
      <w:marRight w:val="0"/>
      <w:marTop w:val="0"/>
      <w:marBottom w:val="0"/>
      <w:divBdr>
        <w:top w:val="none" w:sz="0" w:space="0" w:color="auto"/>
        <w:left w:val="none" w:sz="0" w:space="0" w:color="auto"/>
        <w:bottom w:val="none" w:sz="0" w:space="0" w:color="auto"/>
        <w:right w:val="none" w:sz="0" w:space="0" w:color="auto"/>
      </w:divBdr>
    </w:div>
    <w:div w:id="1538736277">
      <w:bodyDiv w:val="1"/>
      <w:marLeft w:val="0"/>
      <w:marRight w:val="0"/>
      <w:marTop w:val="0"/>
      <w:marBottom w:val="0"/>
      <w:divBdr>
        <w:top w:val="none" w:sz="0" w:space="0" w:color="auto"/>
        <w:left w:val="none" w:sz="0" w:space="0" w:color="auto"/>
        <w:bottom w:val="none" w:sz="0" w:space="0" w:color="auto"/>
        <w:right w:val="none" w:sz="0" w:space="0" w:color="auto"/>
      </w:divBdr>
    </w:div>
    <w:div w:id="1540893982">
      <w:bodyDiv w:val="1"/>
      <w:marLeft w:val="0"/>
      <w:marRight w:val="0"/>
      <w:marTop w:val="0"/>
      <w:marBottom w:val="0"/>
      <w:divBdr>
        <w:top w:val="none" w:sz="0" w:space="0" w:color="auto"/>
        <w:left w:val="none" w:sz="0" w:space="0" w:color="auto"/>
        <w:bottom w:val="none" w:sz="0" w:space="0" w:color="auto"/>
        <w:right w:val="none" w:sz="0" w:space="0" w:color="auto"/>
      </w:divBdr>
    </w:div>
    <w:div w:id="1540895936">
      <w:bodyDiv w:val="1"/>
      <w:marLeft w:val="0"/>
      <w:marRight w:val="0"/>
      <w:marTop w:val="0"/>
      <w:marBottom w:val="0"/>
      <w:divBdr>
        <w:top w:val="none" w:sz="0" w:space="0" w:color="auto"/>
        <w:left w:val="none" w:sz="0" w:space="0" w:color="auto"/>
        <w:bottom w:val="none" w:sz="0" w:space="0" w:color="auto"/>
        <w:right w:val="none" w:sz="0" w:space="0" w:color="auto"/>
      </w:divBdr>
    </w:div>
    <w:div w:id="1541743853">
      <w:bodyDiv w:val="1"/>
      <w:marLeft w:val="0"/>
      <w:marRight w:val="0"/>
      <w:marTop w:val="0"/>
      <w:marBottom w:val="0"/>
      <w:divBdr>
        <w:top w:val="none" w:sz="0" w:space="0" w:color="auto"/>
        <w:left w:val="none" w:sz="0" w:space="0" w:color="auto"/>
        <w:bottom w:val="none" w:sz="0" w:space="0" w:color="auto"/>
        <w:right w:val="none" w:sz="0" w:space="0" w:color="auto"/>
      </w:divBdr>
    </w:div>
    <w:div w:id="1541892699">
      <w:bodyDiv w:val="1"/>
      <w:marLeft w:val="0"/>
      <w:marRight w:val="0"/>
      <w:marTop w:val="0"/>
      <w:marBottom w:val="0"/>
      <w:divBdr>
        <w:top w:val="none" w:sz="0" w:space="0" w:color="auto"/>
        <w:left w:val="none" w:sz="0" w:space="0" w:color="auto"/>
        <w:bottom w:val="none" w:sz="0" w:space="0" w:color="auto"/>
        <w:right w:val="none" w:sz="0" w:space="0" w:color="auto"/>
      </w:divBdr>
    </w:div>
    <w:div w:id="1541941882">
      <w:bodyDiv w:val="1"/>
      <w:marLeft w:val="0"/>
      <w:marRight w:val="0"/>
      <w:marTop w:val="0"/>
      <w:marBottom w:val="0"/>
      <w:divBdr>
        <w:top w:val="none" w:sz="0" w:space="0" w:color="auto"/>
        <w:left w:val="none" w:sz="0" w:space="0" w:color="auto"/>
        <w:bottom w:val="none" w:sz="0" w:space="0" w:color="auto"/>
        <w:right w:val="none" w:sz="0" w:space="0" w:color="auto"/>
      </w:divBdr>
    </w:div>
    <w:div w:id="1543517925">
      <w:bodyDiv w:val="1"/>
      <w:marLeft w:val="0"/>
      <w:marRight w:val="0"/>
      <w:marTop w:val="0"/>
      <w:marBottom w:val="0"/>
      <w:divBdr>
        <w:top w:val="none" w:sz="0" w:space="0" w:color="auto"/>
        <w:left w:val="none" w:sz="0" w:space="0" w:color="auto"/>
        <w:bottom w:val="none" w:sz="0" w:space="0" w:color="auto"/>
        <w:right w:val="none" w:sz="0" w:space="0" w:color="auto"/>
      </w:divBdr>
    </w:div>
    <w:div w:id="1543667047">
      <w:bodyDiv w:val="1"/>
      <w:marLeft w:val="0"/>
      <w:marRight w:val="0"/>
      <w:marTop w:val="0"/>
      <w:marBottom w:val="0"/>
      <w:divBdr>
        <w:top w:val="none" w:sz="0" w:space="0" w:color="auto"/>
        <w:left w:val="none" w:sz="0" w:space="0" w:color="auto"/>
        <w:bottom w:val="none" w:sz="0" w:space="0" w:color="auto"/>
        <w:right w:val="none" w:sz="0" w:space="0" w:color="auto"/>
      </w:divBdr>
    </w:div>
    <w:div w:id="1546330000">
      <w:bodyDiv w:val="1"/>
      <w:marLeft w:val="0"/>
      <w:marRight w:val="0"/>
      <w:marTop w:val="0"/>
      <w:marBottom w:val="0"/>
      <w:divBdr>
        <w:top w:val="none" w:sz="0" w:space="0" w:color="auto"/>
        <w:left w:val="none" w:sz="0" w:space="0" w:color="auto"/>
        <w:bottom w:val="none" w:sz="0" w:space="0" w:color="auto"/>
        <w:right w:val="none" w:sz="0" w:space="0" w:color="auto"/>
      </w:divBdr>
    </w:div>
    <w:div w:id="1546336331">
      <w:bodyDiv w:val="1"/>
      <w:marLeft w:val="0"/>
      <w:marRight w:val="0"/>
      <w:marTop w:val="0"/>
      <w:marBottom w:val="0"/>
      <w:divBdr>
        <w:top w:val="none" w:sz="0" w:space="0" w:color="auto"/>
        <w:left w:val="none" w:sz="0" w:space="0" w:color="auto"/>
        <w:bottom w:val="none" w:sz="0" w:space="0" w:color="auto"/>
        <w:right w:val="none" w:sz="0" w:space="0" w:color="auto"/>
      </w:divBdr>
    </w:div>
    <w:div w:id="1546526093">
      <w:bodyDiv w:val="1"/>
      <w:marLeft w:val="0"/>
      <w:marRight w:val="0"/>
      <w:marTop w:val="0"/>
      <w:marBottom w:val="0"/>
      <w:divBdr>
        <w:top w:val="none" w:sz="0" w:space="0" w:color="auto"/>
        <w:left w:val="none" w:sz="0" w:space="0" w:color="auto"/>
        <w:bottom w:val="none" w:sz="0" w:space="0" w:color="auto"/>
        <w:right w:val="none" w:sz="0" w:space="0" w:color="auto"/>
      </w:divBdr>
    </w:div>
    <w:div w:id="1546526916">
      <w:bodyDiv w:val="1"/>
      <w:marLeft w:val="0"/>
      <w:marRight w:val="0"/>
      <w:marTop w:val="0"/>
      <w:marBottom w:val="0"/>
      <w:divBdr>
        <w:top w:val="none" w:sz="0" w:space="0" w:color="auto"/>
        <w:left w:val="none" w:sz="0" w:space="0" w:color="auto"/>
        <w:bottom w:val="none" w:sz="0" w:space="0" w:color="auto"/>
        <w:right w:val="none" w:sz="0" w:space="0" w:color="auto"/>
      </w:divBdr>
    </w:div>
    <w:div w:id="1546604502">
      <w:bodyDiv w:val="1"/>
      <w:marLeft w:val="0"/>
      <w:marRight w:val="0"/>
      <w:marTop w:val="0"/>
      <w:marBottom w:val="0"/>
      <w:divBdr>
        <w:top w:val="none" w:sz="0" w:space="0" w:color="auto"/>
        <w:left w:val="none" w:sz="0" w:space="0" w:color="auto"/>
        <w:bottom w:val="none" w:sz="0" w:space="0" w:color="auto"/>
        <w:right w:val="none" w:sz="0" w:space="0" w:color="auto"/>
      </w:divBdr>
    </w:div>
    <w:div w:id="1547333320">
      <w:bodyDiv w:val="1"/>
      <w:marLeft w:val="0"/>
      <w:marRight w:val="0"/>
      <w:marTop w:val="0"/>
      <w:marBottom w:val="0"/>
      <w:divBdr>
        <w:top w:val="none" w:sz="0" w:space="0" w:color="auto"/>
        <w:left w:val="none" w:sz="0" w:space="0" w:color="auto"/>
        <w:bottom w:val="none" w:sz="0" w:space="0" w:color="auto"/>
        <w:right w:val="none" w:sz="0" w:space="0" w:color="auto"/>
      </w:divBdr>
    </w:div>
    <w:div w:id="1549226285">
      <w:bodyDiv w:val="1"/>
      <w:marLeft w:val="0"/>
      <w:marRight w:val="0"/>
      <w:marTop w:val="0"/>
      <w:marBottom w:val="0"/>
      <w:divBdr>
        <w:top w:val="none" w:sz="0" w:space="0" w:color="auto"/>
        <w:left w:val="none" w:sz="0" w:space="0" w:color="auto"/>
        <w:bottom w:val="none" w:sz="0" w:space="0" w:color="auto"/>
        <w:right w:val="none" w:sz="0" w:space="0" w:color="auto"/>
      </w:divBdr>
    </w:div>
    <w:div w:id="1550413672">
      <w:bodyDiv w:val="1"/>
      <w:marLeft w:val="0"/>
      <w:marRight w:val="0"/>
      <w:marTop w:val="0"/>
      <w:marBottom w:val="0"/>
      <w:divBdr>
        <w:top w:val="none" w:sz="0" w:space="0" w:color="auto"/>
        <w:left w:val="none" w:sz="0" w:space="0" w:color="auto"/>
        <w:bottom w:val="none" w:sz="0" w:space="0" w:color="auto"/>
        <w:right w:val="none" w:sz="0" w:space="0" w:color="auto"/>
      </w:divBdr>
    </w:div>
    <w:div w:id="1550460381">
      <w:bodyDiv w:val="1"/>
      <w:marLeft w:val="0"/>
      <w:marRight w:val="0"/>
      <w:marTop w:val="0"/>
      <w:marBottom w:val="0"/>
      <w:divBdr>
        <w:top w:val="none" w:sz="0" w:space="0" w:color="auto"/>
        <w:left w:val="none" w:sz="0" w:space="0" w:color="auto"/>
        <w:bottom w:val="none" w:sz="0" w:space="0" w:color="auto"/>
        <w:right w:val="none" w:sz="0" w:space="0" w:color="auto"/>
      </w:divBdr>
    </w:div>
    <w:div w:id="1551383034">
      <w:bodyDiv w:val="1"/>
      <w:marLeft w:val="0"/>
      <w:marRight w:val="0"/>
      <w:marTop w:val="0"/>
      <w:marBottom w:val="0"/>
      <w:divBdr>
        <w:top w:val="none" w:sz="0" w:space="0" w:color="auto"/>
        <w:left w:val="none" w:sz="0" w:space="0" w:color="auto"/>
        <w:bottom w:val="none" w:sz="0" w:space="0" w:color="auto"/>
        <w:right w:val="none" w:sz="0" w:space="0" w:color="auto"/>
      </w:divBdr>
    </w:div>
    <w:div w:id="1551720865">
      <w:bodyDiv w:val="1"/>
      <w:marLeft w:val="0"/>
      <w:marRight w:val="0"/>
      <w:marTop w:val="0"/>
      <w:marBottom w:val="0"/>
      <w:divBdr>
        <w:top w:val="none" w:sz="0" w:space="0" w:color="auto"/>
        <w:left w:val="none" w:sz="0" w:space="0" w:color="auto"/>
        <w:bottom w:val="none" w:sz="0" w:space="0" w:color="auto"/>
        <w:right w:val="none" w:sz="0" w:space="0" w:color="auto"/>
      </w:divBdr>
    </w:div>
    <w:div w:id="1553535566">
      <w:bodyDiv w:val="1"/>
      <w:marLeft w:val="0"/>
      <w:marRight w:val="0"/>
      <w:marTop w:val="0"/>
      <w:marBottom w:val="0"/>
      <w:divBdr>
        <w:top w:val="none" w:sz="0" w:space="0" w:color="auto"/>
        <w:left w:val="none" w:sz="0" w:space="0" w:color="auto"/>
        <w:bottom w:val="none" w:sz="0" w:space="0" w:color="auto"/>
        <w:right w:val="none" w:sz="0" w:space="0" w:color="auto"/>
      </w:divBdr>
    </w:div>
    <w:div w:id="1554851780">
      <w:bodyDiv w:val="1"/>
      <w:marLeft w:val="0"/>
      <w:marRight w:val="0"/>
      <w:marTop w:val="0"/>
      <w:marBottom w:val="0"/>
      <w:divBdr>
        <w:top w:val="none" w:sz="0" w:space="0" w:color="auto"/>
        <w:left w:val="none" w:sz="0" w:space="0" w:color="auto"/>
        <w:bottom w:val="none" w:sz="0" w:space="0" w:color="auto"/>
        <w:right w:val="none" w:sz="0" w:space="0" w:color="auto"/>
      </w:divBdr>
    </w:div>
    <w:div w:id="1555891261">
      <w:bodyDiv w:val="1"/>
      <w:marLeft w:val="0"/>
      <w:marRight w:val="0"/>
      <w:marTop w:val="0"/>
      <w:marBottom w:val="0"/>
      <w:divBdr>
        <w:top w:val="none" w:sz="0" w:space="0" w:color="auto"/>
        <w:left w:val="none" w:sz="0" w:space="0" w:color="auto"/>
        <w:bottom w:val="none" w:sz="0" w:space="0" w:color="auto"/>
        <w:right w:val="none" w:sz="0" w:space="0" w:color="auto"/>
      </w:divBdr>
    </w:div>
    <w:div w:id="1557354219">
      <w:bodyDiv w:val="1"/>
      <w:marLeft w:val="0"/>
      <w:marRight w:val="0"/>
      <w:marTop w:val="0"/>
      <w:marBottom w:val="0"/>
      <w:divBdr>
        <w:top w:val="none" w:sz="0" w:space="0" w:color="auto"/>
        <w:left w:val="none" w:sz="0" w:space="0" w:color="auto"/>
        <w:bottom w:val="none" w:sz="0" w:space="0" w:color="auto"/>
        <w:right w:val="none" w:sz="0" w:space="0" w:color="auto"/>
      </w:divBdr>
    </w:div>
    <w:div w:id="1559979341">
      <w:bodyDiv w:val="1"/>
      <w:marLeft w:val="0"/>
      <w:marRight w:val="0"/>
      <w:marTop w:val="0"/>
      <w:marBottom w:val="0"/>
      <w:divBdr>
        <w:top w:val="none" w:sz="0" w:space="0" w:color="auto"/>
        <w:left w:val="none" w:sz="0" w:space="0" w:color="auto"/>
        <w:bottom w:val="none" w:sz="0" w:space="0" w:color="auto"/>
        <w:right w:val="none" w:sz="0" w:space="0" w:color="auto"/>
      </w:divBdr>
    </w:div>
    <w:div w:id="1562207406">
      <w:bodyDiv w:val="1"/>
      <w:marLeft w:val="0"/>
      <w:marRight w:val="0"/>
      <w:marTop w:val="0"/>
      <w:marBottom w:val="0"/>
      <w:divBdr>
        <w:top w:val="none" w:sz="0" w:space="0" w:color="auto"/>
        <w:left w:val="none" w:sz="0" w:space="0" w:color="auto"/>
        <w:bottom w:val="none" w:sz="0" w:space="0" w:color="auto"/>
        <w:right w:val="none" w:sz="0" w:space="0" w:color="auto"/>
      </w:divBdr>
    </w:div>
    <w:div w:id="1564634321">
      <w:bodyDiv w:val="1"/>
      <w:marLeft w:val="0"/>
      <w:marRight w:val="0"/>
      <w:marTop w:val="0"/>
      <w:marBottom w:val="0"/>
      <w:divBdr>
        <w:top w:val="none" w:sz="0" w:space="0" w:color="auto"/>
        <w:left w:val="none" w:sz="0" w:space="0" w:color="auto"/>
        <w:bottom w:val="none" w:sz="0" w:space="0" w:color="auto"/>
        <w:right w:val="none" w:sz="0" w:space="0" w:color="auto"/>
      </w:divBdr>
    </w:div>
    <w:div w:id="1565212690">
      <w:bodyDiv w:val="1"/>
      <w:marLeft w:val="0"/>
      <w:marRight w:val="0"/>
      <w:marTop w:val="0"/>
      <w:marBottom w:val="0"/>
      <w:divBdr>
        <w:top w:val="none" w:sz="0" w:space="0" w:color="auto"/>
        <w:left w:val="none" w:sz="0" w:space="0" w:color="auto"/>
        <w:bottom w:val="none" w:sz="0" w:space="0" w:color="auto"/>
        <w:right w:val="none" w:sz="0" w:space="0" w:color="auto"/>
      </w:divBdr>
    </w:div>
    <w:div w:id="1565334987">
      <w:bodyDiv w:val="1"/>
      <w:marLeft w:val="0"/>
      <w:marRight w:val="0"/>
      <w:marTop w:val="0"/>
      <w:marBottom w:val="0"/>
      <w:divBdr>
        <w:top w:val="none" w:sz="0" w:space="0" w:color="auto"/>
        <w:left w:val="none" w:sz="0" w:space="0" w:color="auto"/>
        <w:bottom w:val="none" w:sz="0" w:space="0" w:color="auto"/>
        <w:right w:val="none" w:sz="0" w:space="0" w:color="auto"/>
      </w:divBdr>
    </w:div>
    <w:div w:id="1565530190">
      <w:bodyDiv w:val="1"/>
      <w:marLeft w:val="0"/>
      <w:marRight w:val="0"/>
      <w:marTop w:val="0"/>
      <w:marBottom w:val="0"/>
      <w:divBdr>
        <w:top w:val="none" w:sz="0" w:space="0" w:color="auto"/>
        <w:left w:val="none" w:sz="0" w:space="0" w:color="auto"/>
        <w:bottom w:val="none" w:sz="0" w:space="0" w:color="auto"/>
        <w:right w:val="none" w:sz="0" w:space="0" w:color="auto"/>
      </w:divBdr>
    </w:div>
    <w:div w:id="1567913636">
      <w:bodyDiv w:val="1"/>
      <w:marLeft w:val="0"/>
      <w:marRight w:val="0"/>
      <w:marTop w:val="0"/>
      <w:marBottom w:val="0"/>
      <w:divBdr>
        <w:top w:val="none" w:sz="0" w:space="0" w:color="auto"/>
        <w:left w:val="none" w:sz="0" w:space="0" w:color="auto"/>
        <w:bottom w:val="none" w:sz="0" w:space="0" w:color="auto"/>
        <w:right w:val="none" w:sz="0" w:space="0" w:color="auto"/>
      </w:divBdr>
    </w:div>
    <w:div w:id="1568565588">
      <w:bodyDiv w:val="1"/>
      <w:marLeft w:val="0"/>
      <w:marRight w:val="0"/>
      <w:marTop w:val="0"/>
      <w:marBottom w:val="0"/>
      <w:divBdr>
        <w:top w:val="none" w:sz="0" w:space="0" w:color="auto"/>
        <w:left w:val="none" w:sz="0" w:space="0" w:color="auto"/>
        <w:bottom w:val="none" w:sz="0" w:space="0" w:color="auto"/>
        <w:right w:val="none" w:sz="0" w:space="0" w:color="auto"/>
      </w:divBdr>
    </w:div>
    <w:div w:id="1569462495">
      <w:bodyDiv w:val="1"/>
      <w:marLeft w:val="0"/>
      <w:marRight w:val="0"/>
      <w:marTop w:val="0"/>
      <w:marBottom w:val="0"/>
      <w:divBdr>
        <w:top w:val="none" w:sz="0" w:space="0" w:color="auto"/>
        <w:left w:val="none" w:sz="0" w:space="0" w:color="auto"/>
        <w:bottom w:val="none" w:sz="0" w:space="0" w:color="auto"/>
        <w:right w:val="none" w:sz="0" w:space="0" w:color="auto"/>
      </w:divBdr>
    </w:div>
    <w:div w:id="1569653468">
      <w:bodyDiv w:val="1"/>
      <w:marLeft w:val="0"/>
      <w:marRight w:val="0"/>
      <w:marTop w:val="0"/>
      <w:marBottom w:val="0"/>
      <w:divBdr>
        <w:top w:val="none" w:sz="0" w:space="0" w:color="auto"/>
        <w:left w:val="none" w:sz="0" w:space="0" w:color="auto"/>
        <w:bottom w:val="none" w:sz="0" w:space="0" w:color="auto"/>
        <w:right w:val="none" w:sz="0" w:space="0" w:color="auto"/>
      </w:divBdr>
    </w:div>
    <w:div w:id="1570798501">
      <w:bodyDiv w:val="1"/>
      <w:marLeft w:val="0"/>
      <w:marRight w:val="0"/>
      <w:marTop w:val="0"/>
      <w:marBottom w:val="0"/>
      <w:divBdr>
        <w:top w:val="none" w:sz="0" w:space="0" w:color="auto"/>
        <w:left w:val="none" w:sz="0" w:space="0" w:color="auto"/>
        <w:bottom w:val="none" w:sz="0" w:space="0" w:color="auto"/>
        <w:right w:val="none" w:sz="0" w:space="0" w:color="auto"/>
      </w:divBdr>
    </w:div>
    <w:div w:id="1571310852">
      <w:bodyDiv w:val="1"/>
      <w:marLeft w:val="0"/>
      <w:marRight w:val="0"/>
      <w:marTop w:val="0"/>
      <w:marBottom w:val="0"/>
      <w:divBdr>
        <w:top w:val="none" w:sz="0" w:space="0" w:color="auto"/>
        <w:left w:val="none" w:sz="0" w:space="0" w:color="auto"/>
        <w:bottom w:val="none" w:sz="0" w:space="0" w:color="auto"/>
        <w:right w:val="none" w:sz="0" w:space="0" w:color="auto"/>
      </w:divBdr>
    </w:div>
    <w:div w:id="1572078116">
      <w:bodyDiv w:val="1"/>
      <w:marLeft w:val="0"/>
      <w:marRight w:val="0"/>
      <w:marTop w:val="0"/>
      <w:marBottom w:val="0"/>
      <w:divBdr>
        <w:top w:val="none" w:sz="0" w:space="0" w:color="auto"/>
        <w:left w:val="none" w:sz="0" w:space="0" w:color="auto"/>
        <w:bottom w:val="none" w:sz="0" w:space="0" w:color="auto"/>
        <w:right w:val="none" w:sz="0" w:space="0" w:color="auto"/>
      </w:divBdr>
    </w:div>
    <w:div w:id="1572109729">
      <w:bodyDiv w:val="1"/>
      <w:marLeft w:val="0"/>
      <w:marRight w:val="0"/>
      <w:marTop w:val="0"/>
      <w:marBottom w:val="0"/>
      <w:divBdr>
        <w:top w:val="none" w:sz="0" w:space="0" w:color="auto"/>
        <w:left w:val="none" w:sz="0" w:space="0" w:color="auto"/>
        <w:bottom w:val="none" w:sz="0" w:space="0" w:color="auto"/>
        <w:right w:val="none" w:sz="0" w:space="0" w:color="auto"/>
      </w:divBdr>
    </w:div>
    <w:div w:id="1572153475">
      <w:bodyDiv w:val="1"/>
      <w:marLeft w:val="0"/>
      <w:marRight w:val="0"/>
      <w:marTop w:val="0"/>
      <w:marBottom w:val="0"/>
      <w:divBdr>
        <w:top w:val="none" w:sz="0" w:space="0" w:color="auto"/>
        <w:left w:val="none" w:sz="0" w:space="0" w:color="auto"/>
        <w:bottom w:val="none" w:sz="0" w:space="0" w:color="auto"/>
        <w:right w:val="none" w:sz="0" w:space="0" w:color="auto"/>
      </w:divBdr>
    </w:div>
    <w:div w:id="1572153871">
      <w:bodyDiv w:val="1"/>
      <w:marLeft w:val="0"/>
      <w:marRight w:val="0"/>
      <w:marTop w:val="0"/>
      <w:marBottom w:val="0"/>
      <w:divBdr>
        <w:top w:val="none" w:sz="0" w:space="0" w:color="auto"/>
        <w:left w:val="none" w:sz="0" w:space="0" w:color="auto"/>
        <w:bottom w:val="none" w:sz="0" w:space="0" w:color="auto"/>
        <w:right w:val="none" w:sz="0" w:space="0" w:color="auto"/>
      </w:divBdr>
    </w:div>
    <w:div w:id="1572962091">
      <w:bodyDiv w:val="1"/>
      <w:marLeft w:val="0"/>
      <w:marRight w:val="0"/>
      <w:marTop w:val="0"/>
      <w:marBottom w:val="0"/>
      <w:divBdr>
        <w:top w:val="none" w:sz="0" w:space="0" w:color="auto"/>
        <w:left w:val="none" w:sz="0" w:space="0" w:color="auto"/>
        <w:bottom w:val="none" w:sz="0" w:space="0" w:color="auto"/>
        <w:right w:val="none" w:sz="0" w:space="0" w:color="auto"/>
      </w:divBdr>
    </w:div>
    <w:div w:id="1573807691">
      <w:bodyDiv w:val="1"/>
      <w:marLeft w:val="0"/>
      <w:marRight w:val="0"/>
      <w:marTop w:val="0"/>
      <w:marBottom w:val="0"/>
      <w:divBdr>
        <w:top w:val="none" w:sz="0" w:space="0" w:color="auto"/>
        <w:left w:val="none" w:sz="0" w:space="0" w:color="auto"/>
        <w:bottom w:val="none" w:sz="0" w:space="0" w:color="auto"/>
        <w:right w:val="none" w:sz="0" w:space="0" w:color="auto"/>
      </w:divBdr>
    </w:div>
    <w:div w:id="1573813536">
      <w:bodyDiv w:val="1"/>
      <w:marLeft w:val="0"/>
      <w:marRight w:val="0"/>
      <w:marTop w:val="0"/>
      <w:marBottom w:val="0"/>
      <w:divBdr>
        <w:top w:val="none" w:sz="0" w:space="0" w:color="auto"/>
        <w:left w:val="none" w:sz="0" w:space="0" w:color="auto"/>
        <w:bottom w:val="none" w:sz="0" w:space="0" w:color="auto"/>
        <w:right w:val="none" w:sz="0" w:space="0" w:color="auto"/>
      </w:divBdr>
    </w:div>
    <w:div w:id="1573855501">
      <w:bodyDiv w:val="1"/>
      <w:marLeft w:val="0"/>
      <w:marRight w:val="0"/>
      <w:marTop w:val="0"/>
      <w:marBottom w:val="0"/>
      <w:divBdr>
        <w:top w:val="none" w:sz="0" w:space="0" w:color="auto"/>
        <w:left w:val="none" w:sz="0" w:space="0" w:color="auto"/>
        <w:bottom w:val="none" w:sz="0" w:space="0" w:color="auto"/>
        <w:right w:val="none" w:sz="0" w:space="0" w:color="auto"/>
      </w:divBdr>
    </w:div>
    <w:div w:id="1574313010">
      <w:bodyDiv w:val="1"/>
      <w:marLeft w:val="0"/>
      <w:marRight w:val="0"/>
      <w:marTop w:val="0"/>
      <w:marBottom w:val="0"/>
      <w:divBdr>
        <w:top w:val="none" w:sz="0" w:space="0" w:color="auto"/>
        <w:left w:val="none" w:sz="0" w:space="0" w:color="auto"/>
        <w:bottom w:val="none" w:sz="0" w:space="0" w:color="auto"/>
        <w:right w:val="none" w:sz="0" w:space="0" w:color="auto"/>
      </w:divBdr>
    </w:div>
    <w:div w:id="1575045011">
      <w:bodyDiv w:val="1"/>
      <w:marLeft w:val="0"/>
      <w:marRight w:val="0"/>
      <w:marTop w:val="0"/>
      <w:marBottom w:val="0"/>
      <w:divBdr>
        <w:top w:val="none" w:sz="0" w:space="0" w:color="auto"/>
        <w:left w:val="none" w:sz="0" w:space="0" w:color="auto"/>
        <w:bottom w:val="none" w:sz="0" w:space="0" w:color="auto"/>
        <w:right w:val="none" w:sz="0" w:space="0" w:color="auto"/>
      </w:divBdr>
    </w:div>
    <w:div w:id="1575895889">
      <w:bodyDiv w:val="1"/>
      <w:marLeft w:val="0"/>
      <w:marRight w:val="0"/>
      <w:marTop w:val="0"/>
      <w:marBottom w:val="0"/>
      <w:divBdr>
        <w:top w:val="none" w:sz="0" w:space="0" w:color="auto"/>
        <w:left w:val="none" w:sz="0" w:space="0" w:color="auto"/>
        <w:bottom w:val="none" w:sz="0" w:space="0" w:color="auto"/>
        <w:right w:val="none" w:sz="0" w:space="0" w:color="auto"/>
      </w:divBdr>
    </w:div>
    <w:div w:id="1576234045">
      <w:bodyDiv w:val="1"/>
      <w:marLeft w:val="0"/>
      <w:marRight w:val="0"/>
      <w:marTop w:val="0"/>
      <w:marBottom w:val="0"/>
      <w:divBdr>
        <w:top w:val="none" w:sz="0" w:space="0" w:color="auto"/>
        <w:left w:val="none" w:sz="0" w:space="0" w:color="auto"/>
        <w:bottom w:val="none" w:sz="0" w:space="0" w:color="auto"/>
        <w:right w:val="none" w:sz="0" w:space="0" w:color="auto"/>
      </w:divBdr>
    </w:div>
    <w:div w:id="1577128890">
      <w:bodyDiv w:val="1"/>
      <w:marLeft w:val="0"/>
      <w:marRight w:val="0"/>
      <w:marTop w:val="0"/>
      <w:marBottom w:val="0"/>
      <w:divBdr>
        <w:top w:val="none" w:sz="0" w:space="0" w:color="auto"/>
        <w:left w:val="none" w:sz="0" w:space="0" w:color="auto"/>
        <w:bottom w:val="none" w:sz="0" w:space="0" w:color="auto"/>
        <w:right w:val="none" w:sz="0" w:space="0" w:color="auto"/>
      </w:divBdr>
    </w:div>
    <w:div w:id="1578124507">
      <w:bodyDiv w:val="1"/>
      <w:marLeft w:val="0"/>
      <w:marRight w:val="0"/>
      <w:marTop w:val="0"/>
      <w:marBottom w:val="0"/>
      <w:divBdr>
        <w:top w:val="none" w:sz="0" w:space="0" w:color="auto"/>
        <w:left w:val="none" w:sz="0" w:space="0" w:color="auto"/>
        <w:bottom w:val="none" w:sz="0" w:space="0" w:color="auto"/>
        <w:right w:val="none" w:sz="0" w:space="0" w:color="auto"/>
      </w:divBdr>
    </w:div>
    <w:div w:id="1579100196">
      <w:bodyDiv w:val="1"/>
      <w:marLeft w:val="0"/>
      <w:marRight w:val="0"/>
      <w:marTop w:val="0"/>
      <w:marBottom w:val="0"/>
      <w:divBdr>
        <w:top w:val="none" w:sz="0" w:space="0" w:color="auto"/>
        <w:left w:val="none" w:sz="0" w:space="0" w:color="auto"/>
        <w:bottom w:val="none" w:sz="0" w:space="0" w:color="auto"/>
        <w:right w:val="none" w:sz="0" w:space="0" w:color="auto"/>
      </w:divBdr>
    </w:div>
    <w:div w:id="1580210137">
      <w:bodyDiv w:val="1"/>
      <w:marLeft w:val="0"/>
      <w:marRight w:val="0"/>
      <w:marTop w:val="0"/>
      <w:marBottom w:val="0"/>
      <w:divBdr>
        <w:top w:val="none" w:sz="0" w:space="0" w:color="auto"/>
        <w:left w:val="none" w:sz="0" w:space="0" w:color="auto"/>
        <w:bottom w:val="none" w:sz="0" w:space="0" w:color="auto"/>
        <w:right w:val="none" w:sz="0" w:space="0" w:color="auto"/>
      </w:divBdr>
    </w:div>
    <w:div w:id="1580482906">
      <w:bodyDiv w:val="1"/>
      <w:marLeft w:val="0"/>
      <w:marRight w:val="0"/>
      <w:marTop w:val="0"/>
      <w:marBottom w:val="0"/>
      <w:divBdr>
        <w:top w:val="none" w:sz="0" w:space="0" w:color="auto"/>
        <w:left w:val="none" w:sz="0" w:space="0" w:color="auto"/>
        <w:bottom w:val="none" w:sz="0" w:space="0" w:color="auto"/>
        <w:right w:val="none" w:sz="0" w:space="0" w:color="auto"/>
      </w:divBdr>
    </w:div>
    <w:div w:id="1581018486">
      <w:bodyDiv w:val="1"/>
      <w:marLeft w:val="0"/>
      <w:marRight w:val="0"/>
      <w:marTop w:val="0"/>
      <w:marBottom w:val="0"/>
      <w:divBdr>
        <w:top w:val="none" w:sz="0" w:space="0" w:color="auto"/>
        <w:left w:val="none" w:sz="0" w:space="0" w:color="auto"/>
        <w:bottom w:val="none" w:sz="0" w:space="0" w:color="auto"/>
        <w:right w:val="none" w:sz="0" w:space="0" w:color="auto"/>
      </w:divBdr>
    </w:div>
    <w:div w:id="1581716500">
      <w:bodyDiv w:val="1"/>
      <w:marLeft w:val="0"/>
      <w:marRight w:val="0"/>
      <w:marTop w:val="0"/>
      <w:marBottom w:val="0"/>
      <w:divBdr>
        <w:top w:val="none" w:sz="0" w:space="0" w:color="auto"/>
        <w:left w:val="none" w:sz="0" w:space="0" w:color="auto"/>
        <w:bottom w:val="none" w:sz="0" w:space="0" w:color="auto"/>
        <w:right w:val="none" w:sz="0" w:space="0" w:color="auto"/>
      </w:divBdr>
    </w:div>
    <w:div w:id="1583954905">
      <w:bodyDiv w:val="1"/>
      <w:marLeft w:val="0"/>
      <w:marRight w:val="0"/>
      <w:marTop w:val="0"/>
      <w:marBottom w:val="0"/>
      <w:divBdr>
        <w:top w:val="none" w:sz="0" w:space="0" w:color="auto"/>
        <w:left w:val="none" w:sz="0" w:space="0" w:color="auto"/>
        <w:bottom w:val="none" w:sz="0" w:space="0" w:color="auto"/>
        <w:right w:val="none" w:sz="0" w:space="0" w:color="auto"/>
      </w:divBdr>
    </w:div>
    <w:div w:id="1584291006">
      <w:bodyDiv w:val="1"/>
      <w:marLeft w:val="0"/>
      <w:marRight w:val="0"/>
      <w:marTop w:val="0"/>
      <w:marBottom w:val="0"/>
      <w:divBdr>
        <w:top w:val="none" w:sz="0" w:space="0" w:color="auto"/>
        <w:left w:val="none" w:sz="0" w:space="0" w:color="auto"/>
        <w:bottom w:val="none" w:sz="0" w:space="0" w:color="auto"/>
        <w:right w:val="none" w:sz="0" w:space="0" w:color="auto"/>
      </w:divBdr>
    </w:div>
    <w:div w:id="1585259298">
      <w:bodyDiv w:val="1"/>
      <w:marLeft w:val="0"/>
      <w:marRight w:val="0"/>
      <w:marTop w:val="0"/>
      <w:marBottom w:val="0"/>
      <w:divBdr>
        <w:top w:val="none" w:sz="0" w:space="0" w:color="auto"/>
        <w:left w:val="none" w:sz="0" w:space="0" w:color="auto"/>
        <w:bottom w:val="none" w:sz="0" w:space="0" w:color="auto"/>
        <w:right w:val="none" w:sz="0" w:space="0" w:color="auto"/>
      </w:divBdr>
    </w:div>
    <w:div w:id="1585602397">
      <w:bodyDiv w:val="1"/>
      <w:marLeft w:val="0"/>
      <w:marRight w:val="0"/>
      <w:marTop w:val="0"/>
      <w:marBottom w:val="0"/>
      <w:divBdr>
        <w:top w:val="none" w:sz="0" w:space="0" w:color="auto"/>
        <w:left w:val="none" w:sz="0" w:space="0" w:color="auto"/>
        <w:bottom w:val="none" w:sz="0" w:space="0" w:color="auto"/>
        <w:right w:val="none" w:sz="0" w:space="0" w:color="auto"/>
      </w:divBdr>
    </w:div>
    <w:div w:id="1585795230">
      <w:bodyDiv w:val="1"/>
      <w:marLeft w:val="0"/>
      <w:marRight w:val="0"/>
      <w:marTop w:val="0"/>
      <w:marBottom w:val="0"/>
      <w:divBdr>
        <w:top w:val="none" w:sz="0" w:space="0" w:color="auto"/>
        <w:left w:val="none" w:sz="0" w:space="0" w:color="auto"/>
        <w:bottom w:val="none" w:sz="0" w:space="0" w:color="auto"/>
        <w:right w:val="none" w:sz="0" w:space="0" w:color="auto"/>
      </w:divBdr>
    </w:div>
    <w:div w:id="1588346121">
      <w:bodyDiv w:val="1"/>
      <w:marLeft w:val="0"/>
      <w:marRight w:val="0"/>
      <w:marTop w:val="0"/>
      <w:marBottom w:val="0"/>
      <w:divBdr>
        <w:top w:val="none" w:sz="0" w:space="0" w:color="auto"/>
        <w:left w:val="none" w:sz="0" w:space="0" w:color="auto"/>
        <w:bottom w:val="none" w:sz="0" w:space="0" w:color="auto"/>
        <w:right w:val="none" w:sz="0" w:space="0" w:color="auto"/>
      </w:divBdr>
    </w:div>
    <w:div w:id="1589074959">
      <w:bodyDiv w:val="1"/>
      <w:marLeft w:val="0"/>
      <w:marRight w:val="0"/>
      <w:marTop w:val="0"/>
      <w:marBottom w:val="0"/>
      <w:divBdr>
        <w:top w:val="none" w:sz="0" w:space="0" w:color="auto"/>
        <w:left w:val="none" w:sz="0" w:space="0" w:color="auto"/>
        <w:bottom w:val="none" w:sz="0" w:space="0" w:color="auto"/>
        <w:right w:val="none" w:sz="0" w:space="0" w:color="auto"/>
      </w:divBdr>
    </w:div>
    <w:div w:id="1589190612">
      <w:bodyDiv w:val="1"/>
      <w:marLeft w:val="0"/>
      <w:marRight w:val="0"/>
      <w:marTop w:val="0"/>
      <w:marBottom w:val="0"/>
      <w:divBdr>
        <w:top w:val="none" w:sz="0" w:space="0" w:color="auto"/>
        <w:left w:val="none" w:sz="0" w:space="0" w:color="auto"/>
        <w:bottom w:val="none" w:sz="0" w:space="0" w:color="auto"/>
        <w:right w:val="none" w:sz="0" w:space="0" w:color="auto"/>
      </w:divBdr>
    </w:div>
    <w:div w:id="1590502800">
      <w:bodyDiv w:val="1"/>
      <w:marLeft w:val="0"/>
      <w:marRight w:val="0"/>
      <w:marTop w:val="0"/>
      <w:marBottom w:val="0"/>
      <w:divBdr>
        <w:top w:val="none" w:sz="0" w:space="0" w:color="auto"/>
        <w:left w:val="none" w:sz="0" w:space="0" w:color="auto"/>
        <w:bottom w:val="none" w:sz="0" w:space="0" w:color="auto"/>
        <w:right w:val="none" w:sz="0" w:space="0" w:color="auto"/>
      </w:divBdr>
    </w:div>
    <w:div w:id="1592468679">
      <w:bodyDiv w:val="1"/>
      <w:marLeft w:val="0"/>
      <w:marRight w:val="0"/>
      <w:marTop w:val="0"/>
      <w:marBottom w:val="0"/>
      <w:divBdr>
        <w:top w:val="none" w:sz="0" w:space="0" w:color="auto"/>
        <w:left w:val="none" w:sz="0" w:space="0" w:color="auto"/>
        <w:bottom w:val="none" w:sz="0" w:space="0" w:color="auto"/>
        <w:right w:val="none" w:sz="0" w:space="0" w:color="auto"/>
      </w:divBdr>
    </w:div>
    <w:div w:id="1594322067">
      <w:bodyDiv w:val="1"/>
      <w:marLeft w:val="0"/>
      <w:marRight w:val="0"/>
      <w:marTop w:val="0"/>
      <w:marBottom w:val="0"/>
      <w:divBdr>
        <w:top w:val="none" w:sz="0" w:space="0" w:color="auto"/>
        <w:left w:val="none" w:sz="0" w:space="0" w:color="auto"/>
        <w:bottom w:val="none" w:sz="0" w:space="0" w:color="auto"/>
        <w:right w:val="none" w:sz="0" w:space="0" w:color="auto"/>
      </w:divBdr>
    </w:div>
    <w:div w:id="1596086232">
      <w:bodyDiv w:val="1"/>
      <w:marLeft w:val="0"/>
      <w:marRight w:val="0"/>
      <w:marTop w:val="0"/>
      <w:marBottom w:val="0"/>
      <w:divBdr>
        <w:top w:val="none" w:sz="0" w:space="0" w:color="auto"/>
        <w:left w:val="none" w:sz="0" w:space="0" w:color="auto"/>
        <w:bottom w:val="none" w:sz="0" w:space="0" w:color="auto"/>
        <w:right w:val="none" w:sz="0" w:space="0" w:color="auto"/>
      </w:divBdr>
    </w:div>
    <w:div w:id="1596598663">
      <w:bodyDiv w:val="1"/>
      <w:marLeft w:val="0"/>
      <w:marRight w:val="0"/>
      <w:marTop w:val="0"/>
      <w:marBottom w:val="0"/>
      <w:divBdr>
        <w:top w:val="none" w:sz="0" w:space="0" w:color="auto"/>
        <w:left w:val="none" w:sz="0" w:space="0" w:color="auto"/>
        <w:bottom w:val="none" w:sz="0" w:space="0" w:color="auto"/>
        <w:right w:val="none" w:sz="0" w:space="0" w:color="auto"/>
      </w:divBdr>
    </w:div>
    <w:div w:id="1596982136">
      <w:bodyDiv w:val="1"/>
      <w:marLeft w:val="0"/>
      <w:marRight w:val="0"/>
      <w:marTop w:val="0"/>
      <w:marBottom w:val="0"/>
      <w:divBdr>
        <w:top w:val="none" w:sz="0" w:space="0" w:color="auto"/>
        <w:left w:val="none" w:sz="0" w:space="0" w:color="auto"/>
        <w:bottom w:val="none" w:sz="0" w:space="0" w:color="auto"/>
        <w:right w:val="none" w:sz="0" w:space="0" w:color="auto"/>
      </w:divBdr>
    </w:div>
    <w:div w:id="1598099058">
      <w:bodyDiv w:val="1"/>
      <w:marLeft w:val="0"/>
      <w:marRight w:val="0"/>
      <w:marTop w:val="0"/>
      <w:marBottom w:val="0"/>
      <w:divBdr>
        <w:top w:val="none" w:sz="0" w:space="0" w:color="auto"/>
        <w:left w:val="none" w:sz="0" w:space="0" w:color="auto"/>
        <w:bottom w:val="none" w:sz="0" w:space="0" w:color="auto"/>
        <w:right w:val="none" w:sz="0" w:space="0" w:color="auto"/>
      </w:divBdr>
    </w:div>
    <w:div w:id="1598825631">
      <w:bodyDiv w:val="1"/>
      <w:marLeft w:val="0"/>
      <w:marRight w:val="0"/>
      <w:marTop w:val="0"/>
      <w:marBottom w:val="0"/>
      <w:divBdr>
        <w:top w:val="none" w:sz="0" w:space="0" w:color="auto"/>
        <w:left w:val="none" w:sz="0" w:space="0" w:color="auto"/>
        <w:bottom w:val="none" w:sz="0" w:space="0" w:color="auto"/>
        <w:right w:val="none" w:sz="0" w:space="0" w:color="auto"/>
      </w:divBdr>
    </w:div>
    <w:div w:id="1598899511">
      <w:bodyDiv w:val="1"/>
      <w:marLeft w:val="0"/>
      <w:marRight w:val="0"/>
      <w:marTop w:val="0"/>
      <w:marBottom w:val="0"/>
      <w:divBdr>
        <w:top w:val="none" w:sz="0" w:space="0" w:color="auto"/>
        <w:left w:val="none" w:sz="0" w:space="0" w:color="auto"/>
        <w:bottom w:val="none" w:sz="0" w:space="0" w:color="auto"/>
        <w:right w:val="none" w:sz="0" w:space="0" w:color="auto"/>
      </w:divBdr>
    </w:div>
    <w:div w:id="1598902136">
      <w:bodyDiv w:val="1"/>
      <w:marLeft w:val="0"/>
      <w:marRight w:val="0"/>
      <w:marTop w:val="0"/>
      <w:marBottom w:val="0"/>
      <w:divBdr>
        <w:top w:val="none" w:sz="0" w:space="0" w:color="auto"/>
        <w:left w:val="none" w:sz="0" w:space="0" w:color="auto"/>
        <w:bottom w:val="none" w:sz="0" w:space="0" w:color="auto"/>
        <w:right w:val="none" w:sz="0" w:space="0" w:color="auto"/>
      </w:divBdr>
    </w:div>
    <w:div w:id="1599287010">
      <w:bodyDiv w:val="1"/>
      <w:marLeft w:val="0"/>
      <w:marRight w:val="0"/>
      <w:marTop w:val="0"/>
      <w:marBottom w:val="0"/>
      <w:divBdr>
        <w:top w:val="none" w:sz="0" w:space="0" w:color="auto"/>
        <w:left w:val="none" w:sz="0" w:space="0" w:color="auto"/>
        <w:bottom w:val="none" w:sz="0" w:space="0" w:color="auto"/>
        <w:right w:val="none" w:sz="0" w:space="0" w:color="auto"/>
      </w:divBdr>
    </w:div>
    <w:div w:id="1599411735">
      <w:bodyDiv w:val="1"/>
      <w:marLeft w:val="0"/>
      <w:marRight w:val="0"/>
      <w:marTop w:val="0"/>
      <w:marBottom w:val="0"/>
      <w:divBdr>
        <w:top w:val="none" w:sz="0" w:space="0" w:color="auto"/>
        <w:left w:val="none" w:sz="0" w:space="0" w:color="auto"/>
        <w:bottom w:val="none" w:sz="0" w:space="0" w:color="auto"/>
        <w:right w:val="none" w:sz="0" w:space="0" w:color="auto"/>
      </w:divBdr>
    </w:div>
    <w:div w:id="1600409946">
      <w:bodyDiv w:val="1"/>
      <w:marLeft w:val="0"/>
      <w:marRight w:val="0"/>
      <w:marTop w:val="0"/>
      <w:marBottom w:val="0"/>
      <w:divBdr>
        <w:top w:val="none" w:sz="0" w:space="0" w:color="auto"/>
        <w:left w:val="none" w:sz="0" w:space="0" w:color="auto"/>
        <w:bottom w:val="none" w:sz="0" w:space="0" w:color="auto"/>
        <w:right w:val="none" w:sz="0" w:space="0" w:color="auto"/>
      </w:divBdr>
    </w:div>
    <w:div w:id="1600526561">
      <w:bodyDiv w:val="1"/>
      <w:marLeft w:val="0"/>
      <w:marRight w:val="0"/>
      <w:marTop w:val="0"/>
      <w:marBottom w:val="0"/>
      <w:divBdr>
        <w:top w:val="none" w:sz="0" w:space="0" w:color="auto"/>
        <w:left w:val="none" w:sz="0" w:space="0" w:color="auto"/>
        <w:bottom w:val="none" w:sz="0" w:space="0" w:color="auto"/>
        <w:right w:val="none" w:sz="0" w:space="0" w:color="auto"/>
      </w:divBdr>
    </w:div>
    <w:div w:id="1601454112">
      <w:bodyDiv w:val="1"/>
      <w:marLeft w:val="0"/>
      <w:marRight w:val="0"/>
      <w:marTop w:val="0"/>
      <w:marBottom w:val="0"/>
      <w:divBdr>
        <w:top w:val="none" w:sz="0" w:space="0" w:color="auto"/>
        <w:left w:val="none" w:sz="0" w:space="0" w:color="auto"/>
        <w:bottom w:val="none" w:sz="0" w:space="0" w:color="auto"/>
        <w:right w:val="none" w:sz="0" w:space="0" w:color="auto"/>
      </w:divBdr>
    </w:div>
    <w:div w:id="1602300911">
      <w:bodyDiv w:val="1"/>
      <w:marLeft w:val="0"/>
      <w:marRight w:val="0"/>
      <w:marTop w:val="0"/>
      <w:marBottom w:val="0"/>
      <w:divBdr>
        <w:top w:val="none" w:sz="0" w:space="0" w:color="auto"/>
        <w:left w:val="none" w:sz="0" w:space="0" w:color="auto"/>
        <w:bottom w:val="none" w:sz="0" w:space="0" w:color="auto"/>
        <w:right w:val="none" w:sz="0" w:space="0" w:color="auto"/>
      </w:divBdr>
    </w:div>
    <w:div w:id="1603102077">
      <w:bodyDiv w:val="1"/>
      <w:marLeft w:val="0"/>
      <w:marRight w:val="0"/>
      <w:marTop w:val="0"/>
      <w:marBottom w:val="0"/>
      <w:divBdr>
        <w:top w:val="none" w:sz="0" w:space="0" w:color="auto"/>
        <w:left w:val="none" w:sz="0" w:space="0" w:color="auto"/>
        <w:bottom w:val="none" w:sz="0" w:space="0" w:color="auto"/>
        <w:right w:val="none" w:sz="0" w:space="0" w:color="auto"/>
      </w:divBdr>
    </w:div>
    <w:div w:id="1604990530">
      <w:bodyDiv w:val="1"/>
      <w:marLeft w:val="0"/>
      <w:marRight w:val="0"/>
      <w:marTop w:val="0"/>
      <w:marBottom w:val="0"/>
      <w:divBdr>
        <w:top w:val="none" w:sz="0" w:space="0" w:color="auto"/>
        <w:left w:val="none" w:sz="0" w:space="0" w:color="auto"/>
        <w:bottom w:val="none" w:sz="0" w:space="0" w:color="auto"/>
        <w:right w:val="none" w:sz="0" w:space="0" w:color="auto"/>
      </w:divBdr>
    </w:div>
    <w:div w:id="1605191728">
      <w:bodyDiv w:val="1"/>
      <w:marLeft w:val="0"/>
      <w:marRight w:val="0"/>
      <w:marTop w:val="0"/>
      <w:marBottom w:val="0"/>
      <w:divBdr>
        <w:top w:val="none" w:sz="0" w:space="0" w:color="auto"/>
        <w:left w:val="none" w:sz="0" w:space="0" w:color="auto"/>
        <w:bottom w:val="none" w:sz="0" w:space="0" w:color="auto"/>
        <w:right w:val="none" w:sz="0" w:space="0" w:color="auto"/>
      </w:divBdr>
    </w:div>
    <w:div w:id="1606108511">
      <w:bodyDiv w:val="1"/>
      <w:marLeft w:val="0"/>
      <w:marRight w:val="0"/>
      <w:marTop w:val="0"/>
      <w:marBottom w:val="0"/>
      <w:divBdr>
        <w:top w:val="none" w:sz="0" w:space="0" w:color="auto"/>
        <w:left w:val="none" w:sz="0" w:space="0" w:color="auto"/>
        <w:bottom w:val="none" w:sz="0" w:space="0" w:color="auto"/>
        <w:right w:val="none" w:sz="0" w:space="0" w:color="auto"/>
      </w:divBdr>
    </w:div>
    <w:div w:id="1606422324">
      <w:bodyDiv w:val="1"/>
      <w:marLeft w:val="0"/>
      <w:marRight w:val="0"/>
      <w:marTop w:val="0"/>
      <w:marBottom w:val="0"/>
      <w:divBdr>
        <w:top w:val="none" w:sz="0" w:space="0" w:color="auto"/>
        <w:left w:val="none" w:sz="0" w:space="0" w:color="auto"/>
        <w:bottom w:val="none" w:sz="0" w:space="0" w:color="auto"/>
        <w:right w:val="none" w:sz="0" w:space="0" w:color="auto"/>
      </w:divBdr>
    </w:div>
    <w:div w:id="1606882464">
      <w:bodyDiv w:val="1"/>
      <w:marLeft w:val="0"/>
      <w:marRight w:val="0"/>
      <w:marTop w:val="0"/>
      <w:marBottom w:val="0"/>
      <w:divBdr>
        <w:top w:val="none" w:sz="0" w:space="0" w:color="auto"/>
        <w:left w:val="none" w:sz="0" w:space="0" w:color="auto"/>
        <w:bottom w:val="none" w:sz="0" w:space="0" w:color="auto"/>
        <w:right w:val="none" w:sz="0" w:space="0" w:color="auto"/>
      </w:divBdr>
    </w:div>
    <w:div w:id="1607273543">
      <w:bodyDiv w:val="1"/>
      <w:marLeft w:val="0"/>
      <w:marRight w:val="0"/>
      <w:marTop w:val="0"/>
      <w:marBottom w:val="0"/>
      <w:divBdr>
        <w:top w:val="none" w:sz="0" w:space="0" w:color="auto"/>
        <w:left w:val="none" w:sz="0" w:space="0" w:color="auto"/>
        <w:bottom w:val="none" w:sz="0" w:space="0" w:color="auto"/>
        <w:right w:val="none" w:sz="0" w:space="0" w:color="auto"/>
      </w:divBdr>
    </w:div>
    <w:div w:id="1608464042">
      <w:bodyDiv w:val="1"/>
      <w:marLeft w:val="0"/>
      <w:marRight w:val="0"/>
      <w:marTop w:val="0"/>
      <w:marBottom w:val="0"/>
      <w:divBdr>
        <w:top w:val="none" w:sz="0" w:space="0" w:color="auto"/>
        <w:left w:val="none" w:sz="0" w:space="0" w:color="auto"/>
        <w:bottom w:val="none" w:sz="0" w:space="0" w:color="auto"/>
        <w:right w:val="none" w:sz="0" w:space="0" w:color="auto"/>
      </w:divBdr>
    </w:div>
    <w:div w:id="1609310827">
      <w:bodyDiv w:val="1"/>
      <w:marLeft w:val="0"/>
      <w:marRight w:val="0"/>
      <w:marTop w:val="0"/>
      <w:marBottom w:val="0"/>
      <w:divBdr>
        <w:top w:val="none" w:sz="0" w:space="0" w:color="auto"/>
        <w:left w:val="none" w:sz="0" w:space="0" w:color="auto"/>
        <w:bottom w:val="none" w:sz="0" w:space="0" w:color="auto"/>
        <w:right w:val="none" w:sz="0" w:space="0" w:color="auto"/>
      </w:divBdr>
    </w:div>
    <w:div w:id="1609314791">
      <w:bodyDiv w:val="1"/>
      <w:marLeft w:val="0"/>
      <w:marRight w:val="0"/>
      <w:marTop w:val="0"/>
      <w:marBottom w:val="0"/>
      <w:divBdr>
        <w:top w:val="none" w:sz="0" w:space="0" w:color="auto"/>
        <w:left w:val="none" w:sz="0" w:space="0" w:color="auto"/>
        <w:bottom w:val="none" w:sz="0" w:space="0" w:color="auto"/>
        <w:right w:val="none" w:sz="0" w:space="0" w:color="auto"/>
      </w:divBdr>
    </w:div>
    <w:div w:id="1610502252">
      <w:bodyDiv w:val="1"/>
      <w:marLeft w:val="0"/>
      <w:marRight w:val="0"/>
      <w:marTop w:val="0"/>
      <w:marBottom w:val="0"/>
      <w:divBdr>
        <w:top w:val="none" w:sz="0" w:space="0" w:color="auto"/>
        <w:left w:val="none" w:sz="0" w:space="0" w:color="auto"/>
        <w:bottom w:val="none" w:sz="0" w:space="0" w:color="auto"/>
        <w:right w:val="none" w:sz="0" w:space="0" w:color="auto"/>
      </w:divBdr>
    </w:div>
    <w:div w:id="1610700028">
      <w:bodyDiv w:val="1"/>
      <w:marLeft w:val="0"/>
      <w:marRight w:val="0"/>
      <w:marTop w:val="0"/>
      <w:marBottom w:val="0"/>
      <w:divBdr>
        <w:top w:val="none" w:sz="0" w:space="0" w:color="auto"/>
        <w:left w:val="none" w:sz="0" w:space="0" w:color="auto"/>
        <w:bottom w:val="none" w:sz="0" w:space="0" w:color="auto"/>
        <w:right w:val="none" w:sz="0" w:space="0" w:color="auto"/>
      </w:divBdr>
    </w:div>
    <w:div w:id="1611355124">
      <w:bodyDiv w:val="1"/>
      <w:marLeft w:val="0"/>
      <w:marRight w:val="0"/>
      <w:marTop w:val="0"/>
      <w:marBottom w:val="0"/>
      <w:divBdr>
        <w:top w:val="none" w:sz="0" w:space="0" w:color="auto"/>
        <w:left w:val="none" w:sz="0" w:space="0" w:color="auto"/>
        <w:bottom w:val="none" w:sz="0" w:space="0" w:color="auto"/>
        <w:right w:val="none" w:sz="0" w:space="0" w:color="auto"/>
      </w:divBdr>
    </w:div>
    <w:div w:id="1611737523">
      <w:bodyDiv w:val="1"/>
      <w:marLeft w:val="0"/>
      <w:marRight w:val="0"/>
      <w:marTop w:val="0"/>
      <w:marBottom w:val="0"/>
      <w:divBdr>
        <w:top w:val="none" w:sz="0" w:space="0" w:color="auto"/>
        <w:left w:val="none" w:sz="0" w:space="0" w:color="auto"/>
        <w:bottom w:val="none" w:sz="0" w:space="0" w:color="auto"/>
        <w:right w:val="none" w:sz="0" w:space="0" w:color="auto"/>
      </w:divBdr>
    </w:div>
    <w:div w:id="1612737151">
      <w:bodyDiv w:val="1"/>
      <w:marLeft w:val="0"/>
      <w:marRight w:val="0"/>
      <w:marTop w:val="0"/>
      <w:marBottom w:val="0"/>
      <w:divBdr>
        <w:top w:val="none" w:sz="0" w:space="0" w:color="auto"/>
        <w:left w:val="none" w:sz="0" w:space="0" w:color="auto"/>
        <w:bottom w:val="none" w:sz="0" w:space="0" w:color="auto"/>
        <w:right w:val="none" w:sz="0" w:space="0" w:color="auto"/>
      </w:divBdr>
    </w:div>
    <w:div w:id="1613824886">
      <w:bodyDiv w:val="1"/>
      <w:marLeft w:val="0"/>
      <w:marRight w:val="0"/>
      <w:marTop w:val="0"/>
      <w:marBottom w:val="0"/>
      <w:divBdr>
        <w:top w:val="none" w:sz="0" w:space="0" w:color="auto"/>
        <w:left w:val="none" w:sz="0" w:space="0" w:color="auto"/>
        <w:bottom w:val="none" w:sz="0" w:space="0" w:color="auto"/>
        <w:right w:val="none" w:sz="0" w:space="0" w:color="auto"/>
      </w:divBdr>
    </w:div>
    <w:div w:id="1615553802">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616861374">
      <w:bodyDiv w:val="1"/>
      <w:marLeft w:val="0"/>
      <w:marRight w:val="0"/>
      <w:marTop w:val="0"/>
      <w:marBottom w:val="0"/>
      <w:divBdr>
        <w:top w:val="none" w:sz="0" w:space="0" w:color="auto"/>
        <w:left w:val="none" w:sz="0" w:space="0" w:color="auto"/>
        <w:bottom w:val="none" w:sz="0" w:space="0" w:color="auto"/>
        <w:right w:val="none" w:sz="0" w:space="0" w:color="auto"/>
      </w:divBdr>
    </w:div>
    <w:div w:id="1618292027">
      <w:bodyDiv w:val="1"/>
      <w:marLeft w:val="0"/>
      <w:marRight w:val="0"/>
      <w:marTop w:val="0"/>
      <w:marBottom w:val="0"/>
      <w:divBdr>
        <w:top w:val="none" w:sz="0" w:space="0" w:color="auto"/>
        <w:left w:val="none" w:sz="0" w:space="0" w:color="auto"/>
        <w:bottom w:val="none" w:sz="0" w:space="0" w:color="auto"/>
        <w:right w:val="none" w:sz="0" w:space="0" w:color="auto"/>
      </w:divBdr>
    </w:div>
    <w:div w:id="1618953285">
      <w:bodyDiv w:val="1"/>
      <w:marLeft w:val="0"/>
      <w:marRight w:val="0"/>
      <w:marTop w:val="0"/>
      <w:marBottom w:val="0"/>
      <w:divBdr>
        <w:top w:val="none" w:sz="0" w:space="0" w:color="auto"/>
        <w:left w:val="none" w:sz="0" w:space="0" w:color="auto"/>
        <w:bottom w:val="none" w:sz="0" w:space="0" w:color="auto"/>
        <w:right w:val="none" w:sz="0" w:space="0" w:color="auto"/>
      </w:divBdr>
    </w:div>
    <w:div w:id="1619406962">
      <w:bodyDiv w:val="1"/>
      <w:marLeft w:val="0"/>
      <w:marRight w:val="0"/>
      <w:marTop w:val="0"/>
      <w:marBottom w:val="0"/>
      <w:divBdr>
        <w:top w:val="none" w:sz="0" w:space="0" w:color="auto"/>
        <w:left w:val="none" w:sz="0" w:space="0" w:color="auto"/>
        <w:bottom w:val="none" w:sz="0" w:space="0" w:color="auto"/>
        <w:right w:val="none" w:sz="0" w:space="0" w:color="auto"/>
      </w:divBdr>
    </w:div>
    <w:div w:id="1622107023">
      <w:bodyDiv w:val="1"/>
      <w:marLeft w:val="0"/>
      <w:marRight w:val="0"/>
      <w:marTop w:val="0"/>
      <w:marBottom w:val="0"/>
      <w:divBdr>
        <w:top w:val="none" w:sz="0" w:space="0" w:color="auto"/>
        <w:left w:val="none" w:sz="0" w:space="0" w:color="auto"/>
        <w:bottom w:val="none" w:sz="0" w:space="0" w:color="auto"/>
        <w:right w:val="none" w:sz="0" w:space="0" w:color="auto"/>
      </w:divBdr>
    </w:div>
    <w:div w:id="1624069436">
      <w:bodyDiv w:val="1"/>
      <w:marLeft w:val="0"/>
      <w:marRight w:val="0"/>
      <w:marTop w:val="0"/>
      <w:marBottom w:val="0"/>
      <w:divBdr>
        <w:top w:val="none" w:sz="0" w:space="0" w:color="auto"/>
        <w:left w:val="none" w:sz="0" w:space="0" w:color="auto"/>
        <w:bottom w:val="none" w:sz="0" w:space="0" w:color="auto"/>
        <w:right w:val="none" w:sz="0" w:space="0" w:color="auto"/>
      </w:divBdr>
    </w:div>
    <w:div w:id="1624386954">
      <w:bodyDiv w:val="1"/>
      <w:marLeft w:val="0"/>
      <w:marRight w:val="0"/>
      <w:marTop w:val="0"/>
      <w:marBottom w:val="0"/>
      <w:divBdr>
        <w:top w:val="none" w:sz="0" w:space="0" w:color="auto"/>
        <w:left w:val="none" w:sz="0" w:space="0" w:color="auto"/>
        <w:bottom w:val="none" w:sz="0" w:space="0" w:color="auto"/>
        <w:right w:val="none" w:sz="0" w:space="0" w:color="auto"/>
      </w:divBdr>
    </w:div>
    <w:div w:id="1628466889">
      <w:bodyDiv w:val="1"/>
      <w:marLeft w:val="0"/>
      <w:marRight w:val="0"/>
      <w:marTop w:val="0"/>
      <w:marBottom w:val="0"/>
      <w:divBdr>
        <w:top w:val="none" w:sz="0" w:space="0" w:color="auto"/>
        <w:left w:val="none" w:sz="0" w:space="0" w:color="auto"/>
        <w:bottom w:val="none" w:sz="0" w:space="0" w:color="auto"/>
        <w:right w:val="none" w:sz="0" w:space="0" w:color="auto"/>
      </w:divBdr>
    </w:div>
    <w:div w:id="1630238969">
      <w:bodyDiv w:val="1"/>
      <w:marLeft w:val="0"/>
      <w:marRight w:val="0"/>
      <w:marTop w:val="0"/>
      <w:marBottom w:val="0"/>
      <w:divBdr>
        <w:top w:val="none" w:sz="0" w:space="0" w:color="auto"/>
        <w:left w:val="none" w:sz="0" w:space="0" w:color="auto"/>
        <w:bottom w:val="none" w:sz="0" w:space="0" w:color="auto"/>
        <w:right w:val="none" w:sz="0" w:space="0" w:color="auto"/>
      </w:divBdr>
    </w:div>
    <w:div w:id="1630471221">
      <w:bodyDiv w:val="1"/>
      <w:marLeft w:val="0"/>
      <w:marRight w:val="0"/>
      <w:marTop w:val="0"/>
      <w:marBottom w:val="0"/>
      <w:divBdr>
        <w:top w:val="none" w:sz="0" w:space="0" w:color="auto"/>
        <w:left w:val="none" w:sz="0" w:space="0" w:color="auto"/>
        <w:bottom w:val="none" w:sz="0" w:space="0" w:color="auto"/>
        <w:right w:val="none" w:sz="0" w:space="0" w:color="auto"/>
      </w:divBdr>
    </w:div>
    <w:div w:id="1630821599">
      <w:bodyDiv w:val="1"/>
      <w:marLeft w:val="0"/>
      <w:marRight w:val="0"/>
      <w:marTop w:val="0"/>
      <w:marBottom w:val="0"/>
      <w:divBdr>
        <w:top w:val="none" w:sz="0" w:space="0" w:color="auto"/>
        <w:left w:val="none" w:sz="0" w:space="0" w:color="auto"/>
        <w:bottom w:val="none" w:sz="0" w:space="0" w:color="auto"/>
        <w:right w:val="none" w:sz="0" w:space="0" w:color="auto"/>
      </w:divBdr>
    </w:div>
    <w:div w:id="1632202045">
      <w:bodyDiv w:val="1"/>
      <w:marLeft w:val="0"/>
      <w:marRight w:val="0"/>
      <w:marTop w:val="0"/>
      <w:marBottom w:val="0"/>
      <w:divBdr>
        <w:top w:val="none" w:sz="0" w:space="0" w:color="auto"/>
        <w:left w:val="none" w:sz="0" w:space="0" w:color="auto"/>
        <w:bottom w:val="none" w:sz="0" w:space="0" w:color="auto"/>
        <w:right w:val="none" w:sz="0" w:space="0" w:color="auto"/>
      </w:divBdr>
    </w:div>
    <w:div w:id="1632243626">
      <w:bodyDiv w:val="1"/>
      <w:marLeft w:val="0"/>
      <w:marRight w:val="0"/>
      <w:marTop w:val="0"/>
      <w:marBottom w:val="0"/>
      <w:divBdr>
        <w:top w:val="none" w:sz="0" w:space="0" w:color="auto"/>
        <w:left w:val="none" w:sz="0" w:space="0" w:color="auto"/>
        <w:bottom w:val="none" w:sz="0" w:space="0" w:color="auto"/>
        <w:right w:val="none" w:sz="0" w:space="0" w:color="auto"/>
      </w:divBdr>
    </w:div>
    <w:div w:id="1633096679">
      <w:bodyDiv w:val="1"/>
      <w:marLeft w:val="0"/>
      <w:marRight w:val="0"/>
      <w:marTop w:val="0"/>
      <w:marBottom w:val="0"/>
      <w:divBdr>
        <w:top w:val="none" w:sz="0" w:space="0" w:color="auto"/>
        <w:left w:val="none" w:sz="0" w:space="0" w:color="auto"/>
        <w:bottom w:val="none" w:sz="0" w:space="0" w:color="auto"/>
        <w:right w:val="none" w:sz="0" w:space="0" w:color="auto"/>
      </w:divBdr>
    </w:div>
    <w:div w:id="1634359950">
      <w:bodyDiv w:val="1"/>
      <w:marLeft w:val="0"/>
      <w:marRight w:val="0"/>
      <w:marTop w:val="0"/>
      <w:marBottom w:val="0"/>
      <w:divBdr>
        <w:top w:val="none" w:sz="0" w:space="0" w:color="auto"/>
        <w:left w:val="none" w:sz="0" w:space="0" w:color="auto"/>
        <w:bottom w:val="none" w:sz="0" w:space="0" w:color="auto"/>
        <w:right w:val="none" w:sz="0" w:space="0" w:color="auto"/>
      </w:divBdr>
    </w:div>
    <w:div w:id="1634796211">
      <w:bodyDiv w:val="1"/>
      <w:marLeft w:val="0"/>
      <w:marRight w:val="0"/>
      <w:marTop w:val="0"/>
      <w:marBottom w:val="0"/>
      <w:divBdr>
        <w:top w:val="none" w:sz="0" w:space="0" w:color="auto"/>
        <w:left w:val="none" w:sz="0" w:space="0" w:color="auto"/>
        <w:bottom w:val="none" w:sz="0" w:space="0" w:color="auto"/>
        <w:right w:val="none" w:sz="0" w:space="0" w:color="auto"/>
      </w:divBdr>
    </w:div>
    <w:div w:id="1635060264">
      <w:bodyDiv w:val="1"/>
      <w:marLeft w:val="0"/>
      <w:marRight w:val="0"/>
      <w:marTop w:val="0"/>
      <w:marBottom w:val="0"/>
      <w:divBdr>
        <w:top w:val="none" w:sz="0" w:space="0" w:color="auto"/>
        <w:left w:val="none" w:sz="0" w:space="0" w:color="auto"/>
        <w:bottom w:val="none" w:sz="0" w:space="0" w:color="auto"/>
        <w:right w:val="none" w:sz="0" w:space="0" w:color="auto"/>
      </w:divBdr>
    </w:div>
    <w:div w:id="1635209840">
      <w:bodyDiv w:val="1"/>
      <w:marLeft w:val="0"/>
      <w:marRight w:val="0"/>
      <w:marTop w:val="0"/>
      <w:marBottom w:val="0"/>
      <w:divBdr>
        <w:top w:val="none" w:sz="0" w:space="0" w:color="auto"/>
        <w:left w:val="none" w:sz="0" w:space="0" w:color="auto"/>
        <w:bottom w:val="none" w:sz="0" w:space="0" w:color="auto"/>
        <w:right w:val="none" w:sz="0" w:space="0" w:color="auto"/>
      </w:divBdr>
    </w:div>
    <w:div w:id="1637025056">
      <w:bodyDiv w:val="1"/>
      <w:marLeft w:val="0"/>
      <w:marRight w:val="0"/>
      <w:marTop w:val="0"/>
      <w:marBottom w:val="0"/>
      <w:divBdr>
        <w:top w:val="none" w:sz="0" w:space="0" w:color="auto"/>
        <w:left w:val="none" w:sz="0" w:space="0" w:color="auto"/>
        <w:bottom w:val="none" w:sz="0" w:space="0" w:color="auto"/>
        <w:right w:val="none" w:sz="0" w:space="0" w:color="auto"/>
      </w:divBdr>
    </w:div>
    <w:div w:id="1640837863">
      <w:bodyDiv w:val="1"/>
      <w:marLeft w:val="0"/>
      <w:marRight w:val="0"/>
      <w:marTop w:val="0"/>
      <w:marBottom w:val="0"/>
      <w:divBdr>
        <w:top w:val="none" w:sz="0" w:space="0" w:color="auto"/>
        <w:left w:val="none" w:sz="0" w:space="0" w:color="auto"/>
        <w:bottom w:val="none" w:sz="0" w:space="0" w:color="auto"/>
        <w:right w:val="none" w:sz="0" w:space="0" w:color="auto"/>
      </w:divBdr>
    </w:div>
    <w:div w:id="1643734001">
      <w:bodyDiv w:val="1"/>
      <w:marLeft w:val="0"/>
      <w:marRight w:val="0"/>
      <w:marTop w:val="0"/>
      <w:marBottom w:val="0"/>
      <w:divBdr>
        <w:top w:val="none" w:sz="0" w:space="0" w:color="auto"/>
        <w:left w:val="none" w:sz="0" w:space="0" w:color="auto"/>
        <w:bottom w:val="none" w:sz="0" w:space="0" w:color="auto"/>
        <w:right w:val="none" w:sz="0" w:space="0" w:color="auto"/>
      </w:divBdr>
    </w:div>
    <w:div w:id="1644386381">
      <w:bodyDiv w:val="1"/>
      <w:marLeft w:val="0"/>
      <w:marRight w:val="0"/>
      <w:marTop w:val="0"/>
      <w:marBottom w:val="0"/>
      <w:divBdr>
        <w:top w:val="none" w:sz="0" w:space="0" w:color="auto"/>
        <w:left w:val="none" w:sz="0" w:space="0" w:color="auto"/>
        <w:bottom w:val="none" w:sz="0" w:space="0" w:color="auto"/>
        <w:right w:val="none" w:sz="0" w:space="0" w:color="auto"/>
      </w:divBdr>
    </w:div>
    <w:div w:id="1644919183">
      <w:bodyDiv w:val="1"/>
      <w:marLeft w:val="0"/>
      <w:marRight w:val="0"/>
      <w:marTop w:val="0"/>
      <w:marBottom w:val="0"/>
      <w:divBdr>
        <w:top w:val="none" w:sz="0" w:space="0" w:color="auto"/>
        <w:left w:val="none" w:sz="0" w:space="0" w:color="auto"/>
        <w:bottom w:val="none" w:sz="0" w:space="0" w:color="auto"/>
        <w:right w:val="none" w:sz="0" w:space="0" w:color="auto"/>
      </w:divBdr>
    </w:div>
    <w:div w:id="1645428868">
      <w:bodyDiv w:val="1"/>
      <w:marLeft w:val="0"/>
      <w:marRight w:val="0"/>
      <w:marTop w:val="0"/>
      <w:marBottom w:val="0"/>
      <w:divBdr>
        <w:top w:val="none" w:sz="0" w:space="0" w:color="auto"/>
        <w:left w:val="none" w:sz="0" w:space="0" w:color="auto"/>
        <w:bottom w:val="none" w:sz="0" w:space="0" w:color="auto"/>
        <w:right w:val="none" w:sz="0" w:space="0" w:color="auto"/>
      </w:divBdr>
    </w:div>
    <w:div w:id="1647470614">
      <w:bodyDiv w:val="1"/>
      <w:marLeft w:val="0"/>
      <w:marRight w:val="0"/>
      <w:marTop w:val="0"/>
      <w:marBottom w:val="0"/>
      <w:divBdr>
        <w:top w:val="none" w:sz="0" w:space="0" w:color="auto"/>
        <w:left w:val="none" w:sz="0" w:space="0" w:color="auto"/>
        <w:bottom w:val="none" w:sz="0" w:space="0" w:color="auto"/>
        <w:right w:val="none" w:sz="0" w:space="0" w:color="auto"/>
      </w:divBdr>
    </w:div>
    <w:div w:id="1647542003">
      <w:bodyDiv w:val="1"/>
      <w:marLeft w:val="0"/>
      <w:marRight w:val="0"/>
      <w:marTop w:val="0"/>
      <w:marBottom w:val="0"/>
      <w:divBdr>
        <w:top w:val="none" w:sz="0" w:space="0" w:color="auto"/>
        <w:left w:val="none" w:sz="0" w:space="0" w:color="auto"/>
        <w:bottom w:val="none" w:sz="0" w:space="0" w:color="auto"/>
        <w:right w:val="none" w:sz="0" w:space="0" w:color="auto"/>
      </w:divBdr>
    </w:div>
    <w:div w:id="1651135871">
      <w:bodyDiv w:val="1"/>
      <w:marLeft w:val="0"/>
      <w:marRight w:val="0"/>
      <w:marTop w:val="0"/>
      <w:marBottom w:val="0"/>
      <w:divBdr>
        <w:top w:val="none" w:sz="0" w:space="0" w:color="auto"/>
        <w:left w:val="none" w:sz="0" w:space="0" w:color="auto"/>
        <w:bottom w:val="none" w:sz="0" w:space="0" w:color="auto"/>
        <w:right w:val="none" w:sz="0" w:space="0" w:color="auto"/>
      </w:divBdr>
    </w:div>
    <w:div w:id="1651599272">
      <w:bodyDiv w:val="1"/>
      <w:marLeft w:val="0"/>
      <w:marRight w:val="0"/>
      <w:marTop w:val="0"/>
      <w:marBottom w:val="0"/>
      <w:divBdr>
        <w:top w:val="none" w:sz="0" w:space="0" w:color="auto"/>
        <w:left w:val="none" w:sz="0" w:space="0" w:color="auto"/>
        <w:bottom w:val="none" w:sz="0" w:space="0" w:color="auto"/>
        <w:right w:val="none" w:sz="0" w:space="0" w:color="auto"/>
      </w:divBdr>
    </w:div>
    <w:div w:id="1652097473">
      <w:bodyDiv w:val="1"/>
      <w:marLeft w:val="0"/>
      <w:marRight w:val="0"/>
      <w:marTop w:val="0"/>
      <w:marBottom w:val="0"/>
      <w:divBdr>
        <w:top w:val="none" w:sz="0" w:space="0" w:color="auto"/>
        <w:left w:val="none" w:sz="0" w:space="0" w:color="auto"/>
        <w:bottom w:val="none" w:sz="0" w:space="0" w:color="auto"/>
        <w:right w:val="none" w:sz="0" w:space="0" w:color="auto"/>
      </w:divBdr>
    </w:div>
    <w:div w:id="1652321550">
      <w:bodyDiv w:val="1"/>
      <w:marLeft w:val="0"/>
      <w:marRight w:val="0"/>
      <w:marTop w:val="0"/>
      <w:marBottom w:val="0"/>
      <w:divBdr>
        <w:top w:val="none" w:sz="0" w:space="0" w:color="auto"/>
        <w:left w:val="none" w:sz="0" w:space="0" w:color="auto"/>
        <w:bottom w:val="none" w:sz="0" w:space="0" w:color="auto"/>
        <w:right w:val="none" w:sz="0" w:space="0" w:color="auto"/>
      </w:divBdr>
    </w:div>
    <w:div w:id="1653631909">
      <w:bodyDiv w:val="1"/>
      <w:marLeft w:val="0"/>
      <w:marRight w:val="0"/>
      <w:marTop w:val="0"/>
      <w:marBottom w:val="0"/>
      <w:divBdr>
        <w:top w:val="none" w:sz="0" w:space="0" w:color="auto"/>
        <w:left w:val="none" w:sz="0" w:space="0" w:color="auto"/>
        <w:bottom w:val="none" w:sz="0" w:space="0" w:color="auto"/>
        <w:right w:val="none" w:sz="0" w:space="0" w:color="auto"/>
      </w:divBdr>
    </w:div>
    <w:div w:id="1653872722">
      <w:bodyDiv w:val="1"/>
      <w:marLeft w:val="0"/>
      <w:marRight w:val="0"/>
      <w:marTop w:val="0"/>
      <w:marBottom w:val="0"/>
      <w:divBdr>
        <w:top w:val="none" w:sz="0" w:space="0" w:color="auto"/>
        <w:left w:val="none" w:sz="0" w:space="0" w:color="auto"/>
        <w:bottom w:val="none" w:sz="0" w:space="0" w:color="auto"/>
        <w:right w:val="none" w:sz="0" w:space="0" w:color="auto"/>
      </w:divBdr>
    </w:div>
    <w:div w:id="1654409150">
      <w:bodyDiv w:val="1"/>
      <w:marLeft w:val="0"/>
      <w:marRight w:val="0"/>
      <w:marTop w:val="0"/>
      <w:marBottom w:val="0"/>
      <w:divBdr>
        <w:top w:val="none" w:sz="0" w:space="0" w:color="auto"/>
        <w:left w:val="none" w:sz="0" w:space="0" w:color="auto"/>
        <w:bottom w:val="none" w:sz="0" w:space="0" w:color="auto"/>
        <w:right w:val="none" w:sz="0" w:space="0" w:color="auto"/>
      </w:divBdr>
    </w:div>
    <w:div w:id="1654606022">
      <w:bodyDiv w:val="1"/>
      <w:marLeft w:val="0"/>
      <w:marRight w:val="0"/>
      <w:marTop w:val="0"/>
      <w:marBottom w:val="0"/>
      <w:divBdr>
        <w:top w:val="none" w:sz="0" w:space="0" w:color="auto"/>
        <w:left w:val="none" w:sz="0" w:space="0" w:color="auto"/>
        <w:bottom w:val="none" w:sz="0" w:space="0" w:color="auto"/>
        <w:right w:val="none" w:sz="0" w:space="0" w:color="auto"/>
      </w:divBdr>
    </w:div>
    <w:div w:id="1656185484">
      <w:bodyDiv w:val="1"/>
      <w:marLeft w:val="0"/>
      <w:marRight w:val="0"/>
      <w:marTop w:val="0"/>
      <w:marBottom w:val="0"/>
      <w:divBdr>
        <w:top w:val="none" w:sz="0" w:space="0" w:color="auto"/>
        <w:left w:val="none" w:sz="0" w:space="0" w:color="auto"/>
        <w:bottom w:val="none" w:sz="0" w:space="0" w:color="auto"/>
        <w:right w:val="none" w:sz="0" w:space="0" w:color="auto"/>
      </w:divBdr>
    </w:div>
    <w:div w:id="1659073208">
      <w:bodyDiv w:val="1"/>
      <w:marLeft w:val="0"/>
      <w:marRight w:val="0"/>
      <w:marTop w:val="0"/>
      <w:marBottom w:val="0"/>
      <w:divBdr>
        <w:top w:val="none" w:sz="0" w:space="0" w:color="auto"/>
        <w:left w:val="none" w:sz="0" w:space="0" w:color="auto"/>
        <w:bottom w:val="none" w:sz="0" w:space="0" w:color="auto"/>
        <w:right w:val="none" w:sz="0" w:space="0" w:color="auto"/>
      </w:divBdr>
    </w:div>
    <w:div w:id="1659646798">
      <w:bodyDiv w:val="1"/>
      <w:marLeft w:val="0"/>
      <w:marRight w:val="0"/>
      <w:marTop w:val="0"/>
      <w:marBottom w:val="0"/>
      <w:divBdr>
        <w:top w:val="none" w:sz="0" w:space="0" w:color="auto"/>
        <w:left w:val="none" w:sz="0" w:space="0" w:color="auto"/>
        <w:bottom w:val="none" w:sz="0" w:space="0" w:color="auto"/>
        <w:right w:val="none" w:sz="0" w:space="0" w:color="auto"/>
      </w:divBdr>
    </w:div>
    <w:div w:id="1659768681">
      <w:bodyDiv w:val="1"/>
      <w:marLeft w:val="0"/>
      <w:marRight w:val="0"/>
      <w:marTop w:val="0"/>
      <w:marBottom w:val="0"/>
      <w:divBdr>
        <w:top w:val="none" w:sz="0" w:space="0" w:color="auto"/>
        <w:left w:val="none" w:sz="0" w:space="0" w:color="auto"/>
        <w:bottom w:val="none" w:sz="0" w:space="0" w:color="auto"/>
        <w:right w:val="none" w:sz="0" w:space="0" w:color="auto"/>
      </w:divBdr>
    </w:div>
    <w:div w:id="1659845877">
      <w:bodyDiv w:val="1"/>
      <w:marLeft w:val="0"/>
      <w:marRight w:val="0"/>
      <w:marTop w:val="0"/>
      <w:marBottom w:val="0"/>
      <w:divBdr>
        <w:top w:val="none" w:sz="0" w:space="0" w:color="auto"/>
        <w:left w:val="none" w:sz="0" w:space="0" w:color="auto"/>
        <w:bottom w:val="none" w:sz="0" w:space="0" w:color="auto"/>
        <w:right w:val="none" w:sz="0" w:space="0" w:color="auto"/>
      </w:divBdr>
    </w:div>
    <w:div w:id="1659994013">
      <w:bodyDiv w:val="1"/>
      <w:marLeft w:val="0"/>
      <w:marRight w:val="0"/>
      <w:marTop w:val="0"/>
      <w:marBottom w:val="0"/>
      <w:divBdr>
        <w:top w:val="none" w:sz="0" w:space="0" w:color="auto"/>
        <w:left w:val="none" w:sz="0" w:space="0" w:color="auto"/>
        <w:bottom w:val="none" w:sz="0" w:space="0" w:color="auto"/>
        <w:right w:val="none" w:sz="0" w:space="0" w:color="auto"/>
      </w:divBdr>
    </w:div>
    <w:div w:id="1660424900">
      <w:bodyDiv w:val="1"/>
      <w:marLeft w:val="0"/>
      <w:marRight w:val="0"/>
      <w:marTop w:val="0"/>
      <w:marBottom w:val="0"/>
      <w:divBdr>
        <w:top w:val="none" w:sz="0" w:space="0" w:color="auto"/>
        <w:left w:val="none" w:sz="0" w:space="0" w:color="auto"/>
        <w:bottom w:val="none" w:sz="0" w:space="0" w:color="auto"/>
        <w:right w:val="none" w:sz="0" w:space="0" w:color="auto"/>
      </w:divBdr>
    </w:div>
    <w:div w:id="1660649294">
      <w:bodyDiv w:val="1"/>
      <w:marLeft w:val="0"/>
      <w:marRight w:val="0"/>
      <w:marTop w:val="0"/>
      <w:marBottom w:val="0"/>
      <w:divBdr>
        <w:top w:val="none" w:sz="0" w:space="0" w:color="auto"/>
        <w:left w:val="none" w:sz="0" w:space="0" w:color="auto"/>
        <w:bottom w:val="none" w:sz="0" w:space="0" w:color="auto"/>
        <w:right w:val="none" w:sz="0" w:space="0" w:color="auto"/>
      </w:divBdr>
    </w:div>
    <w:div w:id="1662152936">
      <w:bodyDiv w:val="1"/>
      <w:marLeft w:val="0"/>
      <w:marRight w:val="0"/>
      <w:marTop w:val="0"/>
      <w:marBottom w:val="0"/>
      <w:divBdr>
        <w:top w:val="none" w:sz="0" w:space="0" w:color="auto"/>
        <w:left w:val="none" w:sz="0" w:space="0" w:color="auto"/>
        <w:bottom w:val="none" w:sz="0" w:space="0" w:color="auto"/>
        <w:right w:val="none" w:sz="0" w:space="0" w:color="auto"/>
      </w:divBdr>
    </w:div>
    <w:div w:id="1663964443">
      <w:bodyDiv w:val="1"/>
      <w:marLeft w:val="0"/>
      <w:marRight w:val="0"/>
      <w:marTop w:val="0"/>
      <w:marBottom w:val="0"/>
      <w:divBdr>
        <w:top w:val="none" w:sz="0" w:space="0" w:color="auto"/>
        <w:left w:val="none" w:sz="0" w:space="0" w:color="auto"/>
        <w:bottom w:val="none" w:sz="0" w:space="0" w:color="auto"/>
        <w:right w:val="none" w:sz="0" w:space="0" w:color="auto"/>
      </w:divBdr>
    </w:div>
    <w:div w:id="1663966641">
      <w:bodyDiv w:val="1"/>
      <w:marLeft w:val="0"/>
      <w:marRight w:val="0"/>
      <w:marTop w:val="0"/>
      <w:marBottom w:val="0"/>
      <w:divBdr>
        <w:top w:val="none" w:sz="0" w:space="0" w:color="auto"/>
        <w:left w:val="none" w:sz="0" w:space="0" w:color="auto"/>
        <w:bottom w:val="none" w:sz="0" w:space="0" w:color="auto"/>
        <w:right w:val="none" w:sz="0" w:space="0" w:color="auto"/>
      </w:divBdr>
    </w:div>
    <w:div w:id="1666281119">
      <w:bodyDiv w:val="1"/>
      <w:marLeft w:val="0"/>
      <w:marRight w:val="0"/>
      <w:marTop w:val="0"/>
      <w:marBottom w:val="0"/>
      <w:divBdr>
        <w:top w:val="none" w:sz="0" w:space="0" w:color="auto"/>
        <w:left w:val="none" w:sz="0" w:space="0" w:color="auto"/>
        <w:bottom w:val="none" w:sz="0" w:space="0" w:color="auto"/>
        <w:right w:val="none" w:sz="0" w:space="0" w:color="auto"/>
      </w:divBdr>
    </w:div>
    <w:div w:id="1667398356">
      <w:bodyDiv w:val="1"/>
      <w:marLeft w:val="0"/>
      <w:marRight w:val="0"/>
      <w:marTop w:val="0"/>
      <w:marBottom w:val="0"/>
      <w:divBdr>
        <w:top w:val="none" w:sz="0" w:space="0" w:color="auto"/>
        <w:left w:val="none" w:sz="0" w:space="0" w:color="auto"/>
        <w:bottom w:val="none" w:sz="0" w:space="0" w:color="auto"/>
        <w:right w:val="none" w:sz="0" w:space="0" w:color="auto"/>
      </w:divBdr>
    </w:div>
    <w:div w:id="1669675642">
      <w:bodyDiv w:val="1"/>
      <w:marLeft w:val="0"/>
      <w:marRight w:val="0"/>
      <w:marTop w:val="0"/>
      <w:marBottom w:val="0"/>
      <w:divBdr>
        <w:top w:val="none" w:sz="0" w:space="0" w:color="auto"/>
        <w:left w:val="none" w:sz="0" w:space="0" w:color="auto"/>
        <w:bottom w:val="none" w:sz="0" w:space="0" w:color="auto"/>
        <w:right w:val="none" w:sz="0" w:space="0" w:color="auto"/>
      </w:divBdr>
    </w:div>
    <w:div w:id="1669869579">
      <w:bodyDiv w:val="1"/>
      <w:marLeft w:val="0"/>
      <w:marRight w:val="0"/>
      <w:marTop w:val="0"/>
      <w:marBottom w:val="0"/>
      <w:divBdr>
        <w:top w:val="none" w:sz="0" w:space="0" w:color="auto"/>
        <w:left w:val="none" w:sz="0" w:space="0" w:color="auto"/>
        <w:bottom w:val="none" w:sz="0" w:space="0" w:color="auto"/>
        <w:right w:val="none" w:sz="0" w:space="0" w:color="auto"/>
      </w:divBdr>
    </w:div>
    <w:div w:id="1671982208">
      <w:bodyDiv w:val="1"/>
      <w:marLeft w:val="0"/>
      <w:marRight w:val="0"/>
      <w:marTop w:val="0"/>
      <w:marBottom w:val="0"/>
      <w:divBdr>
        <w:top w:val="none" w:sz="0" w:space="0" w:color="auto"/>
        <w:left w:val="none" w:sz="0" w:space="0" w:color="auto"/>
        <w:bottom w:val="none" w:sz="0" w:space="0" w:color="auto"/>
        <w:right w:val="none" w:sz="0" w:space="0" w:color="auto"/>
      </w:divBdr>
    </w:div>
    <w:div w:id="1672831866">
      <w:bodyDiv w:val="1"/>
      <w:marLeft w:val="0"/>
      <w:marRight w:val="0"/>
      <w:marTop w:val="0"/>
      <w:marBottom w:val="0"/>
      <w:divBdr>
        <w:top w:val="none" w:sz="0" w:space="0" w:color="auto"/>
        <w:left w:val="none" w:sz="0" w:space="0" w:color="auto"/>
        <w:bottom w:val="none" w:sz="0" w:space="0" w:color="auto"/>
        <w:right w:val="none" w:sz="0" w:space="0" w:color="auto"/>
      </w:divBdr>
    </w:div>
    <w:div w:id="1674186308">
      <w:bodyDiv w:val="1"/>
      <w:marLeft w:val="0"/>
      <w:marRight w:val="0"/>
      <w:marTop w:val="0"/>
      <w:marBottom w:val="0"/>
      <w:divBdr>
        <w:top w:val="none" w:sz="0" w:space="0" w:color="auto"/>
        <w:left w:val="none" w:sz="0" w:space="0" w:color="auto"/>
        <w:bottom w:val="none" w:sz="0" w:space="0" w:color="auto"/>
        <w:right w:val="none" w:sz="0" w:space="0" w:color="auto"/>
      </w:divBdr>
    </w:div>
    <w:div w:id="1674600559">
      <w:bodyDiv w:val="1"/>
      <w:marLeft w:val="0"/>
      <w:marRight w:val="0"/>
      <w:marTop w:val="0"/>
      <w:marBottom w:val="0"/>
      <w:divBdr>
        <w:top w:val="none" w:sz="0" w:space="0" w:color="auto"/>
        <w:left w:val="none" w:sz="0" w:space="0" w:color="auto"/>
        <w:bottom w:val="none" w:sz="0" w:space="0" w:color="auto"/>
        <w:right w:val="none" w:sz="0" w:space="0" w:color="auto"/>
      </w:divBdr>
    </w:div>
    <w:div w:id="1674995133">
      <w:bodyDiv w:val="1"/>
      <w:marLeft w:val="0"/>
      <w:marRight w:val="0"/>
      <w:marTop w:val="0"/>
      <w:marBottom w:val="0"/>
      <w:divBdr>
        <w:top w:val="none" w:sz="0" w:space="0" w:color="auto"/>
        <w:left w:val="none" w:sz="0" w:space="0" w:color="auto"/>
        <w:bottom w:val="none" w:sz="0" w:space="0" w:color="auto"/>
        <w:right w:val="none" w:sz="0" w:space="0" w:color="auto"/>
      </w:divBdr>
    </w:div>
    <w:div w:id="1675452879">
      <w:bodyDiv w:val="1"/>
      <w:marLeft w:val="0"/>
      <w:marRight w:val="0"/>
      <w:marTop w:val="0"/>
      <w:marBottom w:val="0"/>
      <w:divBdr>
        <w:top w:val="none" w:sz="0" w:space="0" w:color="auto"/>
        <w:left w:val="none" w:sz="0" w:space="0" w:color="auto"/>
        <w:bottom w:val="none" w:sz="0" w:space="0" w:color="auto"/>
        <w:right w:val="none" w:sz="0" w:space="0" w:color="auto"/>
      </w:divBdr>
    </w:div>
    <w:div w:id="1678265039">
      <w:bodyDiv w:val="1"/>
      <w:marLeft w:val="0"/>
      <w:marRight w:val="0"/>
      <w:marTop w:val="0"/>
      <w:marBottom w:val="0"/>
      <w:divBdr>
        <w:top w:val="none" w:sz="0" w:space="0" w:color="auto"/>
        <w:left w:val="none" w:sz="0" w:space="0" w:color="auto"/>
        <w:bottom w:val="none" w:sz="0" w:space="0" w:color="auto"/>
        <w:right w:val="none" w:sz="0" w:space="0" w:color="auto"/>
      </w:divBdr>
    </w:div>
    <w:div w:id="1678314277">
      <w:bodyDiv w:val="1"/>
      <w:marLeft w:val="0"/>
      <w:marRight w:val="0"/>
      <w:marTop w:val="0"/>
      <w:marBottom w:val="0"/>
      <w:divBdr>
        <w:top w:val="none" w:sz="0" w:space="0" w:color="auto"/>
        <w:left w:val="none" w:sz="0" w:space="0" w:color="auto"/>
        <w:bottom w:val="none" w:sz="0" w:space="0" w:color="auto"/>
        <w:right w:val="none" w:sz="0" w:space="0" w:color="auto"/>
      </w:divBdr>
    </w:div>
    <w:div w:id="1678575729">
      <w:bodyDiv w:val="1"/>
      <w:marLeft w:val="0"/>
      <w:marRight w:val="0"/>
      <w:marTop w:val="0"/>
      <w:marBottom w:val="0"/>
      <w:divBdr>
        <w:top w:val="none" w:sz="0" w:space="0" w:color="auto"/>
        <w:left w:val="none" w:sz="0" w:space="0" w:color="auto"/>
        <w:bottom w:val="none" w:sz="0" w:space="0" w:color="auto"/>
        <w:right w:val="none" w:sz="0" w:space="0" w:color="auto"/>
      </w:divBdr>
    </w:div>
    <w:div w:id="1680891604">
      <w:bodyDiv w:val="1"/>
      <w:marLeft w:val="0"/>
      <w:marRight w:val="0"/>
      <w:marTop w:val="0"/>
      <w:marBottom w:val="0"/>
      <w:divBdr>
        <w:top w:val="none" w:sz="0" w:space="0" w:color="auto"/>
        <w:left w:val="none" w:sz="0" w:space="0" w:color="auto"/>
        <w:bottom w:val="none" w:sz="0" w:space="0" w:color="auto"/>
        <w:right w:val="none" w:sz="0" w:space="0" w:color="auto"/>
      </w:divBdr>
    </w:div>
    <w:div w:id="1681664160">
      <w:bodyDiv w:val="1"/>
      <w:marLeft w:val="0"/>
      <w:marRight w:val="0"/>
      <w:marTop w:val="0"/>
      <w:marBottom w:val="0"/>
      <w:divBdr>
        <w:top w:val="none" w:sz="0" w:space="0" w:color="auto"/>
        <w:left w:val="none" w:sz="0" w:space="0" w:color="auto"/>
        <w:bottom w:val="none" w:sz="0" w:space="0" w:color="auto"/>
        <w:right w:val="none" w:sz="0" w:space="0" w:color="auto"/>
      </w:divBdr>
    </w:div>
    <w:div w:id="1682119914">
      <w:bodyDiv w:val="1"/>
      <w:marLeft w:val="0"/>
      <w:marRight w:val="0"/>
      <w:marTop w:val="0"/>
      <w:marBottom w:val="0"/>
      <w:divBdr>
        <w:top w:val="none" w:sz="0" w:space="0" w:color="auto"/>
        <w:left w:val="none" w:sz="0" w:space="0" w:color="auto"/>
        <w:bottom w:val="none" w:sz="0" w:space="0" w:color="auto"/>
        <w:right w:val="none" w:sz="0" w:space="0" w:color="auto"/>
      </w:divBdr>
    </w:div>
    <w:div w:id="1684017413">
      <w:bodyDiv w:val="1"/>
      <w:marLeft w:val="0"/>
      <w:marRight w:val="0"/>
      <w:marTop w:val="0"/>
      <w:marBottom w:val="0"/>
      <w:divBdr>
        <w:top w:val="none" w:sz="0" w:space="0" w:color="auto"/>
        <w:left w:val="none" w:sz="0" w:space="0" w:color="auto"/>
        <w:bottom w:val="none" w:sz="0" w:space="0" w:color="auto"/>
        <w:right w:val="none" w:sz="0" w:space="0" w:color="auto"/>
      </w:divBdr>
    </w:div>
    <w:div w:id="1684627859">
      <w:bodyDiv w:val="1"/>
      <w:marLeft w:val="0"/>
      <w:marRight w:val="0"/>
      <w:marTop w:val="0"/>
      <w:marBottom w:val="0"/>
      <w:divBdr>
        <w:top w:val="none" w:sz="0" w:space="0" w:color="auto"/>
        <w:left w:val="none" w:sz="0" w:space="0" w:color="auto"/>
        <w:bottom w:val="none" w:sz="0" w:space="0" w:color="auto"/>
        <w:right w:val="none" w:sz="0" w:space="0" w:color="auto"/>
      </w:divBdr>
    </w:div>
    <w:div w:id="1685134308">
      <w:bodyDiv w:val="1"/>
      <w:marLeft w:val="0"/>
      <w:marRight w:val="0"/>
      <w:marTop w:val="0"/>
      <w:marBottom w:val="0"/>
      <w:divBdr>
        <w:top w:val="none" w:sz="0" w:space="0" w:color="auto"/>
        <w:left w:val="none" w:sz="0" w:space="0" w:color="auto"/>
        <w:bottom w:val="none" w:sz="0" w:space="0" w:color="auto"/>
        <w:right w:val="none" w:sz="0" w:space="0" w:color="auto"/>
      </w:divBdr>
    </w:div>
    <w:div w:id="1685402721">
      <w:bodyDiv w:val="1"/>
      <w:marLeft w:val="0"/>
      <w:marRight w:val="0"/>
      <w:marTop w:val="0"/>
      <w:marBottom w:val="0"/>
      <w:divBdr>
        <w:top w:val="none" w:sz="0" w:space="0" w:color="auto"/>
        <w:left w:val="none" w:sz="0" w:space="0" w:color="auto"/>
        <w:bottom w:val="none" w:sz="0" w:space="0" w:color="auto"/>
        <w:right w:val="none" w:sz="0" w:space="0" w:color="auto"/>
      </w:divBdr>
    </w:div>
    <w:div w:id="1686400278">
      <w:bodyDiv w:val="1"/>
      <w:marLeft w:val="0"/>
      <w:marRight w:val="0"/>
      <w:marTop w:val="0"/>
      <w:marBottom w:val="0"/>
      <w:divBdr>
        <w:top w:val="none" w:sz="0" w:space="0" w:color="auto"/>
        <w:left w:val="none" w:sz="0" w:space="0" w:color="auto"/>
        <w:bottom w:val="none" w:sz="0" w:space="0" w:color="auto"/>
        <w:right w:val="none" w:sz="0" w:space="0" w:color="auto"/>
      </w:divBdr>
    </w:div>
    <w:div w:id="1687753956">
      <w:bodyDiv w:val="1"/>
      <w:marLeft w:val="0"/>
      <w:marRight w:val="0"/>
      <w:marTop w:val="0"/>
      <w:marBottom w:val="0"/>
      <w:divBdr>
        <w:top w:val="none" w:sz="0" w:space="0" w:color="auto"/>
        <w:left w:val="none" w:sz="0" w:space="0" w:color="auto"/>
        <w:bottom w:val="none" w:sz="0" w:space="0" w:color="auto"/>
        <w:right w:val="none" w:sz="0" w:space="0" w:color="auto"/>
      </w:divBdr>
    </w:div>
    <w:div w:id="1689061462">
      <w:bodyDiv w:val="1"/>
      <w:marLeft w:val="0"/>
      <w:marRight w:val="0"/>
      <w:marTop w:val="0"/>
      <w:marBottom w:val="0"/>
      <w:divBdr>
        <w:top w:val="none" w:sz="0" w:space="0" w:color="auto"/>
        <w:left w:val="none" w:sz="0" w:space="0" w:color="auto"/>
        <w:bottom w:val="none" w:sz="0" w:space="0" w:color="auto"/>
        <w:right w:val="none" w:sz="0" w:space="0" w:color="auto"/>
      </w:divBdr>
    </w:div>
    <w:div w:id="1690064953">
      <w:bodyDiv w:val="1"/>
      <w:marLeft w:val="0"/>
      <w:marRight w:val="0"/>
      <w:marTop w:val="0"/>
      <w:marBottom w:val="0"/>
      <w:divBdr>
        <w:top w:val="none" w:sz="0" w:space="0" w:color="auto"/>
        <w:left w:val="none" w:sz="0" w:space="0" w:color="auto"/>
        <w:bottom w:val="none" w:sz="0" w:space="0" w:color="auto"/>
        <w:right w:val="none" w:sz="0" w:space="0" w:color="auto"/>
      </w:divBdr>
    </w:div>
    <w:div w:id="1692294371">
      <w:bodyDiv w:val="1"/>
      <w:marLeft w:val="0"/>
      <w:marRight w:val="0"/>
      <w:marTop w:val="0"/>
      <w:marBottom w:val="0"/>
      <w:divBdr>
        <w:top w:val="none" w:sz="0" w:space="0" w:color="auto"/>
        <w:left w:val="none" w:sz="0" w:space="0" w:color="auto"/>
        <w:bottom w:val="none" w:sz="0" w:space="0" w:color="auto"/>
        <w:right w:val="none" w:sz="0" w:space="0" w:color="auto"/>
      </w:divBdr>
    </w:div>
    <w:div w:id="1693649466">
      <w:bodyDiv w:val="1"/>
      <w:marLeft w:val="0"/>
      <w:marRight w:val="0"/>
      <w:marTop w:val="0"/>
      <w:marBottom w:val="0"/>
      <w:divBdr>
        <w:top w:val="none" w:sz="0" w:space="0" w:color="auto"/>
        <w:left w:val="none" w:sz="0" w:space="0" w:color="auto"/>
        <w:bottom w:val="none" w:sz="0" w:space="0" w:color="auto"/>
        <w:right w:val="none" w:sz="0" w:space="0" w:color="auto"/>
      </w:divBdr>
    </w:div>
    <w:div w:id="1694303743">
      <w:bodyDiv w:val="1"/>
      <w:marLeft w:val="0"/>
      <w:marRight w:val="0"/>
      <w:marTop w:val="0"/>
      <w:marBottom w:val="0"/>
      <w:divBdr>
        <w:top w:val="none" w:sz="0" w:space="0" w:color="auto"/>
        <w:left w:val="none" w:sz="0" w:space="0" w:color="auto"/>
        <w:bottom w:val="none" w:sz="0" w:space="0" w:color="auto"/>
        <w:right w:val="none" w:sz="0" w:space="0" w:color="auto"/>
      </w:divBdr>
    </w:div>
    <w:div w:id="1694841361">
      <w:bodyDiv w:val="1"/>
      <w:marLeft w:val="0"/>
      <w:marRight w:val="0"/>
      <w:marTop w:val="0"/>
      <w:marBottom w:val="0"/>
      <w:divBdr>
        <w:top w:val="none" w:sz="0" w:space="0" w:color="auto"/>
        <w:left w:val="none" w:sz="0" w:space="0" w:color="auto"/>
        <w:bottom w:val="none" w:sz="0" w:space="0" w:color="auto"/>
        <w:right w:val="none" w:sz="0" w:space="0" w:color="auto"/>
      </w:divBdr>
    </w:div>
    <w:div w:id="1695570838">
      <w:bodyDiv w:val="1"/>
      <w:marLeft w:val="0"/>
      <w:marRight w:val="0"/>
      <w:marTop w:val="0"/>
      <w:marBottom w:val="0"/>
      <w:divBdr>
        <w:top w:val="none" w:sz="0" w:space="0" w:color="auto"/>
        <w:left w:val="none" w:sz="0" w:space="0" w:color="auto"/>
        <w:bottom w:val="none" w:sz="0" w:space="0" w:color="auto"/>
        <w:right w:val="none" w:sz="0" w:space="0" w:color="auto"/>
      </w:divBdr>
    </w:div>
    <w:div w:id="1696078541">
      <w:bodyDiv w:val="1"/>
      <w:marLeft w:val="0"/>
      <w:marRight w:val="0"/>
      <w:marTop w:val="0"/>
      <w:marBottom w:val="0"/>
      <w:divBdr>
        <w:top w:val="none" w:sz="0" w:space="0" w:color="auto"/>
        <w:left w:val="none" w:sz="0" w:space="0" w:color="auto"/>
        <w:bottom w:val="none" w:sz="0" w:space="0" w:color="auto"/>
        <w:right w:val="none" w:sz="0" w:space="0" w:color="auto"/>
      </w:divBdr>
    </w:div>
    <w:div w:id="1696079370">
      <w:bodyDiv w:val="1"/>
      <w:marLeft w:val="0"/>
      <w:marRight w:val="0"/>
      <w:marTop w:val="0"/>
      <w:marBottom w:val="0"/>
      <w:divBdr>
        <w:top w:val="none" w:sz="0" w:space="0" w:color="auto"/>
        <w:left w:val="none" w:sz="0" w:space="0" w:color="auto"/>
        <w:bottom w:val="none" w:sz="0" w:space="0" w:color="auto"/>
        <w:right w:val="none" w:sz="0" w:space="0" w:color="auto"/>
      </w:divBdr>
    </w:div>
    <w:div w:id="1699043106">
      <w:bodyDiv w:val="1"/>
      <w:marLeft w:val="0"/>
      <w:marRight w:val="0"/>
      <w:marTop w:val="0"/>
      <w:marBottom w:val="0"/>
      <w:divBdr>
        <w:top w:val="none" w:sz="0" w:space="0" w:color="auto"/>
        <w:left w:val="none" w:sz="0" w:space="0" w:color="auto"/>
        <w:bottom w:val="none" w:sz="0" w:space="0" w:color="auto"/>
        <w:right w:val="none" w:sz="0" w:space="0" w:color="auto"/>
      </w:divBdr>
    </w:div>
    <w:div w:id="1701858297">
      <w:bodyDiv w:val="1"/>
      <w:marLeft w:val="0"/>
      <w:marRight w:val="0"/>
      <w:marTop w:val="0"/>
      <w:marBottom w:val="0"/>
      <w:divBdr>
        <w:top w:val="none" w:sz="0" w:space="0" w:color="auto"/>
        <w:left w:val="none" w:sz="0" w:space="0" w:color="auto"/>
        <w:bottom w:val="none" w:sz="0" w:space="0" w:color="auto"/>
        <w:right w:val="none" w:sz="0" w:space="0" w:color="auto"/>
      </w:divBdr>
    </w:div>
    <w:div w:id="1702823645">
      <w:bodyDiv w:val="1"/>
      <w:marLeft w:val="0"/>
      <w:marRight w:val="0"/>
      <w:marTop w:val="0"/>
      <w:marBottom w:val="0"/>
      <w:divBdr>
        <w:top w:val="none" w:sz="0" w:space="0" w:color="auto"/>
        <w:left w:val="none" w:sz="0" w:space="0" w:color="auto"/>
        <w:bottom w:val="none" w:sz="0" w:space="0" w:color="auto"/>
        <w:right w:val="none" w:sz="0" w:space="0" w:color="auto"/>
      </w:divBdr>
    </w:div>
    <w:div w:id="1705136914">
      <w:bodyDiv w:val="1"/>
      <w:marLeft w:val="0"/>
      <w:marRight w:val="0"/>
      <w:marTop w:val="0"/>
      <w:marBottom w:val="0"/>
      <w:divBdr>
        <w:top w:val="none" w:sz="0" w:space="0" w:color="auto"/>
        <w:left w:val="none" w:sz="0" w:space="0" w:color="auto"/>
        <w:bottom w:val="none" w:sz="0" w:space="0" w:color="auto"/>
        <w:right w:val="none" w:sz="0" w:space="0" w:color="auto"/>
      </w:divBdr>
    </w:div>
    <w:div w:id="1707749495">
      <w:bodyDiv w:val="1"/>
      <w:marLeft w:val="0"/>
      <w:marRight w:val="0"/>
      <w:marTop w:val="0"/>
      <w:marBottom w:val="0"/>
      <w:divBdr>
        <w:top w:val="none" w:sz="0" w:space="0" w:color="auto"/>
        <w:left w:val="none" w:sz="0" w:space="0" w:color="auto"/>
        <w:bottom w:val="none" w:sz="0" w:space="0" w:color="auto"/>
        <w:right w:val="none" w:sz="0" w:space="0" w:color="auto"/>
      </w:divBdr>
    </w:div>
    <w:div w:id="1708097035">
      <w:bodyDiv w:val="1"/>
      <w:marLeft w:val="0"/>
      <w:marRight w:val="0"/>
      <w:marTop w:val="0"/>
      <w:marBottom w:val="0"/>
      <w:divBdr>
        <w:top w:val="none" w:sz="0" w:space="0" w:color="auto"/>
        <w:left w:val="none" w:sz="0" w:space="0" w:color="auto"/>
        <w:bottom w:val="none" w:sz="0" w:space="0" w:color="auto"/>
        <w:right w:val="none" w:sz="0" w:space="0" w:color="auto"/>
      </w:divBdr>
    </w:div>
    <w:div w:id="1710373636">
      <w:bodyDiv w:val="1"/>
      <w:marLeft w:val="0"/>
      <w:marRight w:val="0"/>
      <w:marTop w:val="0"/>
      <w:marBottom w:val="0"/>
      <w:divBdr>
        <w:top w:val="none" w:sz="0" w:space="0" w:color="auto"/>
        <w:left w:val="none" w:sz="0" w:space="0" w:color="auto"/>
        <w:bottom w:val="none" w:sz="0" w:space="0" w:color="auto"/>
        <w:right w:val="none" w:sz="0" w:space="0" w:color="auto"/>
      </w:divBdr>
    </w:div>
    <w:div w:id="1711101397">
      <w:bodyDiv w:val="1"/>
      <w:marLeft w:val="0"/>
      <w:marRight w:val="0"/>
      <w:marTop w:val="0"/>
      <w:marBottom w:val="0"/>
      <w:divBdr>
        <w:top w:val="none" w:sz="0" w:space="0" w:color="auto"/>
        <w:left w:val="none" w:sz="0" w:space="0" w:color="auto"/>
        <w:bottom w:val="none" w:sz="0" w:space="0" w:color="auto"/>
        <w:right w:val="none" w:sz="0" w:space="0" w:color="auto"/>
      </w:divBdr>
    </w:div>
    <w:div w:id="1712683258">
      <w:bodyDiv w:val="1"/>
      <w:marLeft w:val="0"/>
      <w:marRight w:val="0"/>
      <w:marTop w:val="0"/>
      <w:marBottom w:val="0"/>
      <w:divBdr>
        <w:top w:val="none" w:sz="0" w:space="0" w:color="auto"/>
        <w:left w:val="none" w:sz="0" w:space="0" w:color="auto"/>
        <w:bottom w:val="none" w:sz="0" w:space="0" w:color="auto"/>
        <w:right w:val="none" w:sz="0" w:space="0" w:color="auto"/>
      </w:divBdr>
    </w:div>
    <w:div w:id="1714453610">
      <w:bodyDiv w:val="1"/>
      <w:marLeft w:val="0"/>
      <w:marRight w:val="0"/>
      <w:marTop w:val="0"/>
      <w:marBottom w:val="0"/>
      <w:divBdr>
        <w:top w:val="none" w:sz="0" w:space="0" w:color="auto"/>
        <w:left w:val="none" w:sz="0" w:space="0" w:color="auto"/>
        <w:bottom w:val="none" w:sz="0" w:space="0" w:color="auto"/>
        <w:right w:val="none" w:sz="0" w:space="0" w:color="auto"/>
      </w:divBdr>
    </w:div>
    <w:div w:id="1714960220">
      <w:bodyDiv w:val="1"/>
      <w:marLeft w:val="0"/>
      <w:marRight w:val="0"/>
      <w:marTop w:val="0"/>
      <w:marBottom w:val="0"/>
      <w:divBdr>
        <w:top w:val="none" w:sz="0" w:space="0" w:color="auto"/>
        <w:left w:val="none" w:sz="0" w:space="0" w:color="auto"/>
        <w:bottom w:val="none" w:sz="0" w:space="0" w:color="auto"/>
        <w:right w:val="none" w:sz="0" w:space="0" w:color="auto"/>
      </w:divBdr>
    </w:div>
    <w:div w:id="1715809731">
      <w:bodyDiv w:val="1"/>
      <w:marLeft w:val="0"/>
      <w:marRight w:val="0"/>
      <w:marTop w:val="0"/>
      <w:marBottom w:val="0"/>
      <w:divBdr>
        <w:top w:val="none" w:sz="0" w:space="0" w:color="auto"/>
        <w:left w:val="none" w:sz="0" w:space="0" w:color="auto"/>
        <w:bottom w:val="none" w:sz="0" w:space="0" w:color="auto"/>
        <w:right w:val="none" w:sz="0" w:space="0" w:color="auto"/>
      </w:divBdr>
    </w:div>
    <w:div w:id="1716003158">
      <w:bodyDiv w:val="1"/>
      <w:marLeft w:val="0"/>
      <w:marRight w:val="0"/>
      <w:marTop w:val="0"/>
      <w:marBottom w:val="0"/>
      <w:divBdr>
        <w:top w:val="none" w:sz="0" w:space="0" w:color="auto"/>
        <w:left w:val="none" w:sz="0" w:space="0" w:color="auto"/>
        <w:bottom w:val="none" w:sz="0" w:space="0" w:color="auto"/>
        <w:right w:val="none" w:sz="0" w:space="0" w:color="auto"/>
      </w:divBdr>
    </w:div>
    <w:div w:id="1716348590">
      <w:bodyDiv w:val="1"/>
      <w:marLeft w:val="0"/>
      <w:marRight w:val="0"/>
      <w:marTop w:val="0"/>
      <w:marBottom w:val="0"/>
      <w:divBdr>
        <w:top w:val="none" w:sz="0" w:space="0" w:color="auto"/>
        <w:left w:val="none" w:sz="0" w:space="0" w:color="auto"/>
        <w:bottom w:val="none" w:sz="0" w:space="0" w:color="auto"/>
        <w:right w:val="none" w:sz="0" w:space="0" w:color="auto"/>
      </w:divBdr>
    </w:div>
    <w:div w:id="1716812723">
      <w:bodyDiv w:val="1"/>
      <w:marLeft w:val="0"/>
      <w:marRight w:val="0"/>
      <w:marTop w:val="0"/>
      <w:marBottom w:val="0"/>
      <w:divBdr>
        <w:top w:val="none" w:sz="0" w:space="0" w:color="auto"/>
        <w:left w:val="none" w:sz="0" w:space="0" w:color="auto"/>
        <w:bottom w:val="none" w:sz="0" w:space="0" w:color="auto"/>
        <w:right w:val="none" w:sz="0" w:space="0" w:color="auto"/>
      </w:divBdr>
    </w:div>
    <w:div w:id="1716927187">
      <w:bodyDiv w:val="1"/>
      <w:marLeft w:val="0"/>
      <w:marRight w:val="0"/>
      <w:marTop w:val="0"/>
      <w:marBottom w:val="0"/>
      <w:divBdr>
        <w:top w:val="none" w:sz="0" w:space="0" w:color="auto"/>
        <w:left w:val="none" w:sz="0" w:space="0" w:color="auto"/>
        <w:bottom w:val="none" w:sz="0" w:space="0" w:color="auto"/>
        <w:right w:val="none" w:sz="0" w:space="0" w:color="auto"/>
      </w:divBdr>
    </w:div>
    <w:div w:id="1717512541">
      <w:bodyDiv w:val="1"/>
      <w:marLeft w:val="0"/>
      <w:marRight w:val="0"/>
      <w:marTop w:val="0"/>
      <w:marBottom w:val="0"/>
      <w:divBdr>
        <w:top w:val="none" w:sz="0" w:space="0" w:color="auto"/>
        <w:left w:val="none" w:sz="0" w:space="0" w:color="auto"/>
        <w:bottom w:val="none" w:sz="0" w:space="0" w:color="auto"/>
        <w:right w:val="none" w:sz="0" w:space="0" w:color="auto"/>
      </w:divBdr>
    </w:div>
    <w:div w:id="1717703294">
      <w:bodyDiv w:val="1"/>
      <w:marLeft w:val="0"/>
      <w:marRight w:val="0"/>
      <w:marTop w:val="0"/>
      <w:marBottom w:val="0"/>
      <w:divBdr>
        <w:top w:val="none" w:sz="0" w:space="0" w:color="auto"/>
        <w:left w:val="none" w:sz="0" w:space="0" w:color="auto"/>
        <w:bottom w:val="none" w:sz="0" w:space="0" w:color="auto"/>
        <w:right w:val="none" w:sz="0" w:space="0" w:color="auto"/>
      </w:divBdr>
    </w:div>
    <w:div w:id="1718894328">
      <w:bodyDiv w:val="1"/>
      <w:marLeft w:val="0"/>
      <w:marRight w:val="0"/>
      <w:marTop w:val="0"/>
      <w:marBottom w:val="0"/>
      <w:divBdr>
        <w:top w:val="none" w:sz="0" w:space="0" w:color="auto"/>
        <w:left w:val="none" w:sz="0" w:space="0" w:color="auto"/>
        <w:bottom w:val="none" w:sz="0" w:space="0" w:color="auto"/>
        <w:right w:val="none" w:sz="0" w:space="0" w:color="auto"/>
      </w:divBdr>
    </w:div>
    <w:div w:id="1720089494">
      <w:bodyDiv w:val="1"/>
      <w:marLeft w:val="0"/>
      <w:marRight w:val="0"/>
      <w:marTop w:val="0"/>
      <w:marBottom w:val="0"/>
      <w:divBdr>
        <w:top w:val="none" w:sz="0" w:space="0" w:color="auto"/>
        <w:left w:val="none" w:sz="0" w:space="0" w:color="auto"/>
        <w:bottom w:val="none" w:sz="0" w:space="0" w:color="auto"/>
        <w:right w:val="none" w:sz="0" w:space="0" w:color="auto"/>
      </w:divBdr>
    </w:div>
    <w:div w:id="1721124263">
      <w:bodyDiv w:val="1"/>
      <w:marLeft w:val="0"/>
      <w:marRight w:val="0"/>
      <w:marTop w:val="0"/>
      <w:marBottom w:val="0"/>
      <w:divBdr>
        <w:top w:val="none" w:sz="0" w:space="0" w:color="auto"/>
        <w:left w:val="none" w:sz="0" w:space="0" w:color="auto"/>
        <w:bottom w:val="none" w:sz="0" w:space="0" w:color="auto"/>
        <w:right w:val="none" w:sz="0" w:space="0" w:color="auto"/>
      </w:divBdr>
    </w:div>
    <w:div w:id="1721321869">
      <w:bodyDiv w:val="1"/>
      <w:marLeft w:val="0"/>
      <w:marRight w:val="0"/>
      <w:marTop w:val="0"/>
      <w:marBottom w:val="0"/>
      <w:divBdr>
        <w:top w:val="none" w:sz="0" w:space="0" w:color="auto"/>
        <w:left w:val="none" w:sz="0" w:space="0" w:color="auto"/>
        <w:bottom w:val="none" w:sz="0" w:space="0" w:color="auto"/>
        <w:right w:val="none" w:sz="0" w:space="0" w:color="auto"/>
      </w:divBdr>
    </w:div>
    <w:div w:id="1725252235">
      <w:bodyDiv w:val="1"/>
      <w:marLeft w:val="0"/>
      <w:marRight w:val="0"/>
      <w:marTop w:val="0"/>
      <w:marBottom w:val="0"/>
      <w:divBdr>
        <w:top w:val="none" w:sz="0" w:space="0" w:color="auto"/>
        <w:left w:val="none" w:sz="0" w:space="0" w:color="auto"/>
        <w:bottom w:val="none" w:sz="0" w:space="0" w:color="auto"/>
        <w:right w:val="none" w:sz="0" w:space="0" w:color="auto"/>
      </w:divBdr>
    </w:div>
    <w:div w:id="1725442101">
      <w:bodyDiv w:val="1"/>
      <w:marLeft w:val="0"/>
      <w:marRight w:val="0"/>
      <w:marTop w:val="0"/>
      <w:marBottom w:val="0"/>
      <w:divBdr>
        <w:top w:val="none" w:sz="0" w:space="0" w:color="auto"/>
        <w:left w:val="none" w:sz="0" w:space="0" w:color="auto"/>
        <w:bottom w:val="none" w:sz="0" w:space="0" w:color="auto"/>
        <w:right w:val="none" w:sz="0" w:space="0" w:color="auto"/>
      </w:divBdr>
    </w:div>
    <w:div w:id="1725568988">
      <w:bodyDiv w:val="1"/>
      <w:marLeft w:val="0"/>
      <w:marRight w:val="0"/>
      <w:marTop w:val="0"/>
      <w:marBottom w:val="0"/>
      <w:divBdr>
        <w:top w:val="none" w:sz="0" w:space="0" w:color="auto"/>
        <w:left w:val="none" w:sz="0" w:space="0" w:color="auto"/>
        <w:bottom w:val="none" w:sz="0" w:space="0" w:color="auto"/>
        <w:right w:val="none" w:sz="0" w:space="0" w:color="auto"/>
      </w:divBdr>
    </w:div>
    <w:div w:id="1726030644">
      <w:bodyDiv w:val="1"/>
      <w:marLeft w:val="0"/>
      <w:marRight w:val="0"/>
      <w:marTop w:val="0"/>
      <w:marBottom w:val="0"/>
      <w:divBdr>
        <w:top w:val="none" w:sz="0" w:space="0" w:color="auto"/>
        <w:left w:val="none" w:sz="0" w:space="0" w:color="auto"/>
        <w:bottom w:val="none" w:sz="0" w:space="0" w:color="auto"/>
        <w:right w:val="none" w:sz="0" w:space="0" w:color="auto"/>
      </w:divBdr>
    </w:div>
    <w:div w:id="1726297127">
      <w:bodyDiv w:val="1"/>
      <w:marLeft w:val="0"/>
      <w:marRight w:val="0"/>
      <w:marTop w:val="0"/>
      <w:marBottom w:val="0"/>
      <w:divBdr>
        <w:top w:val="none" w:sz="0" w:space="0" w:color="auto"/>
        <w:left w:val="none" w:sz="0" w:space="0" w:color="auto"/>
        <w:bottom w:val="none" w:sz="0" w:space="0" w:color="auto"/>
        <w:right w:val="none" w:sz="0" w:space="0" w:color="auto"/>
      </w:divBdr>
    </w:div>
    <w:div w:id="1726640848">
      <w:bodyDiv w:val="1"/>
      <w:marLeft w:val="0"/>
      <w:marRight w:val="0"/>
      <w:marTop w:val="0"/>
      <w:marBottom w:val="0"/>
      <w:divBdr>
        <w:top w:val="none" w:sz="0" w:space="0" w:color="auto"/>
        <w:left w:val="none" w:sz="0" w:space="0" w:color="auto"/>
        <w:bottom w:val="none" w:sz="0" w:space="0" w:color="auto"/>
        <w:right w:val="none" w:sz="0" w:space="0" w:color="auto"/>
      </w:divBdr>
    </w:div>
    <w:div w:id="1726833984">
      <w:bodyDiv w:val="1"/>
      <w:marLeft w:val="0"/>
      <w:marRight w:val="0"/>
      <w:marTop w:val="0"/>
      <w:marBottom w:val="0"/>
      <w:divBdr>
        <w:top w:val="none" w:sz="0" w:space="0" w:color="auto"/>
        <w:left w:val="none" w:sz="0" w:space="0" w:color="auto"/>
        <w:bottom w:val="none" w:sz="0" w:space="0" w:color="auto"/>
        <w:right w:val="none" w:sz="0" w:space="0" w:color="auto"/>
      </w:divBdr>
    </w:div>
    <w:div w:id="1727334915">
      <w:bodyDiv w:val="1"/>
      <w:marLeft w:val="0"/>
      <w:marRight w:val="0"/>
      <w:marTop w:val="0"/>
      <w:marBottom w:val="0"/>
      <w:divBdr>
        <w:top w:val="none" w:sz="0" w:space="0" w:color="auto"/>
        <w:left w:val="none" w:sz="0" w:space="0" w:color="auto"/>
        <w:bottom w:val="none" w:sz="0" w:space="0" w:color="auto"/>
        <w:right w:val="none" w:sz="0" w:space="0" w:color="auto"/>
      </w:divBdr>
    </w:div>
    <w:div w:id="1728724702">
      <w:bodyDiv w:val="1"/>
      <w:marLeft w:val="0"/>
      <w:marRight w:val="0"/>
      <w:marTop w:val="0"/>
      <w:marBottom w:val="0"/>
      <w:divBdr>
        <w:top w:val="none" w:sz="0" w:space="0" w:color="auto"/>
        <w:left w:val="none" w:sz="0" w:space="0" w:color="auto"/>
        <w:bottom w:val="none" w:sz="0" w:space="0" w:color="auto"/>
        <w:right w:val="none" w:sz="0" w:space="0" w:color="auto"/>
      </w:divBdr>
    </w:div>
    <w:div w:id="1729768801">
      <w:bodyDiv w:val="1"/>
      <w:marLeft w:val="0"/>
      <w:marRight w:val="0"/>
      <w:marTop w:val="0"/>
      <w:marBottom w:val="0"/>
      <w:divBdr>
        <w:top w:val="none" w:sz="0" w:space="0" w:color="auto"/>
        <w:left w:val="none" w:sz="0" w:space="0" w:color="auto"/>
        <w:bottom w:val="none" w:sz="0" w:space="0" w:color="auto"/>
        <w:right w:val="none" w:sz="0" w:space="0" w:color="auto"/>
      </w:divBdr>
    </w:div>
    <w:div w:id="1732196274">
      <w:bodyDiv w:val="1"/>
      <w:marLeft w:val="0"/>
      <w:marRight w:val="0"/>
      <w:marTop w:val="0"/>
      <w:marBottom w:val="0"/>
      <w:divBdr>
        <w:top w:val="none" w:sz="0" w:space="0" w:color="auto"/>
        <w:left w:val="none" w:sz="0" w:space="0" w:color="auto"/>
        <w:bottom w:val="none" w:sz="0" w:space="0" w:color="auto"/>
        <w:right w:val="none" w:sz="0" w:space="0" w:color="auto"/>
      </w:divBdr>
    </w:div>
    <w:div w:id="1732268302">
      <w:bodyDiv w:val="1"/>
      <w:marLeft w:val="0"/>
      <w:marRight w:val="0"/>
      <w:marTop w:val="0"/>
      <w:marBottom w:val="0"/>
      <w:divBdr>
        <w:top w:val="none" w:sz="0" w:space="0" w:color="auto"/>
        <w:left w:val="none" w:sz="0" w:space="0" w:color="auto"/>
        <w:bottom w:val="none" w:sz="0" w:space="0" w:color="auto"/>
        <w:right w:val="none" w:sz="0" w:space="0" w:color="auto"/>
      </w:divBdr>
    </w:div>
    <w:div w:id="1733311832">
      <w:bodyDiv w:val="1"/>
      <w:marLeft w:val="0"/>
      <w:marRight w:val="0"/>
      <w:marTop w:val="0"/>
      <w:marBottom w:val="0"/>
      <w:divBdr>
        <w:top w:val="none" w:sz="0" w:space="0" w:color="auto"/>
        <w:left w:val="none" w:sz="0" w:space="0" w:color="auto"/>
        <w:bottom w:val="none" w:sz="0" w:space="0" w:color="auto"/>
        <w:right w:val="none" w:sz="0" w:space="0" w:color="auto"/>
      </w:divBdr>
    </w:div>
    <w:div w:id="1733381898">
      <w:bodyDiv w:val="1"/>
      <w:marLeft w:val="0"/>
      <w:marRight w:val="0"/>
      <w:marTop w:val="0"/>
      <w:marBottom w:val="0"/>
      <w:divBdr>
        <w:top w:val="none" w:sz="0" w:space="0" w:color="auto"/>
        <w:left w:val="none" w:sz="0" w:space="0" w:color="auto"/>
        <w:bottom w:val="none" w:sz="0" w:space="0" w:color="auto"/>
        <w:right w:val="none" w:sz="0" w:space="0" w:color="auto"/>
      </w:divBdr>
    </w:div>
    <w:div w:id="1734889747">
      <w:bodyDiv w:val="1"/>
      <w:marLeft w:val="0"/>
      <w:marRight w:val="0"/>
      <w:marTop w:val="0"/>
      <w:marBottom w:val="0"/>
      <w:divBdr>
        <w:top w:val="none" w:sz="0" w:space="0" w:color="auto"/>
        <w:left w:val="none" w:sz="0" w:space="0" w:color="auto"/>
        <w:bottom w:val="none" w:sz="0" w:space="0" w:color="auto"/>
        <w:right w:val="none" w:sz="0" w:space="0" w:color="auto"/>
      </w:divBdr>
    </w:div>
    <w:div w:id="1736049074">
      <w:bodyDiv w:val="1"/>
      <w:marLeft w:val="0"/>
      <w:marRight w:val="0"/>
      <w:marTop w:val="0"/>
      <w:marBottom w:val="0"/>
      <w:divBdr>
        <w:top w:val="none" w:sz="0" w:space="0" w:color="auto"/>
        <w:left w:val="none" w:sz="0" w:space="0" w:color="auto"/>
        <w:bottom w:val="none" w:sz="0" w:space="0" w:color="auto"/>
        <w:right w:val="none" w:sz="0" w:space="0" w:color="auto"/>
      </w:divBdr>
    </w:div>
    <w:div w:id="1737850341">
      <w:bodyDiv w:val="1"/>
      <w:marLeft w:val="0"/>
      <w:marRight w:val="0"/>
      <w:marTop w:val="0"/>
      <w:marBottom w:val="0"/>
      <w:divBdr>
        <w:top w:val="none" w:sz="0" w:space="0" w:color="auto"/>
        <w:left w:val="none" w:sz="0" w:space="0" w:color="auto"/>
        <w:bottom w:val="none" w:sz="0" w:space="0" w:color="auto"/>
        <w:right w:val="none" w:sz="0" w:space="0" w:color="auto"/>
      </w:divBdr>
    </w:div>
    <w:div w:id="1740594701">
      <w:bodyDiv w:val="1"/>
      <w:marLeft w:val="0"/>
      <w:marRight w:val="0"/>
      <w:marTop w:val="0"/>
      <w:marBottom w:val="0"/>
      <w:divBdr>
        <w:top w:val="none" w:sz="0" w:space="0" w:color="auto"/>
        <w:left w:val="none" w:sz="0" w:space="0" w:color="auto"/>
        <w:bottom w:val="none" w:sz="0" w:space="0" w:color="auto"/>
        <w:right w:val="none" w:sz="0" w:space="0" w:color="auto"/>
      </w:divBdr>
    </w:div>
    <w:div w:id="1741975159">
      <w:bodyDiv w:val="1"/>
      <w:marLeft w:val="0"/>
      <w:marRight w:val="0"/>
      <w:marTop w:val="0"/>
      <w:marBottom w:val="0"/>
      <w:divBdr>
        <w:top w:val="none" w:sz="0" w:space="0" w:color="auto"/>
        <w:left w:val="none" w:sz="0" w:space="0" w:color="auto"/>
        <w:bottom w:val="none" w:sz="0" w:space="0" w:color="auto"/>
        <w:right w:val="none" w:sz="0" w:space="0" w:color="auto"/>
      </w:divBdr>
    </w:div>
    <w:div w:id="1743209274">
      <w:bodyDiv w:val="1"/>
      <w:marLeft w:val="0"/>
      <w:marRight w:val="0"/>
      <w:marTop w:val="0"/>
      <w:marBottom w:val="0"/>
      <w:divBdr>
        <w:top w:val="none" w:sz="0" w:space="0" w:color="auto"/>
        <w:left w:val="none" w:sz="0" w:space="0" w:color="auto"/>
        <w:bottom w:val="none" w:sz="0" w:space="0" w:color="auto"/>
        <w:right w:val="none" w:sz="0" w:space="0" w:color="auto"/>
      </w:divBdr>
    </w:div>
    <w:div w:id="1743406031">
      <w:bodyDiv w:val="1"/>
      <w:marLeft w:val="0"/>
      <w:marRight w:val="0"/>
      <w:marTop w:val="0"/>
      <w:marBottom w:val="0"/>
      <w:divBdr>
        <w:top w:val="none" w:sz="0" w:space="0" w:color="auto"/>
        <w:left w:val="none" w:sz="0" w:space="0" w:color="auto"/>
        <w:bottom w:val="none" w:sz="0" w:space="0" w:color="auto"/>
        <w:right w:val="none" w:sz="0" w:space="0" w:color="auto"/>
      </w:divBdr>
    </w:div>
    <w:div w:id="1743524364">
      <w:bodyDiv w:val="1"/>
      <w:marLeft w:val="0"/>
      <w:marRight w:val="0"/>
      <w:marTop w:val="0"/>
      <w:marBottom w:val="0"/>
      <w:divBdr>
        <w:top w:val="none" w:sz="0" w:space="0" w:color="auto"/>
        <w:left w:val="none" w:sz="0" w:space="0" w:color="auto"/>
        <w:bottom w:val="none" w:sz="0" w:space="0" w:color="auto"/>
        <w:right w:val="none" w:sz="0" w:space="0" w:color="auto"/>
      </w:divBdr>
    </w:div>
    <w:div w:id="1744722013">
      <w:bodyDiv w:val="1"/>
      <w:marLeft w:val="0"/>
      <w:marRight w:val="0"/>
      <w:marTop w:val="0"/>
      <w:marBottom w:val="0"/>
      <w:divBdr>
        <w:top w:val="none" w:sz="0" w:space="0" w:color="auto"/>
        <w:left w:val="none" w:sz="0" w:space="0" w:color="auto"/>
        <w:bottom w:val="none" w:sz="0" w:space="0" w:color="auto"/>
        <w:right w:val="none" w:sz="0" w:space="0" w:color="auto"/>
      </w:divBdr>
    </w:div>
    <w:div w:id="1744985585">
      <w:bodyDiv w:val="1"/>
      <w:marLeft w:val="0"/>
      <w:marRight w:val="0"/>
      <w:marTop w:val="0"/>
      <w:marBottom w:val="0"/>
      <w:divBdr>
        <w:top w:val="none" w:sz="0" w:space="0" w:color="auto"/>
        <w:left w:val="none" w:sz="0" w:space="0" w:color="auto"/>
        <w:bottom w:val="none" w:sz="0" w:space="0" w:color="auto"/>
        <w:right w:val="none" w:sz="0" w:space="0" w:color="auto"/>
      </w:divBdr>
    </w:div>
    <w:div w:id="1745293411">
      <w:bodyDiv w:val="1"/>
      <w:marLeft w:val="0"/>
      <w:marRight w:val="0"/>
      <w:marTop w:val="0"/>
      <w:marBottom w:val="0"/>
      <w:divBdr>
        <w:top w:val="none" w:sz="0" w:space="0" w:color="auto"/>
        <w:left w:val="none" w:sz="0" w:space="0" w:color="auto"/>
        <w:bottom w:val="none" w:sz="0" w:space="0" w:color="auto"/>
        <w:right w:val="none" w:sz="0" w:space="0" w:color="auto"/>
      </w:divBdr>
    </w:div>
    <w:div w:id="1746561028">
      <w:bodyDiv w:val="1"/>
      <w:marLeft w:val="0"/>
      <w:marRight w:val="0"/>
      <w:marTop w:val="0"/>
      <w:marBottom w:val="0"/>
      <w:divBdr>
        <w:top w:val="none" w:sz="0" w:space="0" w:color="auto"/>
        <w:left w:val="none" w:sz="0" w:space="0" w:color="auto"/>
        <w:bottom w:val="none" w:sz="0" w:space="0" w:color="auto"/>
        <w:right w:val="none" w:sz="0" w:space="0" w:color="auto"/>
      </w:divBdr>
    </w:div>
    <w:div w:id="1747341496">
      <w:bodyDiv w:val="1"/>
      <w:marLeft w:val="0"/>
      <w:marRight w:val="0"/>
      <w:marTop w:val="0"/>
      <w:marBottom w:val="0"/>
      <w:divBdr>
        <w:top w:val="none" w:sz="0" w:space="0" w:color="auto"/>
        <w:left w:val="none" w:sz="0" w:space="0" w:color="auto"/>
        <w:bottom w:val="none" w:sz="0" w:space="0" w:color="auto"/>
        <w:right w:val="none" w:sz="0" w:space="0" w:color="auto"/>
      </w:divBdr>
    </w:div>
    <w:div w:id="1748183096">
      <w:bodyDiv w:val="1"/>
      <w:marLeft w:val="0"/>
      <w:marRight w:val="0"/>
      <w:marTop w:val="0"/>
      <w:marBottom w:val="0"/>
      <w:divBdr>
        <w:top w:val="none" w:sz="0" w:space="0" w:color="auto"/>
        <w:left w:val="none" w:sz="0" w:space="0" w:color="auto"/>
        <w:bottom w:val="none" w:sz="0" w:space="0" w:color="auto"/>
        <w:right w:val="none" w:sz="0" w:space="0" w:color="auto"/>
      </w:divBdr>
    </w:div>
    <w:div w:id="1749032166">
      <w:bodyDiv w:val="1"/>
      <w:marLeft w:val="0"/>
      <w:marRight w:val="0"/>
      <w:marTop w:val="0"/>
      <w:marBottom w:val="0"/>
      <w:divBdr>
        <w:top w:val="none" w:sz="0" w:space="0" w:color="auto"/>
        <w:left w:val="none" w:sz="0" w:space="0" w:color="auto"/>
        <w:bottom w:val="none" w:sz="0" w:space="0" w:color="auto"/>
        <w:right w:val="none" w:sz="0" w:space="0" w:color="auto"/>
      </w:divBdr>
    </w:div>
    <w:div w:id="1749156213">
      <w:bodyDiv w:val="1"/>
      <w:marLeft w:val="0"/>
      <w:marRight w:val="0"/>
      <w:marTop w:val="0"/>
      <w:marBottom w:val="0"/>
      <w:divBdr>
        <w:top w:val="none" w:sz="0" w:space="0" w:color="auto"/>
        <w:left w:val="none" w:sz="0" w:space="0" w:color="auto"/>
        <w:bottom w:val="none" w:sz="0" w:space="0" w:color="auto"/>
        <w:right w:val="none" w:sz="0" w:space="0" w:color="auto"/>
      </w:divBdr>
    </w:div>
    <w:div w:id="1749880535">
      <w:bodyDiv w:val="1"/>
      <w:marLeft w:val="0"/>
      <w:marRight w:val="0"/>
      <w:marTop w:val="0"/>
      <w:marBottom w:val="0"/>
      <w:divBdr>
        <w:top w:val="none" w:sz="0" w:space="0" w:color="auto"/>
        <w:left w:val="none" w:sz="0" w:space="0" w:color="auto"/>
        <w:bottom w:val="none" w:sz="0" w:space="0" w:color="auto"/>
        <w:right w:val="none" w:sz="0" w:space="0" w:color="auto"/>
      </w:divBdr>
    </w:div>
    <w:div w:id="1750343259">
      <w:bodyDiv w:val="1"/>
      <w:marLeft w:val="0"/>
      <w:marRight w:val="0"/>
      <w:marTop w:val="0"/>
      <w:marBottom w:val="0"/>
      <w:divBdr>
        <w:top w:val="none" w:sz="0" w:space="0" w:color="auto"/>
        <w:left w:val="none" w:sz="0" w:space="0" w:color="auto"/>
        <w:bottom w:val="none" w:sz="0" w:space="0" w:color="auto"/>
        <w:right w:val="none" w:sz="0" w:space="0" w:color="auto"/>
      </w:divBdr>
    </w:div>
    <w:div w:id="1751073586">
      <w:bodyDiv w:val="1"/>
      <w:marLeft w:val="0"/>
      <w:marRight w:val="0"/>
      <w:marTop w:val="0"/>
      <w:marBottom w:val="0"/>
      <w:divBdr>
        <w:top w:val="none" w:sz="0" w:space="0" w:color="auto"/>
        <w:left w:val="none" w:sz="0" w:space="0" w:color="auto"/>
        <w:bottom w:val="none" w:sz="0" w:space="0" w:color="auto"/>
        <w:right w:val="none" w:sz="0" w:space="0" w:color="auto"/>
      </w:divBdr>
    </w:div>
    <w:div w:id="1751198658">
      <w:bodyDiv w:val="1"/>
      <w:marLeft w:val="0"/>
      <w:marRight w:val="0"/>
      <w:marTop w:val="0"/>
      <w:marBottom w:val="0"/>
      <w:divBdr>
        <w:top w:val="none" w:sz="0" w:space="0" w:color="auto"/>
        <w:left w:val="none" w:sz="0" w:space="0" w:color="auto"/>
        <w:bottom w:val="none" w:sz="0" w:space="0" w:color="auto"/>
        <w:right w:val="none" w:sz="0" w:space="0" w:color="auto"/>
      </w:divBdr>
    </w:div>
    <w:div w:id="1751923491">
      <w:bodyDiv w:val="1"/>
      <w:marLeft w:val="0"/>
      <w:marRight w:val="0"/>
      <w:marTop w:val="0"/>
      <w:marBottom w:val="0"/>
      <w:divBdr>
        <w:top w:val="none" w:sz="0" w:space="0" w:color="auto"/>
        <w:left w:val="none" w:sz="0" w:space="0" w:color="auto"/>
        <w:bottom w:val="none" w:sz="0" w:space="0" w:color="auto"/>
        <w:right w:val="none" w:sz="0" w:space="0" w:color="auto"/>
      </w:divBdr>
    </w:div>
    <w:div w:id="1752241334">
      <w:bodyDiv w:val="1"/>
      <w:marLeft w:val="0"/>
      <w:marRight w:val="0"/>
      <w:marTop w:val="0"/>
      <w:marBottom w:val="0"/>
      <w:divBdr>
        <w:top w:val="none" w:sz="0" w:space="0" w:color="auto"/>
        <w:left w:val="none" w:sz="0" w:space="0" w:color="auto"/>
        <w:bottom w:val="none" w:sz="0" w:space="0" w:color="auto"/>
        <w:right w:val="none" w:sz="0" w:space="0" w:color="auto"/>
      </w:divBdr>
    </w:div>
    <w:div w:id="1753699559">
      <w:bodyDiv w:val="1"/>
      <w:marLeft w:val="0"/>
      <w:marRight w:val="0"/>
      <w:marTop w:val="0"/>
      <w:marBottom w:val="0"/>
      <w:divBdr>
        <w:top w:val="none" w:sz="0" w:space="0" w:color="auto"/>
        <w:left w:val="none" w:sz="0" w:space="0" w:color="auto"/>
        <w:bottom w:val="none" w:sz="0" w:space="0" w:color="auto"/>
        <w:right w:val="none" w:sz="0" w:space="0" w:color="auto"/>
      </w:divBdr>
    </w:div>
    <w:div w:id="1753821140">
      <w:bodyDiv w:val="1"/>
      <w:marLeft w:val="0"/>
      <w:marRight w:val="0"/>
      <w:marTop w:val="0"/>
      <w:marBottom w:val="0"/>
      <w:divBdr>
        <w:top w:val="none" w:sz="0" w:space="0" w:color="auto"/>
        <w:left w:val="none" w:sz="0" w:space="0" w:color="auto"/>
        <w:bottom w:val="none" w:sz="0" w:space="0" w:color="auto"/>
        <w:right w:val="none" w:sz="0" w:space="0" w:color="auto"/>
      </w:divBdr>
    </w:div>
    <w:div w:id="1754469597">
      <w:bodyDiv w:val="1"/>
      <w:marLeft w:val="0"/>
      <w:marRight w:val="0"/>
      <w:marTop w:val="0"/>
      <w:marBottom w:val="0"/>
      <w:divBdr>
        <w:top w:val="none" w:sz="0" w:space="0" w:color="auto"/>
        <w:left w:val="none" w:sz="0" w:space="0" w:color="auto"/>
        <w:bottom w:val="none" w:sz="0" w:space="0" w:color="auto"/>
        <w:right w:val="none" w:sz="0" w:space="0" w:color="auto"/>
      </w:divBdr>
    </w:div>
    <w:div w:id="1755080211">
      <w:bodyDiv w:val="1"/>
      <w:marLeft w:val="0"/>
      <w:marRight w:val="0"/>
      <w:marTop w:val="0"/>
      <w:marBottom w:val="0"/>
      <w:divBdr>
        <w:top w:val="none" w:sz="0" w:space="0" w:color="auto"/>
        <w:left w:val="none" w:sz="0" w:space="0" w:color="auto"/>
        <w:bottom w:val="none" w:sz="0" w:space="0" w:color="auto"/>
        <w:right w:val="none" w:sz="0" w:space="0" w:color="auto"/>
      </w:divBdr>
    </w:div>
    <w:div w:id="1757705110">
      <w:bodyDiv w:val="1"/>
      <w:marLeft w:val="0"/>
      <w:marRight w:val="0"/>
      <w:marTop w:val="0"/>
      <w:marBottom w:val="0"/>
      <w:divBdr>
        <w:top w:val="none" w:sz="0" w:space="0" w:color="auto"/>
        <w:left w:val="none" w:sz="0" w:space="0" w:color="auto"/>
        <w:bottom w:val="none" w:sz="0" w:space="0" w:color="auto"/>
        <w:right w:val="none" w:sz="0" w:space="0" w:color="auto"/>
      </w:divBdr>
    </w:div>
    <w:div w:id="1757937690">
      <w:bodyDiv w:val="1"/>
      <w:marLeft w:val="0"/>
      <w:marRight w:val="0"/>
      <w:marTop w:val="0"/>
      <w:marBottom w:val="0"/>
      <w:divBdr>
        <w:top w:val="none" w:sz="0" w:space="0" w:color="auto"/>
        <w:left w:val="none" w:sz="0" w:space="0" w:color="auto"/>
        <w:bottom w:val="none" w:sz="0" w:space="0" w:color="auto"/>
        <w:right w:val="none" w:sz="0" w:space="0" w:color="auto"/>
      </w:divBdr>
    </w:div>
    <w:div w:id="1758283940">
      <w:bodyDiv w:val="1"/>
      <w:marLeft w:val="0"/>
      <w:marRight w:val="0"/>
      <w:marTop w:val="0"/>
      <w:marBottom w:val="0"/>
      <w:divBdr>
        <w:top w:val="none" w:sz="0" w:space="0" w:color="auto"/>
        <w:left w:val="none" w:sz="0" w:space="0" w:color="auto"/>
        <w:bottom w:val="none" w:sz="0" w:space="0" w:color="auto"/>
        <w:right w:val="none" w:sz="0" w:space="0" w:color="auto"/>
      </w:divBdr>
    </w:div>
    <w:div w:id="1760713530">
      <w:bodyDiv w:val="1"/>
      <w:marLeft w:val="0"/>
      <w:marRight w:val="0"/>
      <w:marTop w:val="0"/>
      <w:marBottom w:val="0"/>
      <w:divBdr>
        <w:top w:val="none" w:sz="0" w:space="0" w:color="auto"/>
        <w:left w:val="none" w:sz="0" w:space="0" w:color="auto"/>
        <w:bottom w:val="none" w:sz="0" w:space="0" w:color="auto"/>
        <w:right w:val="none" w:sz="0" w:space="0" w:color="auto"/>
      </w:divBdr>
    </w:div>
    <w:div w:id="1761289953">
      <w:bodyDiv w:val="1"/>
      <w:marLeft w:val="0"/>
      <w:marRight w:val="0"/>
      <w:marTop w:val="0"/>
      <w:marBottom w:val="0"/>
      <w:divBdr>
        <w:top w:val="none" w:sz="0" w:space="0" w:color="auto"/>
        <w:left w:val="none" w:sz="0" w:space="0" w:color="auto"/>
        <w:bottom w:val="none" w:sz="0" w:space="0" w:color="auto"/>
        <w:right w:val="none" w:sz="0" w:space="0" w:color="auto"/>
      </w:divBdr>
    </w:div>
    <w:div w:id="1764180604">
      <w:bodyDiv w:val="1"/>
      <w:marLeft w:val="0"/>
      <w:marRight w:val="0"/>
      <w:marTop w:val="0"/>
      <w:marBottom w:val="0"/>
      <w:divBdr>
        <w:top w:val="none" w:sz="0" w:space="0" w:color="auto"/>
        <w:left w:val="none" w:sz="0" w:space="0" w:color="auto"/>
        <w:bottom w:val="none" w:sz="0" w:space="0" w:color="auto"/>
        <w:right w:val="none" w:sz="0" w:space="0" w:color="auto"/>
      </w:divBdr>
    </w:div>
    <w:div w:id="1765958615">
      <w:bodyDiv w:val="1"/>
      <w:marLeft w:val="0"/>
      <w:marRight w:val="0"/>
      <w:marTop w:val="0"/>
      <w:marBottom w:val="0"/>
      <w:divBdr>
        <w:top w:val="none" w:sz="0" w:space="0" w:color="auto"/>
        <w:left w:val="none" w:sz="0" w:space="0" w:color="auto"/>
        <w:bottom w:val="none" w:sz="0" w:space="0" w:color="auto"/>
        <w:right w:val="none" w:sz="0" w:space="0" w:color="auto"/>
      </w:divBdr>
    </w:div>
    <w:div w:id="1766607200">
      <w:bodyDiv w:val="1"/>
      <w:marLeft w:val="0"/>
      <w:marRight w:val="0"/>
      <w:marTop w:val="0"/>
      <w:marBottom w:val="0"/>
      <w:divBdr>
        <w:top w:val="none" w:sz="0" w:space="0" w:color="auto"/>
        <w:left w:val="none" w:sz="0" w:space="0" w:color="auto"/>
        <w:bottom w:val="none" w:sz="0" w:space="0" w:color="auto"/>
        <w:right w:val="none" w:sz="0" w:space="0" w:color="auto"/>
      </w:divBdr>
    </w:div>
    <w:div w:id="1767187512">
      <w:bodyDiv w:val="1"/>
      <w:marLeft w:val="0"/>
      <w:marRight w:val="0"/>
      <w:marTop w:val="0"/>
      <w:marBottom w:val="0"/>
      <w:divBdr>
        <w:top w:val="none" w:sz="0" w:space="0" w:color="auto"/>
        <w:left w:val="none" w:sz="0" w:space="0" w:color="auto"/>
        <w:bottom w:val="none" w:sz="0" w:space="0" w:color="auto"/>
        <w:right w:val="none" w:sz="0" w:space="0" w:color="auto"/>
      </w:divBdr>
    </w:div>
    <w:div w:id="1767384951">
      <w:bodyDiv w:val="1"/>
      <w:marLeft w:val="0"/>
      <w:marRight w:val="0"/>
      <w:marTop w:val="0"/>
      <w:marBottom w:val="0"/>
      <w:divBdr>
        <w:top w:val="none" w:sz="0" w:space="0" w:color="auto"/>
        <w:left w:val="none" w:sz="0" w:space="0" w:color="auto"/>
        <w:bottom w:val="none" w:sz="0" w:space="0" w:color="auto"/>
        <w:right w:val="none" w:sz="0" w:space="0" w:color="auto"/>
      </w:divBdr>
    </w:div>
    <w:div w:id="1768187348">
      <w:bodyDiv w:val="1"/>
      <w:marLeft w:val="0"/>
      <w:marRight w:val="0"/>
      <w:marTop w:val="0"/>
      <w:marBottom w:val="0"/>
      <w:divBdr>
        <w:top w:val="none" w:sz="0" w:space="0" w:color="auto"/>
        <w:left w:val="none" w:sz="0" w:space="0" w:color="auto"/>
        <w:bottom w:val="none" w:sz="0" w:space="0" w:color="auto"/>
        <w:right w:val="none" w:sz="0" w:space="0" w:color="auto"/>
      </w:divBdr>
    </w:div>
    <w:div w:id="1769546043">
      <w:bodyDiv w:val="1"/>
      <w:marLeft w:val="0"/>
      <w:marRight w:val="0"/>
      <w:marTop w:val="0"/>
      <w:marBottom w:val="0"/>
      <w:divBdr>
        <w:top w:val="none" w:sz="0" w:space="0" w:color="auto"/>
        <w:left w:val="none" w:sz="0" w:space="0" w:color="auto"/>
        <w:bottom w:val="none" w:sz="0" w:space="0" w:color="auto"/>
        <w:right w:val="none" w:sz="0" w:space="0" w:color="auto"/>
      </w:divBdr>
    </w:div>
    <w:div w:id="1769614814">
      <w:bodyDiv w:val="1"/>
      <w:marLeft w:val="0"/>
      <w:marRight w:val="0"/>
      <w:marTop w:val="0"/>
      <w:marBottom w:val="0"/>
      <w:divBdr>
        <w:top w:val="none" w:sz="0" w:space="0" w:color="auto"/>
        <w:left w:val="none" w:sz="0" w:space="0" w:color="auto"/>
        <w:bottom w:val="none" w:sz="0" w:space="0" w:color="auto"/>
        <w:right w:val="none" w:sz="0" w:space="0" w:color="auto"/>
      </w:divBdr>
    </w:div>
    <w:div w:id="1771467434">
      <w:bodyDiv w:val="1"/>
      <w:marLeft w:val="0"/>
      <w:marRight w:val="0"/>
      <w:marTop w:val="0"/>
      <w:marBottom w:val="0"/>
      <w:divBdr>
        <w:top w:val="none" w:sz="0" w:space="0" w:color="auto"/>
        <w:left w:val="none" w:sz="0" w:space="0" w:color="auto"/>
        <w:bottom w:val="none" w:sz="0" w:space="0" w:color="auto"/>
        <w:right w:val="none" w:sz="0" w:space="0" w:color="auto"/>
      </w:divBdr>
    </w:div>
    <w:div w:id="1772625679">
      <w:bodyDiv w:val="1"/>
      <w:marLeft w:val="0"/>
      <w:marRight w:val="0"/>
      <w:marTop w:val="0"/>
      <w:marBottom w:val="0"/>
      <w:divBdr>
        <w:top w:val="none" w:sz="0" w:space="0" w:color="auto"/>
        <w:left w:val="none" w:sz="0" w:space="0" w:color="auto"/>
        <w:bottom w:val="none" w:sz="0" w:space="0" w:color="auto"/>
        <w:right w:val="none" w:sz="0" w:space="0" w:color="auto"/>
      </w:divBdr>
    </w:div>
    <w:div w:id="1772820637">
      <w:bodyDiv w:val="1"/>
      <w:marLeft w:val="0"/>
      <w:marRight w:val="0"/>
      <w:marTop w:val="0"/>
      <w:marBottom w:val="0"/>
      <w:divBdr>
        <w:top w:val="none" w:sz="0" w:space="0" w:color="auto"/>
        <w:left w:val="none" w:sz="0" w:space="0" w:color="auto"/>
        <w:bottom w:val="none" w:sz="0" w:space="0" w:color="auto"/>
        <w:right w:val="none" w:sz="0" w:space="0" w:color="auto"/>
      </w:divBdr>
    </w:div>
    <w:div w:id="1773816497">
      <w:bodyDiv w:val="1"/>
      <w:marLeft w:val="0"/>
      <w:marRight w:val="0"/>
      <w:marTop w:val="0"/>
      <w:marBottom w:val="0"/>
      <w:divBdr>
        <w:top w:val="none" w:sz="0" w:space="0" w:color="auto"/>
        <w:left w:val="none" w:sz="0" w:space="0" w:color="auto"/>
        <w:bottom w:val="none" w:sz="0" w:space="0" w:color="auto"/>
        <w:right w:val="none" w:sz="0" w:space="0" w:color="auto"/>
      </w:divBdr>
    </w:div>
    <w:div w:id="1774085595">
      <w:bodyDiv w:val="1"/>
      <w:marLeft w:val="0"/>
      <w:marRight w:val="0"/>
      <w:marTop w:val="0"/>
      <w:marBottom w:val="0"/>
      <w:divBdr>
        <w:top w:val="none" w:sz="0" w:space="0" w:color="auto"/>
        <w:left w:val="none" w:sz="0" w:space="0" w:color="auto"/>
        <w:bottom w:val="none" w:sz="0" w:space="0" w:color="auto"/>
        <w:right w:val="none" w:sz="0" w:space="0" w:color="auto"/>
      </w:divBdr>
    </w:div>
    <w:div w:id="1774978698">
      <w:bodyDiv w:val="1"/>
      <w:marLeft w:val="0"/>
      <w:marRight w:val="0"/>
      <w:marTop w:val="0"/>
      <w:marBottom w:val="0"/>
      <w:divBdr>
        <w:top w:val="none" w:sz="0" w:space="0" w:color="auto"/>
        <w:left w:val="none" w:sz="0" w:space="0" w:color="auto"/>
        <w:bottom w:val="none" w:sz="0" w:space="0" w:color="auto"/>
        <w:right w:val="none" w:sz="0" w:space="0" w:color="auto"/>
      </w:divBdr>
    </w:div>
    <w:div w:id="1775397735">
      <w:bodyDiv w:val="1"/>
      <w:marLeft w:val="0"/>
      <w:marRight w:val="0"/>
      <w:marTop w:val="0"/>
      <w:marBottom w:val="0"/>
      <w:divBdr>
        <w:top w:val="none" w:sz="0" w:space="0" w:color="auto"/>
        <w:left w:val="none" w:sz="0" w:space="0" w:color="auto"/>
        <w:bottom w:val="none" w:sz="0" w:space="0" w:color="auto"/>
        <w:right w:val="none" w:sz="0" w:space="0" w:color="auto"/>
      </w:divBdr>
    </w:div>
    <w:div w:id="1778523592">
      <w:bodyDiv w:val="1"/>
      <w:marLeft w:val="0"/>
      <w:marRight w:val="0"/>
      <w:marTop w:val="0"/>
      <w:marBottom w:val="0"/>
      <w:divBdr>
        <w:top w:val="none" w:sz="0" w:space="0" w:color="auto"/>
        <w:left w:val="none" w:sz="0" w:space="0" w:color="auto"/>
        <w:bottom w:val="none" w:sz="0" w:space="0" w:color="auto"/>
        <w:right w:val="none" w:sz="0" w:space="0" w:color="auto"/>
      </w:divBdr>
    </w:div>
    <w:div w:id="1778524624">
      <w:bodyDiv w:val="1"/>
      <w:marLeft w:val="0"/>
      <w:marRight w:val="0"/>
      <w:marTop w:val="0"/>
      <w:marBottom w:val="0"/>
      <w:divBdr>
        <w:top w:val="none" w:sz="0" w:space="0" w:color="auto"/>
        <w:left w:val="none" w:sz="0" w:space="0" w:color="auto"/>
        <w:bottom w:val="none" w:sz="0" w:space="0" w:color="auto"/>
        <w:right w:val="none" w:sz="0" w:space="0" w:color="auto"/>
      </w:divBdr>
    </w:div>
    <w:div w:id="1778911947">
      <w:bodyDiv w:val="1"/>
      <w:marLeft w:val="0"/>
      <w:marRight w:val="0"/>
      <w:marTop w:val="0"/>
      <w:marBottom w:val="0"/>
      <w:divBdr>
        <w:top w:val="none" w:sz="0" w:space="0" w:color="auto"/>
        <w:left w:val="none" w:sz="0" w:space="0" w:color="auto"/>
        <w:bottom w:val="none" w:sz="0" w:space="0" w:color="auto"/>
        <w:right w:val="none" w:sz="0" w:space="0" w:color="auto"/>
      </w:divBdr>
    </w:div>
    <w:div w:id="1779594145">
      <w:bodyDiv w:val="1"/>
      <w:marLeft w:val="0"/>
      <w:marRight w:val="0"/>
      <w:marTop w:val="0"/>
      <w:marBottom w:val="0"/>
      <w:divBdr>
        <w:top w:val="none" w:sz="0" w:space="0" w:color="auto"/>
        <w:left w:val="none" w:sz="0" w:space="0" w:color="auto"/>
        <w:bottom w:val="none" w:sz="0" w:space="0" w:color="auto"/>
        <w:right w:val="none" w:sz="0" w:space="0" w:color="auto"/>
      </w:divBdr>
    </w:div>
    <w:div w:id="1779835653">
      <w:bodyDiv w:val="1"/>
      <w:marLeft w:val="0"/>
      <w:marRight w:val="0"/>
      <w:marTop w:val="0"/>
      <w:marBottom w:val="0"/>
      <w:divBdr>
        <w:top w:val="none" w:sz="0" w:space="0" w:color="auto"/>
        <w:left w:val="none" w:sz="0" w:space="0" w:color="auto"/>
        <w:bottom w:val="none" w:sz="0" w:space="0" w:color="auto"/>
        <w:right w:val="none" w:sz="0" w:space="0" w:color="auto"/>
      </w:divBdr>
    </w:div>
    <w:div w:id="1780490334">
      <w:bodyDiv w:val="1"/>
      <w:marLeft w:val="0"/>
      <w:marRight w:val="0"/>
      <w:marTop w:val="0"/>
      <w:marBottom w:val="0"/>
      <w:divBdr>
        <w:top w:val="none" w:sz="0" w:space="0" w:color="auto"/>
        <w:left w:val="none" w:sz="0" w:space="0" w:color="auto"/>
        <w:bottom w:val="none" w:sz="0" w:space="0" w:color="auto"/>
        <w:right w:val="none" w:sz="0" w:space="0" w:color="auto"/>
      </w:divBdr>
    </w:div>
    <w:div w:id="1782988169">
      <w:bodyDiv w:val="1"/>
      <w:marLeft w:val="0"/>
      <w:marRight w:val="0"/>
      <w:marTop w:val="0"/>
      <w:marBottom w:val="0"/>
      <w:divBdr>
        <w:top w:val="none" w:sz="0" w:space="0" w:color="auto"/>
        <w:left w:val="none" w:sz="0" w:space="0" w:color="auto"/>
        <w:bottom w:val="none" w:sz="0" w:space="0" w:color="auto"/>
        <w:right w:val="none" w:sz="0" w:space="0" w:color="auto"/>
      </w:divBdr>
    </w:div>
    <w:div w:id="1785927065">
      <w:bodyDiv w:val="1"/>
      <w:marLeft w:val="0"/>
      <w:marRight w:val="0"/>
      <w:marTop w:val="0"/>
      <w:marBottom w:val="0"/>
      <w:divBdr>
        <w:top w:val="none" w:sz="0" w:space="0" w:color="auto"/>
        <w:left w:val="none" w:sz="0" w:space="0" w:color="auto"/>
        <w:bottom w:val="none" w:sz="0" w:space="0" w:color="auto"/>
        <w:right w:val="none" w:sz="0" w:space="0" w:color="auto"/>
      </w:divBdr>
    </w:div>
    <w:div w:id="1786650431">
      <w:bodyDiv w:val="1"/>
      <w:marLeft w:val="0"/>
      <w:marRight w:val="0"/>
      <w:marTop w:val="0"/>
      <w:marBottom w:val="0"/>
      <w:divBdr>
        <w:top w:val="none" w:sz="0" w:space="0" w:color="auto"/>
        <w:left w:val="none" w:sz="0" w:space="0" w:color="auto"/>
        <w:bottom w:val="none" w:sz="0" w:space="0" w:color="auto"/>
        <w:right w:val="none" w:sz="0" w:space="0" w:color="auto"/>
      </w:divBdr>
    </w:div>
    <w:div w:id="1787195077">
      <w:bodyDiv w:val="1"/>
      <w:marLeft w:val="0"/>
      <w:marRight w:val="0"/>
      <w:marTop w:val="0"/>
      <w:marBottom w:val="0"/>
      <w:divBdr>
        <w:top w:val="none" w:sz="0" w:space="0" w:color="auto"/>
        <w:left w:val="none" w:sz="0" w:space="0" w:color="auto"/>
        <w:bottom w:val="none" w:sz="0" w:space="0" w:color="auto"/>
        <w:right w:val="none" w:sz="0" w:space="0" w:color="auto"/>
      </w:divBdr>
    </w:div>
    <w:div w:id="1787963444">
      <w:bodyDiv w:val="1"/>
      <w:marLeft w:val="0"/>
      <w:marRight w:val="0"/>
      <w:marTop w:val="0"/>
      <w:marBottom w:val="0"/>
      <w:divBdr>
        <w:top w:val="none" w:sz="0" w:space="0" w:color="auto"/>
        <w:left w:val="none" w:sz="0" w:space="0" w:color="auto"/>
        <w:bottom w:val="none" w:sz="0" w:space="0" w:color="auto"/>
        <w:right w:val="none" w:sz="0" w:space="0" w:color="auto"/>
      </w:divBdr>
    </w:div>
    <w:div w:id="1789010782">
      <w:bodyDiv w:val="1"/>
      <w:marLeft w:val="0"/>
      <w:marRight w:val="0"/>
      <w:marTop w:val="0"/>
      <w:marBottom w:val="0"/>
      <w:divBdr>
        <w:top w:val="none" w:sz="0" w:space="0" w:color="auto"/>
        <w:left w:val="none" w:sz="0" w:space="0" w:color="auto"/>
        <w:bottom w:val="none" w:sz="0" w:space="0" w:color="auto"/>
        <w:right w:val="none" w:sz="0" w:space="0" w:color="auto"/>
      </w:divBdr>
    </w:div>
    <w:div w:id="1789927863">
      <w:bodyDiv w:val="1"/>
      <w:marLeft w:val="0"/>
      <w:marRight w:val="0"/>
      <w:marTop w:val="0"/>
      <w:marBottom w:val="0"/>
      <w:divBdr>
        <w:top w:val="none" w:sz="0" w:space="0" w:color="auto"/>
        <w:left w:val="none" w:sz="0" w:space="0" w:color="auto"/>
        <w:bottom w:val="none" w:sz="0" w:space="0" w:color="auto"/>
        <w:right w:val="none" w:sz="0" w:space="0" w:color="auto"/>
      </w:divBdr>
    </w:div>
    <w:div w:id="1789929696">
      <w:bodyDiv w:val="1"/>
      <w:marLeft w:val="0"/>
      <w:marRight w:val="0"/>
      <w:marTop w:val="0"/>
      <w:marBottom w:val="0"/>
      <w:divBdr>
        <w:top w:val="none" w:sz="0" w:space="0" w:color="auto"/>
        <w:left w:val="none" w:sz="0" w:space="0" w:color="auto"/>
        <w:bottom w:val="none" w:sz="0" w:space="0" w:color="auto"/>
        <w:right w:val="none" w:sz="0" w:space="0" w:color="auto"/>
      </w:divBdr>
    </w:div>
    <w:div w:id="1791048722">
      <w:bodyDiv w:val="1"/>
      <w:marLeft w:val="0"/>
      <w:marRight w:val="0"/>
      <w:marTop w:val="0"/>
      <w:marBottom w:val="0"/>
      <w:divBdr>
        <w:top w:val="none" w:sz="0" w:space="0" w:color="auto"/>
        <w:left w:val="none" w:sz="0" w:space="0" w:color="auto"/>
        <w:bottom w:val="none" w:sz="0" w:space="0" w:color="auto"/>
        <w:right w:val="none" w:sz="0" w:space="0" w:color="auto"/>
      </w:divBdr>
    </w:div>
    <w:div w:id="1791971531">
      <w:bodyDiv w:val="1"/>
      <w:marLeft w:val="0"/>
      <w:marRight w:val="0"/>
      <w:marTop w:val="0"/>
      <w:marBottom w:val="0"/>
      <w:divBdr>
        <w:top w:val="none" w:sz="0" w:space="0" w:color="auto"/>
        <w:left w:val="none" w:sz="0" w:space="0" w:color="auto"/>
        <w:bottom w:val="none" w:sz="0" w:space="0" w:color="auto"/>
        <w:right w:val="none" w:sz="0" w:space="0" w:color="auto"/>
      </w:divBdr>
    </w:div>
    <w:div w:id="1792704258">
      <w:bodyDiv w:val="1"/>
      <w:marLeft w:val="0"/>
      <w:marRight w:val="0"/>
      <w:marTop w:val="0"/>
      <w:marBottom w:val="0"/>
      <w:divBdr>
        <w:top w:val="none" w:sz="0" w:space="0" w:color="auto"/>
        <w:left w:val="none" w:sz="0" w:space="0" w:color="auto"/>
        <w:bottom w:val="none" w:sz="0" w:space="0" w:color="auto"/>
        <w:right w:val="none" w:sz="0" w:space="0" w:color="auto"/>
      </w:divBdr>
    </w:div>
    <w:div w:id="1792901093">
      <w:bodyDiv w:val="1"/>
      <w:marLeft w:val="0"/>
      <w:marRight w:val="0"/>
      <w:marTop w:val="0"/>
      <w:marBottom w:val="0"/>
      <w:divBdr>
        <w:top w:val="none" w:sz="0" w:space="0" w:color="auto"/>
        <w:left w:val="none" w:sz="0" w:space="0" w:color="auto"/>
        <w:bottom w:val="none" w:sz="0" w:space="0" w:color="auto"/>
        <w:right w:val="none" w:sz="0" w:space="0" w:color="auto"/>
      </w:divBdr>
    </w:div>
    <w:div w:id="1793131389">
      <w:bodyDiv w:val="1"/>
      <w:marLeft w:val="0"/>
      <w:marRight w:val="0"/>
      <w:marTop w:val="0"/>
      <w:marBottom w:val="0"/>
      <w:divBdr>
        <w:top w:val="none" w:sz="0" w:space="0" w:color="auto"/>
        <w:left w:val="none" w:sz="0" w:space="0" w:color="auto"/>
        <w:bottom w:val="none" w:sz="0" w:space="0" w:color="auto"/>
        <w:right w:val="none" w:sz="0" w:space="0" w:color="auto"/>
      </w:divBdr>
    </w:div>
    <w:div w:id="1795975604">
      <w:bodyDiv w:val="1"/>
      <w:marLeft w:val="0"/>
      <w:marRight w:val="0"/>
      <w:marTop w:val="0"/>
      <w:marBottom w:val="0"/>
      <w:divBdr>
        <w:top w:val="none" w:sz="0" w:space="0" w:color="auto"/>
        <w:left w:val="none" w:sz="0" w:space="0" w:color="auto"/>
        <w:bottom w:val="none" w:sz="0" w:space="0" w:color="auto"/>
        <w:right w:val="none" w:sz="0" w:space="0" w:color="auto"/>
      </w:divBdr>
    </w:div>
    <w:div w:id="1796558629">
      <w:bodyDiv w:val="1"/>
      <w:marLeft w:val="0"/>
      <w:marRight w:val="0"/>
      <w:marTop w:val="0"/>
      <w:marBottom w:val="0"/>
      <w:divBdr>
        <w:top w:val="none" w:sz="0" w:space="0" w:color="auto"/>
        <w:left w:val="none" w:sz="0" w:space="0" w:color="auto"/>
        <w:bottom w:val="none" w:sz="0" w:space="0" w:color="auto"/>
        <w:right w:val="none" w:sz="0" w:space="0" w:color="auto"/>
      </w:divBdr>
    </w:div>
    <w:div w:id="1796563481">
      <w:bodyDiv w:val="1"/>
      <w:marLeft w:val="0"/>
      <w:marRight w:val="0"/>
      <w:marTop w:val="0"/>
      <w:marBottom w:val="0"/>
      <w:divBdr>
        <w:top w:val="none" w:sz="0" w:space="0" w:color="auto"/>
        <w:left w:val="none" w:sz="0" w:space="0" w:color="auto"/>
        <w:bottom w:val="none" w:sz="0" w:space="0" w:color="auto"/>
        <w:right w:val="none" w:sz="0" w:space="0" w:color="auto"/>
      </w:divBdr>
    </w:div>
    <w:div w:id="1798451943">
      <w:bodyDiv w:val="1"/>
      <w:marLeft w:val="0"/>
      <w:marRight w:val="0"/>
      <w:marTop w:val="0"/>
      <w:marBottom w:val="0"/>
      <w:divBdr>
        <w:top w:val="none" w:sz="0" w:space="0" w:color="auto"/>
        <w:left w:val="none" w:sz="0" w:space="0" w:color="auto"/>
        <w:bottom w:val="none" w:sz="0" w:space="0" w:color="auto"/>
        <w:right w:val="none" w:sz="0" w:space="0" w:color="auto"/>
      </w:divBdr>
    </w:div>
    <w:div w:id="1798523428">
      <w:bodyDiv w:val="1"/>
      <w:marLeft w:val="0"/>
      <w:marRight w:val="0"/>
      <w:marTop w:val="0"/>
      <w:marBottom w:val="0"/>
      <w:divBdr>
        <w:top w:val="none" w:sz="0" w:space="0" w:color="auto"/>
        <w:left w:val="none" w:sz="0" w:space="0" w:color="auto"/>
        <w:bottom w:val="none" w:sz="0" w:space="0" w:color="auto"/>
        <w:right w:val="none" w:sz="0" w:space="0" w:color="auto"/>
      </w:divBdr>
    </w:div>
    <w:div w:id="1800685411">
      <w:bodyDiv w:val="1"/>
      <w:marLeft w:val="0"/>
      <w:marRight w:val="0"/>
      <w:marTop w:val="0"/>
      <w:marBottom w:val="0"/>
      <w:divBdr>
        <w:top w:val="none" w:sz="0" w:space="0" w:color="auto"/>
        <w:left w:val="none" w:sz="0" w:space="0" w:color="auto"/>
        <w:bottom w:val="none" w:sz="0" w:space="0" w:color="auto"/>
        <w:right w:val="none" w:sz="0" w:space="0" w:color="auto"/>
      </w:divBdr>
    </w:div>
    <w:div w:id="1802115332">
      <w:bodyDiv w:val="1"/>
      <w:marLeft w:val="0"/>
      <w:marRight w:val="0"/>
      <w:marTop w:val="0"/>
      <w:marBottom w:val="0"/>
      <w:divBdr>
        <w:top w:val="none" w:sz="0" w:space="0" w:color="auto"/>
        <w:left w:val="none" w:sz="0" w:space="0" w:color="auto"/>
        <w:bottom w:val="none" w:sz="0" w:space="0" w:color="auto"/>
        <w:right w:val="none" w:sz="0" w:space="0" w:color="auto"/>
      </w:divBdr>
    </w:div>
    <w:div w:id="1802921025">
      <w:bodyDiv w:val="1"/>
      <w:marLeft w:val="0"/>
      <w:marRight w:val="0"/>
      <w:marTop w:val="0"/>
      <w:marBottom w:val="0"/>
      <w:divBdr>
        <w:top w:val="none" w:sz="0" w:space="0" w:color="auto"/>
        <w:left w:val="none" w:sz="0" w:space="0" w:color="auto"/>
        <w:bottom w:val="none" w:sz="0" w:space="0" w:color="auto"/>
        <w:right w:val="none" w:sz="0" w:space="0" w:color="auto"/>
      </w:divBdr>
    </w:div>
    <w:div w:id="1803764323">
      <w:bodyDiv w:val="1"/>
      <w:marLeft w:val="0"/>
      <w:marRight w:val="0"/>
      <w:marTop w:val="0"/>
      <w:marBottom w:val="0"/>
      <w:divBdr>
        <w:top w:val="none" w:sz="0" w:space="0" w:color="auto"/>
        <w:left w:val="none" w:sz="0" w:space="0" w:color="auto"/>
        <w:bottom w:val="none" w:sz="0" w:space="0" w:color="auto"/>
        <w:right w:val="none" w:sz="0" w:space="0" w:color="auto"/>
      </w:divBdr>
    </w:div>
    <w:div w:id="1804342907">
      <w:bodyDiv w:val="1"/>
      <w:marLeft w:val="0"/>
      <w:marRight w:val="0"/>
      <w:marTop w:val="0"/>
      <w:marBottom w:val="0"/>
      <w:divBdr>
        <w:top w:val="none" w:sz="0" w:space="0" w:color="auto"/>
        <w:left w:val="none" w:sz="0" w:space="0" w:color="auto"/>
        <w:bottom w:val="none" w:sz="0" w:space="0" w:color="auto"/>
        <w:right w:val="none" w:sz="0" w:space="0" w:color="auto"/>
      </w:divBdr>
    </w:div>
    <w:div w:id="1807577327">
      <w:bodyDiv w:val="1"/>
      <w:marLeft w:val="0"/>
      <w:marRight w:val="0"/>
      <w:marTop w:val="0"/>
      <w:marBottom w:val="0"/>
      <w:divBdr>
        <w:top w:val="none" w:sz="0" w:space="0" w:color="auto"/>
        <w:left w:val="none" w:sz="0" w:space="0" w:color="auto"/>
        <w:bottom w:val="none" w:sz="0" w:space="0" w:color="auto"/>
        <w:right w:val="none" w:sz="0" w:space="0" w:color="auto"/>
      </w:divBdr>
    </w:div>
    <w:div w:id="1807964582">
      <w:bodyDiv w:val="1"/>
      <w:marLeft w:val="0"/>
      <w:marRight w:val="0"/>
      <w:marTop w:val="0"/>
      <w:marBottom w:val="0"/>
      <w:divBdr>
        <w:top w:val="none" w:sz="0" w:space="0" w:color="auto"/>
        <w:left w:val="none" w:sz="0" w:space="0" w:color="auto"/>
        <w:bottom w:val="none" w:sz="0" w:space="0" w:color="auto"/>
        <w:right w:val="none" w:sz="0" w:space="0" w:color="auto"/>
      </w:divBdr>
    </w:div>
    <w:div w:id="1808165283">
      <w:bodyDiv w:val="1"/>
      <w:marLeft w:val="0"/>
      <w:marRight w:val="0"/>
      <w:marTop w:val="0"/>
      <w:marBottom w:val="0"/>
      <w:divBdr>
        <w:top w:val="none" w:sz="0" w:space="0" w:color="auto"/>
        <w:left w:val="none" w:sz="0" w:space="0" w:color="auto"/>
        <w:bottom w:val="none" w:sz="0" w:space="0" w:color="auto"/>
        <w:right w:val="none" w:sz="0" w:space="0" w:color="auto"/>
      </w:divBdr>
    </w:div>
    <w:div w:id="1808425479">
      <w:bodyDiv w:val="1"/>
      <w:marLeft w:val="0"/>
      <w:marRight w:val="0"/>
      <w:marTop w:val="0"/>
      <w:marBottom w:val="0"/>
      <w:divBdr>
        <w:top w:val="none" w:sz="0" w:space="0" w:color="auto"/>
        <w:left w:val="none" w:sz="0" w:space="0" w:color="auto"/>
        <w:bottom w:val="none" w:sz="0" w:space="0" w:color="auto"/>
        <w:right w:val="none" w:sz="0" w:space="0" w:color="auto"/>
      </w:divBdr>
    </w:div>
    <w:div w:id="1810005606">
      <w:bodyDiv w:val="1"/>
      <w:marLeft w:val="0"/>
      <w:marRight w:val="0"/>
      <w:marTop w:val="0"/>
      <w:marBottom w:val="0"/>
      <w:divBdr>
        <w:top w:val="none" w:sz="0" w:space="0" w:color="auto"/>
        <w:left w:val="none" w:sz="0" w:space="0" w:color="auto"/>
        <w:bottom w:val="none" w:sz="0" w:space="0" w:color="auto"/>
        <w:right w:val="none" w:sz="0" w:space="0" w:color="auto"/>
      </w:divBdr>
    </w:div>
    <w:div w:id="1811751902">
      <w:bodyDiv w:val="1"/>
      <w:marLeft w:val="0"/>
      <w:marRight w:val="0"/>
      <w:marTop w:val="0"/>
      <w:marBottom w:val="0"/>
      <w:divBdr>
        <w:top w:val="none" w:sz="0" w:space="0" w:color="auto"/>
        <w:left w:val="none" w:sz="0" w:space="0" w:color="auto"/>
        <w:bottom w:val="none" w:sz="0" w:space="0" w:color="auto"/>
        <w:right w:val="none" w:sz="0" w:space="0" w:color="auto"/>
      </w:divBdr>
    </w:div>
    <w:div w:id="1812481278">
      <w:bodyDiv w:val="1"/>
      <w:marLeft w:val="0"/>
      <w:marRight w:val="0"/>
      <w:marTop w:val="0"/>
      <w:marBottom w:val="0"/>
      <w:divBdr>
        <w:top w:val="none" w:sz="0" w:space="0" w:color="auto"/>
        <w:left w:val="none" w:sz="0" w:space="0" w:color="auto"/>
        <w:bottom w:val="none" w:sz="0" w:space="0" w:color="auto"/>
        <w:right w:val="none" w:sz="0" w:space="0" w:color="auto"/>
      </w:divBdr>
    </w:div>
    <w:div w:id="1814717826">
      <w:bodyDiv w:val="1"/>
      <w:marLeft w:val="0"/>
      <w:marRight w:val="0"/>
      <w:marTop w:val="0"/>
      <w:marBottom w:val="0"/>
      <w:divBdr>
        <w:top w:val="none" w:sz="0" w:space="0" w:color="auto"/>
        <w:left w:val="none" w:sz="0" w:space="0" w:color="auto"/>
        <w:bottom w:val="none" w:sz="0" w:space="0" w:color="auto"/>
        <w:right w:val="none" w:sz="0" w:space="0" w:color="auto"/>
      </w:divBdr>
    </w:div>
    <w:div w:id="1818523779">
      <w:bodyDiv w:val="1"/>
      <w:marLeft w:val="0"/>
      <w:marRight w:val="0"/>
      <w:marTop w:val="0"/>
      <w:marBottom w:val="0"/>
      <w:divBdr>
        <w:top w:val="none" w:sz="0" w:space="0" w:color="auto"/>
        <w:left w:val="none" w:sz="0" w:space="0" w:color="auto"/>
        <w:bottom w:val="none" w:sz="0" w:space="0" w:color="auto"/>
        <w:right w:val="none" w:sz="0" w:space="0" w:color="auto"/>
      </w:divBdr>
    </w:div>
    <w:div w:id="1819301897">
      <w:bodyDiv w:val="1"/>
      <w:marLeft w:val="0"/>
      <w:marRight w:val="0"/>
      <w:marTop w:val="0"/>
      <w:marBottom w:val="0"/>
      <w:divBdr>
        <w:top w:val="none" w:sz="0" w:space="0" w:color="auto"/>
        <w:left w:val="none" w:sz="0" w:space="0" w:color="auto"/>
        <w:bottom w:val="none" w:sz="0" w:space="0" w:color="auto"/>
        <w:right w:val="none" w:sz="0" w:space="0" w:color="auto"/>
      </w:divBdr>
    </w:div>
    <w:div w:id="1820884172">
      <w:bodyDiv w:val="1"/>
      <w:marLeft w:val="0"/>
      <w:marRight w:val="0"/>
      <w:marTop w:val="0"/>
      <w:marBottom w:val="0"/>
      <w:divBdr>
        <w:top w:val="none" w:sz="0" w:space="0" w:color="auto"/>
        <w:left w:val="none" w:sz="0" w:space="0" w:color="auto"/>
        <w:bottom w:val="none" w:sz="0" w:space="0" w:color="auto"/>
        <w:right w:val="none" w:sz="0" w:space="0" w:color="auto"/>
      </w:divBdr>
    </w:div>
    <w:div w:id="1820921412">
      <w:bodyDiv w:val="1"/>
      <w:marLeft w:val="0"/>
      <w:marRight w:val="0"/>
      <w:marTop w:val="0"/>
      <w:marBottom w:val="0"/>
      <w:divBdr>
        <w:top w:val="none" w:sz="0" w:space="0" w:color="auto"/>
        <w:left w:val="none" w:sz="0" w:space="0" w:color="auto"/>
        <w:bottom w:val="none" w:sz="0" w:space="0" w:color="auto"/>
        <w:right w:val="none" w:sz="0" w:space="0" w:color="auto"/>
      </w:divBdr>
    </w:div>
    <w:div w:id="1821145184">
      <w:bodyDiv w:val="1"/>
      <w:marLeft w:val="0"/>
      <w:marRight w:val="0"/>
      <w:marTop w:val="0"/>
      <w:marBottom w:val="0"/>
      <w:divBdr>
        <w:top w:val="none" w:sz="0" w:space="0" w:color="auto"/>
        <w:left w:val="none" w:sz="0" w:space="0" w:color="auto"/>
        <w:bottom w:val="none" w:sz="0" w:space="0" w:color="auto"/>
        <w:right w:val="none" w:sz="0" w:space="0" w:color="auto"/>
      </w:divBdr>
    </w:div>
    <w:div w:id="1822039589">
      <w:bodyDiv w:val="1"/>
      <w:marLeft w:val="0"/>
      <w:marRight w:val="0"/>
      <w:marTop w:val="0"/>
      <w:marBottom w:val="0"/>
      <w:divBdr>
        <w:top w:val="none" w:sz="0" w:space="0" w:color="auto"/>
        <w:left w:val="none" w:sz="0" w:space="0" w:color="auto"/>
        <w:bottom w:val="none" w:sz="0" w:space="0" w:color="auto"/>
        <w:right w:val="none" w:sz="0" w:space="0" w:color="auto"/>
      </w:divBdr>
    </w:div>
    <w:div w:id="1822388512">
      <w:bodyDiv w:val="1"/>
      <w:marLeft w:val="0"/>
      <w:marRight w:val="0"/>
      <w:marTop w:val="0"/>
      <w:marBottom w:val="0"/>
      <w:divBdr>
        <w:top w:val="none" w:sz="0" w:space="0" w:color="auto"/>
        <w:left w:val="none" w:sz="0" w:space="0" w:color="auto"/>
        <w:bottom w:val="none" w:sz="0" w:space="0" w:color="auto"/>
        <w:right w:val="none" w:sz="0" w:space="0" w:color="auto"/>
      </w:divBdr>
    </w:div>
    <w:div w:id="1822892865">
      <w:bodyDiv w:val="1"/>
      <w:marLeft w:val="0"/>
      <w:marRight w:val="0"/>
      <w:marTop w:val="0"/>
      <w:marBottom w:val="0"/>
      <w:divBdr>
        <w:top w:val="none" w:sz="0" w:space="0" w:color="auto"/>
        <w:left w:val="none" w:sz="0" w:space="0" w:color="auto"/>
        <w:bottom w:val="none" w:sz="0" w:space="0" w:color="auto"/>
        <w:right w:val="none" w:sz="0" w:space="0" w:color="auto"/>
      </w:divBdr>
    </w:div>
    <w:div w:id="1823234379">
      <w:bodyDiv w:val="1"/>
      <w:marLeft w:val="0"/>
      <w:marRight w:val="0"/>
      <w:marTop w:val="0"/>
      <w:marBottom w:val="0"/>
      <w:divBdr>
        <w:top w:val="none" w:sz="0" w:space="0" w:color="auto"/>
        <w:left w:val="none" w:sz="0" w:space="0" w:color="auto"/>
        <w:bottom w:val="none" w:sz="0" w:space="0" w:color="auto"/>
        <w:right w:val="none" w:sz="0" w:space="0" w:color="auto"/>
      </w:divBdr>
    </w:div>
    <w:div w:id="1823540519">
      <w:bodyDiv w:val="1"/>
      <w:marLeft w:val="0"/>
      <w:marRight w:val="0"/>
      <w:marTop w:val="0"/>
      <w:marBottom w:val="0"/>
      <w:divBdr>
        <w:top w:val="none" w:sz="0" w:space="0" w:color="auto"/>
        <w:left w:val="none" w:sz="0" w:space="0" w:color="auto"/>
        <w:bottom w:val="none" w:sz="0" w:space="0" w:color="auto"/>
        <w:right w:val="none" w:sz="0" w:space="0" w:color="auto"/>
      </w:divBdr>
    </w:div>
    <w:div w:id="1824857048">
      <w:bodyDiv w:val="1"/>
      <w:marLeft w:val="0"/>
      <w:marRight w:val="0"/>
      <w:marTop w:val="0"/>
      <w:marBottom w:val="0"/>
      <w:divBdr>
        <w:top w:val="none" w:sz="0" w:space="0" w:color="auto"/>
        <w:left w:val="none" w:sz="0" w:space="0" w:color="auto"/>
        <w:bottom w:val="none" w:sz="0" w:space="0" w:color="auto"/>
        <w:right w:val="none" w:sz="0" w:space="0" w:color="auto"/>
      </w:divBdr>
    </w:div>
    <w:div w:id="1824932624">
      <w:bodyDiv w:val="1"/>
      <w:marLeft w:val="0"/>
      <w:marRight w:val="0"/>
      <w:marTop w:val="0"/>
      <w:marBottom w:val="0"/>
      <w:divBdr>
        <w:top w:val="none" w:sz="0" w:space="0" w:color="auto"/>
        <w:left w:val="none" w:sz="0" w:space="0" w:color="auto"/>
        <w:bottom w:val="none" w:sz="0" w:space="0" w:color="auto"/>
        <w:right w:val="none" w:sz="0" w:space="0" w:color="auto"/>
      </w:divBdr>
    </w:div>
    <w:div w:id="1825506161">
      <w:bodyDiv w:val="1"/>
      <w:marLeft w:val="0"/>
      <w:marRight w:val="0"/>
      <w:marTop w:val="0"/>
      <w:marBottom w:val="0"/>
      <w:divBdr>
        <w:top w:val="none" w:sz="0" w:space="0" w:color="auto"/>
        <w:left w:val="none" w:sz="0" w:space="0" w:color="auto"/>
        <w:bottom w:val="none" w:sz="0" w:space="0" w:color="auto"/>
        <w:right w:val="none" w:sz="0" w:space="0" w:color="auto"/>
      </w:divBdr>
    </w:div>
    <w:div w:id="1827089714">
      <w:bodyDiv w:val="1"/>
      <w:marLeft w:val="0"/>
      <w:marRight w:val="0"/>
      <w:marTop w:val="0"/>
      <w:marBottom w:val="0"/>
      <w:divBdr>
        <w:top w:val="none" w:sz="0" w:space="0" w:color="auto"/>
        <w:left w:val="none" w:sz="0" w:space="0" w:color="auto"/>
        <w:bottom w:val="none" w:sz="0" w:space="0" w:color="auto"/>
        <w:right w:val="none" w:sz="0" w:space="0" w:color="auto"/>
      </w:divBdr>
    </w:div>
    <w:div w:id="1827699885">
      <w:bodyDiv w:val="1"/>
      <w:marLeft w:val="0"/>
      <w:marRight w:val="0"/>
      <w:marTop w:val="0"/>
      <w:marBottom w:val="0"/>
      <w:divBdr>
        <w:top w:val="none" w:sz="0" w:space="0" w:color="auto"/>
        <w:left w:val="none" w:sz="0" w:space="0" w:color="auto"/>
        <w:bottom w:val="none" w:sz="0" w:space="0" w:color="auto"/>
        <w:right w:val="none" w:sz="0" w:space="0" w:color="auto"/>
      </w:divBdr>
    </w:div>
    <w:div w:id="1827938295">
      <w:bodyDiv w:val="1"/>
      <w:marLeft w:val="0"/>
      <w:marRight w:val="0"/>
      <w:marTop w:val="0"/>
      <w:marBottom w:val="0"/>
      <w:divBdr>
        <w:top w:val="none" w:sz="0" w:space="0" w:color="auto"/>
        <w:left w:val="none" w:sz="0" w:space="0" w:color="auto"/>
        <w:bottom w:val="none" w:sz="0" w:space="0" w:color="auto"/>
        <w:right w:val="none" w:sz="0" w:space="0" w:color="auto"/>
      </w:divBdr>
    </w:div>
    <w:div w:id="1828086697">
      <w:bodyDiv w:val="1"/>
      <w:marLeft w:val="0"/>
      <w:marRight w:val="0"/>
      <w:marTop w:val="0"/>
      <w:marBottom w:val="0"/>
      <w:divBdr>
        <w:top w:val="none" w:sz="0" w:space="0" w:color="auto"/>
        <w:left w:val="none" w:sz="0" w:space="0" w:color="auto"/>
        <w:bottom w:val="none" w:sz="0" w:space="0" w:color="auto"/>
        <w:right w:val="none" w:sz="0" w:space="0" w:color="auto"/>
      </w:divBdr>
    </w:div>
    <w:div w:id="1829666773">
      <w:bodyDiv w:val="1"/>
      <w:marLeft w:val="0"/>
      <w:marRight w:val="0"/>
      <w:marTop w:val="0"/>
      <w:marBottom w:val="0"/>
      <w:divBdr>
        <w:top w:val="none" w:sz="0" w:space="0" w:color="auto"/>
        <w:left w:val="none" w:sz="0" w:space="0" w:color="auto"/>
        <w:bottom w:val="none" w:sz="0" w:space="0" w:color="auto"/>
        <w:right w:val="none" w:sz="0" w:space="0" w:color="auto"/>
      </w:divBdr>
    </w:div>
    <w:div w:id="1830052147">
      <w:bodyDiv w:val="1"/>
      <w:marLeft w:val="0"/>
      <w:marRight w:val="0"/>
      <w:marTop w:val="0"/>
      <w:marBottom w:val="0"/>
      <w:divBdr>
        <w:top w:val="none" w:sz="0" w:space="0" w:color="auto"/>
        <w:left w:val="none" w:sz="0" w:space="0" w:color="auto"/>
        <w:bottom w:val="none" w:sz="0" w:space="0" w:color="auto"/>
        <w:right w:val="none" w:sz="0" w:space="0" w:color="auto"/>
      </w:divBdr>
    </w:div>
    <w:div w:id="1830322160">
      <w:bodyDiv w:val="1"/>
      <w:marLeft w:val="0"/>
      <w:marRight w:val="0"/>
      <w:marTop w:val="0"/>
      <w:marBottom w:val="0"/>
      <w:divBdr>
        <w:top w:val="none" w:sz="0" w:space="0" w:color="auto"/>
        <w:left w:val="none" w:sz="0" w:space="0" w:color="auto"/>
        <w:bottom w:val="none" w:sz="0" w:space="0" w:color="auto"/>
        <w:right w:val="none" w:sz="0" w:space="0" w:color="auto"/>
      </w:divBdr>
    </w:div>
    <w:div w:id="1834759334">
      <w:bodyDiv w:val="1"/>
      <w:marLeft w:val="0"/>
      <w:marRight w:val="0"/>
      <w:marTop w:val="0"/>
      <w:marBottom w:val="0"/>
      <w:divBdr>
        <w:top w:val="none" w:sz="0" w:space="0" w:color="auto"/>
        <w:left w:val="none" w:sz="0" w:space="0" w:color="auto"/>
        <w:bottom w:val="none" w:sz="0" w:space="0" w:color="auto"/>
        <w:right w:val="none" w:sz="0" w:space="0" w:color="auto"/>
      </w:divBdr>
    </w:div>
    <w:div w:id="1835300049">
      <w:bodyDiv w:val="1"/>
      <w:marLeft w:val="0"/>
      <w:marRight w:val="0"/>
      <w:marTop w:val="0"/>
      <w:marBottom w:val="0"/>
      <w:divBdr>
        <w:top w:val="none" w:sz="0" w:space="0" w:color="auto"/>
        <w:left w:val="none" w:sz="0" w:space="0" w:color="auto"/>
        <w:bottom w:val="none" w:sz="0" w:space="0" w:color="auto"/>
        <w:right w:val="none" w:sz="0" w:space="0" w:color="auto"/>
      </w:divBdr>
    </w:div>
    <w:div w:id="1837063769">
      <w:bodyDiv w:val="1"/>
      <w:marLeft w:val="0"/>
      <w:marRight w:val="0"/>
      <w:marTop w:val="0"/>
      <w:marBottom w:val="0"/>
      <w:divBdr>
        <w:top w:val="none" w:sz="0" w:space="0" w:color="auto"/>
        <w:left w:val="none" w:sz="0" w:space="0" w:color="auto"/>
        <w:bottom w:val="none" w:sz="0" w:space="0" w:color="auto"/>
        <w:right w:val="none" w:sz="0" w:space="0" w:color="auto"/>
      </w:divBdr>
    </w:div>
    <w:div w:id="1837069043">
      <w:bodyDiv w:val="1"/>
      <w:marLeft w:val="0"/>
      <w:marRight w:val="0"/>
      <w:marTop w:val="0"/>
      <w:marBottom w:val="0"/>
      <w:divBdr>
        <w:top w:val="none" w:sz="0" w:space="0" w:color="auto"/>
        <w:left w:val="none" w:sz="0" w:space="0" w:color="auto"/>
        <w:bottom w:val="none" w:sz="0" w:space="0" w:color="auto"/>
        <w:right w:val="none" w:sz="0" w:space="0" w:color="auto"/>
      </w:divBdr>
    </w:div>
    <w:div w:id="1837261630">
      <w:bodyDiv w:val="1"/>
      <w:marLeft w:val="0"/>
      <w:marRight w:val="0"/>
      <w:marTop w:val="0"/>
      <w:marBottom w:val="0"/>
      <w:divBdr>
        <w:top w:val="none" w:sz="0" w:space="0" w:color="auto"/>
        <w:left w:val="none" w:sz="0" w:space="0" w:color="auto"/>
        <w:bottom w:val="none" w:sz="0" w:space="0" w:color="auto"/>
        <w:right w:val="none" w:sz="0" w:space="0" w:color="auto"/>
      </w:divBdr>
    </w:div>
    <w:div w:id="1838223264">
      <w:bodyDiv w:val="1"/>
      <w:marLeft w:val="0"/>
      <w:marRight w:val="0"/>
      <w:marTop w:val="0"/>
      <w:marBottom w:val="0"/>
      <w:divBdr>
        <w:top w:val="none" w:sz="0" w:space="0" w:color="auto"/>
        <w:left w:val="none" w:sz="0" w:space="0" w:color="auto"/>
        <w:bottom w:val="none" w:sz="0" w:space="0" w:color="auto"/>
        <w:right w:val="none" w:sz="0" w:space="0" w:color="auto"/>
      </w:divBdr>
    </w:div>
    <w:div w:id="1838223267">
      <w:bodyDiv w:val="1"/>
      <w:marLeft w:val="0"/>
      <w:marRight w:val="0"/>
      <w:marTop w:val="0"/>
      <w:marBottom w:val="0"/>
      <w:divBdr>
        <w:top w:val="none" w:sz="0" w:space="0" w:color="auto"/>
        <w:left w:val="none" w:sz="0" w:space="0" w:color="auto"/>
        <w:bottom w:val="none" w:sz="0" w:space="0" w:color="auto"/>
        <w:right w:val="none" w:sz="0" w:space="0" w:color="auto"/>
      </w:divBdr>
    </w:div>
    <w:div w:id="1838306118">
      <w:bodyDiv w:val="1"/>
      <w:marLeft w:val="0"/>
      <w:marRight w:val="0"/>
      <w:marTop w:val="0"/>
      <w:marBottom w:val="0"/>
      <w:divBdr>
        <w:top w:val="none" w:sz="0" w:space="0" w:color="auto"/>
        <w:left w:val="none" w:sz="0" w:space="0" w:color="auto"/>
        <w:bottom w:val="none" w:sz="0" w:space="0" w:color="auto"/>
        <w:right w:val="none" w:sz="0" w:space="0" w:color="auto"/>
      </w:divBdr>
    </w:div>
    <w:div w:id="1838374568">
      <w:bodyDiv w:val="1"/>
      <w:marLeft w:val="0"/>
      <w:marRight w:val="0"/>
      <w:marTop w:val="0"/>
      <w:marBottom w:val="0"/>
      <w:divBdr>
        <w:top w:val="none" w:sz="0" w:space="0" w:color="auto"/>
        <w:left w:val="none" w:sz="0" w:space="0" w:color="auto"/>
        <w:bottom w:val="none" w:sz="0" w:space="0" w:color="auto"/>
        <w:right w:val="none" w:sz="0" w:space="0" w:color="auto"/>
      </w:divBdr>
    </w:div>
    <w:div w:id="1839543267">
      <w:bodyDiv w:val="1"/>
      <w:marLeft w:val="0"/>
      <w:marRight w:val="0"/>
      <w:marTop w:val="0"/>
      <w:marBottom w:val="0"/>
      <w:divBdr>
        <w:top w:val="none" w:sz="0" w:space="0" w:color="auto"/>
        <w:left w:val="none" w:sz="0" w:space="0" w:color="auto"/>
        <w:bottom w:val="none" w:sz="0" w:space="0" w:color="auto"/>
        <w:right w:val="none" w:sz="0" w:space="0" w:color="auto"/>
      </w:divBdr>
    </w:div>
    <w:div w:id="1840341949">
      <w:bodyDiv w:val="1"/>
      <w:marLeft w:val="0"/>
      <w:marRight w:val="0"/>
      <w:marTop w:val="0"/>
      <w:marBottom w:val="0"/>
      <w:divBdr>
        <w:top w:val="none" w:sz="0" w:space="0" w:color="auto"/>
        <w:left w:val="none" w:sz="0" w:space="0" w:color="auto"/>
        <w:bottom w:val="none" w:sz="0" w:space="0" w:color="auto"/>
        <w:right w:val="none" w:sz="0" w:space="0" w:color="auto"/>
      </w:divBdr>
    </w:div>
    <w:div w:id="1840533611">
      <w:bodyDiv w:val="1"/>
      <w:marLeft w:val="0"/>
      <w:marRight w:val="0"/>
      <w:marTop w:val="0"/>
      <w:marBottom w:val="0"/>
      <w:divBdr>
        <w:top w:val="none" w:sz="0" w:space="0" w:color="auto"/>
        <w:left w:val="none" w:sz="0" w:space="0" w:color="auto"/>
        <w:bottom w:val="none" w:sz="0" w:space="0" w:color="auto"/>
        <w:right w:val="none" w:sz="0" w:space="0" w:color="auto"/>
      </w:divBdr>
    </w:div>
    <w:div w:id="1841000051">
      <w:bodyDiv w:val="1"/>
      <w:marLeft w:val="0"/>
      <w:marRight w:val="0"/>
      <w:marTop w:val="0"/>
      <w:marBottom w:val="0"/>
      <w:divBdr>
        <w:top w:val="none" w:sz="0" w:space="0" w:color="auto"/>
        <w:left w:val="none" w:sz="0" w:space="0" w:color="auto"/>
        <w:bottom w:val="none" w:sz="0" w:space="0" w:color="auto"/>
        <w:right w:val="none" w:sz="0" w:space="0" w:color="auto"/>
      </w:divBdr>
    </w:div>
    <w:div w:id="1841192290">
      <w:bodyDiv w:val="1"/>
      <w:marLeft w:val="0"/>
      <w:marRight w:val="0"/>
      <w:marTop w:val="0"/>
      <w:marBottom w:val="0"/>
      <w:divBdr>
        <w:top w:val="none" w:sz="0" w:space="0" w:color="auto"/>
        <w:left w:val="none" w:sz="0" w:space="0" w:color="auto"/>
        <w:bottom w:val="none" w:sz="0" w:space="0" w:color="auto"/>
        <w:right w:val="none" w:sz="0" w:space="0" w:color="auto"/>
      </w:divBdr>
    </w:div>
    <w:div w:id="1841264528">
      <w:bodyDiv w:val="1"/>
      <w:marLeft w:val="0"/>
      <w:marRight w:val="0"/>
      <w:marTop w:val="0"/>
      <w:marBottom w:val="0"/>
      <w:divBdr>
        <w:top w:val="none" w:sz="0" w:space="0" w:color="auto"/>
        <w:left w:val="none" w:sz="0" w:space="0" w:color="auto"/>
        <w:bottom w:val="none" w:sz="0" w:space="0" w:color="auto"/>
        <w:right w:val="none" w:sz="0" w:space="0" w:color="auto"/>
      </w:divBdr>
    </w:div>
    <w:div w:id="1841431693">
      <w:bodyDiv w:val="1"/>
      <w:marLeft w:val="0"/>
      <w:marRight w:val="0"/>
      <w:marTop w:val="0"/>
      <w:marBottom w:val="0"/>
      <w:divBdr>
        <w:top w:val="none" w:sz="0" w:space="0" w:color="auto"/>
        <w:left w:val="none" w:sz="0" w:space="0" w:color="auto"/>
        <w:bottom w:val="none" w:sz="0" w:space="0" w:color="auto"/>
        <w:right w:val="none" w:sz="0" w:space="0" w:color="auto"/>
      </w:divBdr>
    </w:div>
    <w:div w:id="1844278863">
      <w:bodyDiv w:val="1"/>
      <w:marLeft w:val="0"/>
      <w:marRight w:val="0"/>
      <w:marTop w:val="0"/>
      <w:marBottom w:val="0"/>
      <w:divBdr>
        <w:top w:val="none" w:sz="0" w:space="0" w:color="auto"/>
        <w:left w:val="none" w:sz="0" w:space="0" w:color="auto"/>
        <w:bottom w:val="none" w:sz="0" w:space="0" w:color="auto"/>
        <w:right w:val="none" w:sz="0" w:space="0" w:color="auto"/>
      </w:divBdr>
    </w:div>
    <w:div w:id="1846439998">
      <w:bodyDiv w:val="1"/>
      <w:marLeft w:val="0"/>
      <w:marRight w:val="0"/>
      <w:marTop w:val="0"/>
      <w:marBottom w:val="0"/>
      <w:divBdr>
        <w:top w:val="none" w:sz="0" w:space="0" w:color="auto"/>
        <w:left w:val="none" w:sz="0" w:space="0" w:color="auto"/>
        <w:bottom w:val="none" w:sz="0" w:space="0" w:color="auto"/>
        <w:right w:val="none" w:sz="0" w:space="0" w:color="auto"/>
      </w:divBdr>
    </w:div>
    <w:div w:id="1847092657">
      <w:bodyDiv w:val="1"/>
      <w:marLeft w:val="0"/>
      <w:marRight w:val="0"/>
      <w:marTop w:val="0"/>
      <w:marBottom w:val="0"/>
      <w:divBdr>
        <w:top w:val="none" w:sz="0" w:space="0" w:color="auto"/>
        <w:left w:val="none" w:sz="0" w:space="0" w:color="auto"/>
        <w:bottom w:val="none" w:sz="0" w:space="0" w:color="auto"/>
        <w:right w:val="none" w:sz="0" w:space="0" w:color="auto"/>
      </w:divBdr>
    </w:div>
    <w:div w:id="1847400302">
      <w:bodyDiv w:val="1"/>
      <w:marLeft w:val="0"/>
      <w:marRight w:val="0"/>
      <w:marTop w:val="0"/>
      <w:marBottom w:val="0"/>
      <w:divBdr>
        <w:top w:val="none" w:sz="0" w:space="0" w:color="auto"/>
        <w:left w:val="none" w:sz="0" w:space="0" w:color="auto"/>
        <w:bottom w:val="none" w:sz="0" w:space="0" w:color="auto"/>
        <w:right w:val="none" w:sz="0" w:space="0" w:color="auto"/>
      </w:divBdr>
    </w:div>
    <w:div w:id="1849056119">
      <w:bodyDiv w:val="1"/>
      <w:marLeft w:val="0"/>
      <w:marRight w:val="0"/>
      <w:marTop w:val="0"/>
      <w:marBottom w:val="0"/>
      <w:divBdr>
        <w:top w:val="none" w:sz="0" w:space="0" w:color="auto"/>
        <w:left w:val="none" w:sz="0" w:space="0" w:color="auto"/>
        <w:bottom w:val="none" w:sz="0" w:space="0" w:color="auto"/>
        <w:right w:val="none" w:sz="0" w:space="0" w:color="auto"/>
      </w:divBdr>
    </w:div>
    <w:div w:id="1849976951">
      <w:bodyDiv w:val="1"/>
      <w:marLeft w:val="0"/>
      <w:marRight w:val="0"/>
      <w:marTop w:val="0"/>
      <w:marBottom w:val="0"/>
      <w:divBdr>
        <w:top w:val="none" w:sz="0" w:space="0" w:color="auto"/>
        <w:left w:val="none" w:sz="0" w:space="0" w:color="auto"/>
        <w:bottom w:val="none" w:sz="0" w:space="0" w:color="auto"/>
        <w:right w:val="none" w:sz="0" w:space="0" w:color="auto"/>
      </w:divBdr>
    </w:div>
    <w:div w:id="1850245001">
      <w:bodyDiv w:val="1"/>
      <w:marLeft w:val="0"/>
      <w:marRight w:val="0"/>
      <w:marTop w:val="0"/>
      <w:marBottom w:val="0"/>
      <w:divBdr>
        <w:top w:val="none" w:sz="0" w:space="0" w:color="auto"/>
        <w:left w:val="none" w:sz="0" w:space="0" w:color="auto"/>
        <w:bottom w:val="none" w:sz="0" w:space="0" w:color="auto"/>
        <w:right w:val="none" w:sz="0" w:space="0" w:color="auto"/>
      </w:divBdr>
    </w:div>
    <w:div w:id="1850366800">
      <w:bodyDiv w:val="1"/>
      <w:marLeft w:val="0"/>
      <w:marRight w:val="0"/>
      <w:marTop w:val="0"/>
      <w:marBottom w:val="0"/>
      <w:divBdr>
        <w:top w:val="none" w:sz="0" w:space="0" w:color="auto"/>
        <w:left w:val="none" w:sz="0" w:space="0" w:color="auto"/>
        <w:bottom w:val="none" w:sz="0" w:space="0" w:color="auto"/>
        <w:right w:val="none" w:sz="0" w:space="0" w:color="auto"/>
      </w:divBdr>
    </w:div>
    <w:div w:id="1850631072">
      <w:bodyDiv w:val="1"/>
      <w:marLeft w:val="0"/>
      <w:marRight w:val="0"/>
      <w:marTop w:val="0"/>
      <w:marBottom w:val="0"/>
      <w:divBdr>
        <w:top w:val="none" w:sz="0" w:space="0" w:color="auto"/>
        <w:left w:val="none" w:sz="0" w:space="0" w:color="auto"/>
        <w:bottom w:val="none" w:sz="0" w:space="0" w:color="auto"/>
        <w:right w:val="none" w:sz="0" w:space="0" w:color="auto"/>
      </w:divBdr>
    </w:div>
    <w:div w:id="1850637733">
      <w:bodyDiv w:val="1"/>
      <w:marLeft w:val="0"/>
      <w:marRight w:val="0"/>
      <w:marTop w:val="0"/>
      <w:marBottom w:val="0"/>
      <w:divBdr>
        <w:top w:val="none" w:sz="0" w:space="0" w:color="auto"/>
        <w:left w:val="none" w:sz="0" w:space="0" w:color="auto"/>
        <w:bottom w:val="none" w:sz="0" w:space="0" w:color="auto"/>
        <w:right w:val="none" w:sz="0" w:space="0" w:color="auto"/>
      </w:divBdr>
    </w:div>
    <w:div w:id="1850831910">
      <w:bodyDiv w:val="1"/>
      <w:marLeft w:val="0"/>
      <w:marRight w:val="0"/>
      <w:marTop w:val="0"/>
      <w:marBottom w:val="0"/>
      <w:divBdr>
        <w:top w:val="none" w:sz="0" w:space="0" w:color="auto"/>
        <w:left w:val="none" w:sz="0" w:space="0" w:color="auto"/>
        <w:bottom w:val="none" w:sz="0" w:space="0" w:color="auto"/>
        <w:right w:val="none" w:sz="0" w:space="0" w:color="auto"/>
      </w:divBdr>
    </w:div>
    <w:div w:id="1853838673">
      <w:bodyDiv w:val="1"/>
      <w:marLeft w:val="0"/>
      <w:marRight w:val="0"/>
      <w:marTop w:val="0"/>
      <w:marBottom w:val="0"/>
      <w:divBdr>
        <w:top w:val="none" w:sz="0" w:space="0" w:color="auto"/>
        <w:left w:val="none" w:sz="0" w:space="0" w:color="auto"/>
        <w:bottom w:val="none" w:sz="0" w:space="0" w:color="auto"/>
        <w:right w:val="none" w:sz="0" w:space="0" w:color="auto"/>
      </w:divBdr>
    </w:div>
    <w:div w:id="1855727726">
      <w:bodyDiv w:val="1"/>
      <w:marLeft w:val="0"/>
      <w:marRight w:val="0"/>
      <w:marTop w:val="0"/>
      <w:marBottom w:val="0"/>
      <w:divBdr>
        <w:top w:val="none" w:sz="0" w:space="0" w:color="auto"/>
        <w:left w:val="none" w:sz="0" w:space="0" w:color="auto"/>
        <w:bottom w:val="none" w:sz="0" w:space="0" w:color="auto"/>
        <w:right w:val="none" w:sz="0" w:space="0" w:color="auto"/>
      </w:divBdr>
    </w:div>
    <w:div w:id="1857110696">
      <w:bodyDiv w:val="1"/>
      <w:marLeft w:val="0"/>
      <w:marRight w:val="0"/>
      <w:marTop w:val="0"/>
      <w:marBottom w:val="0"/>
      <w:divBdr>
        <w:top w:val="none" w:sz="0" w:space="0" w:color="auto"/>
        <w:left w:val="none" w:sz="0" w:space="0" w:color="auto"/>
        <w:bottom w:val="none" w:sz="0" w:space="0" w:color="auto"/>
        <w:right w:val="none" w:sz="0" w:space="0" w:color="auto"/>
      </w:divBdr>
    </w:div>
    <w:div w:id="1858276532">
      <w:bodyDiv w:val="1"/>
      <w:marLeft w:val="0"/>
      <w:marRight w:val="0"/>
      <w:marTop w:val="0"/>
      <w:marBottom w:val="0"/>
      <w:divBdr>
        <w:top w:val="none" w:sz="0" w:space="0" w:color="auto"/>
        <w:left w:val="none" w:sz="0" w:space="0" w:color="auto"/>
        <w:bottom w:val="none" w:sz="0" w:space="0" w:color="auto"/>
        <w:right w:val="none" w:sz="0" w:space="0" w:color="auto"/>
      </w:divBdr>
    </w:div>
    <w:div w:id="1858276980">
      <w:bodyDiv w:val="1"/>
      <w:marLeft w:val="0"/>
      <w:marRight w:val="0"/>
      <w:marTop w:val="0"/>
      <w:marBottom w:val="0"/>
      <w:divBdr>
        <w:top w:val="none" w:sz="0" w:space="0" w:color="auto"/>
        <w:left w:val="none" w:sz="0" w:space="0" w:color="auto"/>
        <w:bottom w:val="none" w:sz="0" w:space="0" w:color="auto"/>
        <w:right w:val="none" w:sz="0" w:space="0" w:color="auto"/>
      </w:divBdr>
    </w:div>
    <w:div w:id="1859539083">
      <w:bodyDiv w:val="1"/>
      <w:marLeft w:val="0"/>
      <w:marRight w:val="0"/>
      <w:marTop w:val="0"/>
      <w:marBottom w:val="0"/>
      <w:divBdr>
        <w:top w:val="none" w:sz="0" w:space="0" w:color="auto"/>
        <w:left w:val="none" w:sz="0" w:space="0" w:color="auto"/>
        <w:bottom w:val="none" w:sz="0" w:space="0" w:color="auto"/>
        <w:right w:val="none" w:sz="0" w:space="0" w:color="auto"/>
      </w:divBdr>
    </w:div>
    <w:div w:id="1860927389">
      <w:bodyDiv w:val="1"/>
      <w:marLeft w:val="0"/>
      <w:marRight w:val="0"/>
      <w:marTop w:val="0"/>
      <w:marBottom w:val="0"/>
      <w:divBdr>
        <w:top w:val="none" w:sz="0" w:space="0" w:color="auto"/>
        <w:left w:val="none" w:sz="0" w:space="0" w:color="auto"/>
        <w:bottom w:val="none" w:sz="0" w:space="0" w:color="auto"/>
        <w:right w:val="none" w:sz="0" w:space="0" w:color="auto"/>
      </w:divBdr>
    </w:div>
    <w:div w:id="1862892930">
      <w:bodyDiv w:val="1"/>
      <w:marLeft w:val="0"/>
      <w:marRight w:val="0"/>
      <w:marTop w:val="0"/>
      <w:marBottom w:val="0"/>
      <w:divBdr>
        <w:top w:val="none" w:sz="0" w:space="0" w:color="auto"/>
        <w:left w:val="none" w:sz="0" w:space="0" w:color="auto"/>
        <w:bottom w:val="none" w:sz="0" w:space="0" w:color="auto"/>
        <w:right w:val="none" w:sz="0" w:space="0" w:color="auto"/>
      </w:divBdr>
    </w:div>
    <w:div w:id="1865246914">
      <w:bodyDiv w:val="1"/>
      <w:marLeft w:val="0"/>
      <w:marRight w:val="0"/>
      <w:marTop w:val="0"/>
      <w:marBottom w:val="0"/>
      <w:divBdr>
        <w:top w:val="none" w:sz="0" w:space="0" w:color="auto"/>
        <w:left w:val="none" w:sz="0" w:space="0" w:color="auto"/>
        <w:bottom w:val="none" w:sz="0" w:space="0" w:color="auto"/>
        <w:right w:val="none" w:sz="0" w:space="0" w:color="auto"/>
      </w:divBdr>
    </w:div>
    <w:div w:id="1865442578">
      <w:bodyDiv w:val="1"/>
      <w:marLeft w:val="0"/>
      <w:marRight w:val="0"/>
      <w:marTop w:val="0"/>
      <w:marBottom w:val="0"/>
      <w:divBdr>
        <w:top w:val="none" w:sz="0" w:space="0" w:color="auto"/>
        <w:left w:val="none" w:sz="0" w:space="0" w:color="auto"/>
        <w:bottom w:val="none" w:sz="0" w:space="0" w:color="auto"/>
        <w:right w:val="none" w:sz="0" w:space="0" w:color="auto"/>
      </w:divBdr>
    </w:div>
    <w:div w:id="1866937815">
      <w:bodyDiv w:val="1"/>
      <w:marLeft w:val="0"/>
      <w:marRight w:val="0"/>
      <w:marTop w:val="0"/>
      <w:marBottom w:val="0"/>
      <w:divBdr>
        <w:top w:val="none" w:sz="0" w:space="0" w:color="auto"/>
        <w:left w:val="none" w:sz="0" w:space="0" w:color="auto"/>
        <w:bottom w:val="none" w:sz="0" w:space="0" w:color="auto"/>
        <w:right w:val="none" w:sz="0" w:space="0" w:color="auto"/>
      </w:divBdr>
    </w:div>
    <w:div w:id="1868568101">
      <w:bodyDiv w:val="1"/>
      <w:marLeft w:val="0"/>
      <w:marRight w:val="0"/>
      <w:marTop w:val="0"/>
      <w:marBottom w:val="0"/>
      <w:divBdr>
        <w:top w:val="none" w:sz="0" w:space="0" w:color="auto"/>
        <w:left w:val="none" w:sz="0" w:space="0" w:color="auto"/>
        <w:bottom w:val="none" w:sz="0" w:space="0" w:color="auto"/>
        <w:right w:val="none" w:sz="0" w:space="0" w:color="auto"/>
      </w:divBdr>
    </w:div>
    <w:div w:id="1872650380">
      <w:bodyDiv w:val="1"/>
      <w:marLeft w:val="0"/>
      <w:marRight w:val="0"/>
      <w:marTop w:val="0"/>
      <w:marBottom w:val="0"/>
      <w:divBdr>
        <w:top w:val="none" w:sz="0" w:space="0" w:color="auto"/>
        <w:left w:val="none" w:sz="0" w:space="0" w:color="auto"/>
        <w:bottom w:val="none" w:sz="0" w:space="0" w:color="auto"/>
        <w:right w:val="none" w:sz="0" w:space="0" w:color="auto"/>
      </w:divBdr>
    </w:div>
    <w:div w:id="1873110821">
      <w:bodyDiv w:val="1"/>
      <w:marLeft w:val="0"/>
      <w:marRight w:val="0"/>
      <w:marTop w:val="0"/>
      <w:marBottom w:val="0"/>
      <w:divBdr>
        <w:top w:val="none" w:sz="0" w:space="0" w:color="auto"/>
        <w:left w:val="none" w:sz="0" w:space="0" w:color="auto"/>
        <w:bottom w:val="none" w:sz="0" w:space="0" w:color="auto"/>
        <w:right w:val="none" w:sz="0" w:space="0" w:color="auto"/>
      </w:divBdr>
    </w:div>
    <w:div w:id="1873151662">
      <w:bodyDiv w:val="1"/>
      <w:marLeft w:val="0"/>
      <w:marRight w:val="0"/>
      <w:marTop w:val="0"/>
      <w:marBottom w:val="0"/>
      <w:divBdr>
        <w:top w:val="none" w:sz="0" w:space="0" w:color="auto"/>
        <w:left w:val="none" w:sz="0" w:space="0" w:color="auto"/>
        <w:bottom w:val="none" w:sz="0" w:space="0" w:color="auto"/>
        <w:right w:val="none" w:sz="0" w:space="0" w:color="auto"/>
      </w:divBdr>
    </w:div>
    <w:div w:id="1874883627">
      <w:bodyDiv w:val="1"/>
      <w:marLeft w:val="0"/>
      <w:marRight w:val="0"/>
      <w:marTop w:val="0"/>
      <w:marBottom w:val="0"/>
      <w:divBdr>
        <w:top w:val="none" w:sz="0" w:space="0" w:color="auto"/>
        <w:left w:val="none" w:sz="0" w:space="0" w:color="auto"/>
        <w:bottom w:val="none" w:sz="0" w:space="0" w:color="auto"/>
        <w:right w:val="none" w:sz="0" w:space="0" w:color="auto"/>
      </w:divBdr>
    </w:div>
    <w:div w:id="1878614064">
      <w:bodyDiv w:val="1"/>
      <w:marLeft w:val="0"/>
      <w:marRight w:val="0"/>
      <w:marTop w:val="0"/>
      <w:marBottom w:val="0"/>
      <w:divBdr>
        <w:top w:val="none" w:sz="0" w:space="0" w:color="auto"/>
        <w:left w:val="none" w:sz="0" w:space="0" w:color="auto"/>
        <w:bottom w:val="none" w:sz="0" w:space="0" w:color="auto"/>
        <w:right w:val="none" w:sz="0" w:space="0" w:color="auto"/>
      </w:divBdr>
    </w:div>
    <w:div w:id="1881238279">
      <w:bodyDiv w:val="1"/>
      <w:marLeft w:val="0"/>
      <w:marRight w:val="0"/>
      <w:marTop w:val="0"/>
      <w:marBottom w:val="0"/>
      <w:divBdr>
        <w:top w:val="none" w:sz="0" w:space="0" w:color="auto"/>
        <w:left w:val="none" w:sz="0" w:space="0" w:color="auto"/>
        <w:bottom w:val="none" w:sz="0" w:space="0" w:color="auto"/>
        <w:right w:val="none" w:sz="0" w:space="0" w:color="auto"/>
      </w:divBdr>
    </w:div>
    <w:div w:id="1881815029">
      <w:bodyDiv w:val="1"/>
      <w:marLeft w:val="0"/>
      <w:marRight w:val="0"/>
      <w:marTop w:val="0"/>
      <w:marBottom w:val="0"/>
      <w:divBdr>
        <w:top w:val="none" w:sz="0" w:space="0" w:color="auto"/>
        <w:left w:val="none" w:sz="0" w:space="0" w:color="auto"/>
        <w:bottom w:val="none" w:sz="0" w:space="0" w:color="auto"/>
        <w:right w:val="none" w:sz="0" w:space="0" w:color="auto"/>
      </w:divBdr>
    </w:div>
    <w:div w:id="1882159166">
      <w:bodyDiv w:val="1"/>
      <w:marLeft w:val="0"/>
      <w:marRight w:val="0"/>
      <w:marTop w:val="0"/>
      <w:marBottom w:val="0"/>
      <w:divBdr>
        <w:top w:val="none" w:sz="0" w:space="0" w:color="auto"/>
        <w:left w:val="none" w:sz="0" w:space="0" w:color="auto"/>
        <w:bottom w:val="none" w:sz="0" w:space="0" w:color="auto"/>
        <w:right w:val="none" w:sz="0" w:space="0" w:color="auto"/>
      </w:divBdr>
    </w:div>
    <w:div w:id="1882278365">
      <w:bodyDiv w:val="1"/>
      <w:marLeft w:val="0"/>
      <w:marRight w:val="0"/>
      <w:marTop w:val="0"/>
      <w:marBottom w:val="0"/>
      <w:divBdr>
        <w:top w:val="none" w:sz="0" w:space="0" w:color="auto"/>
        <w:left w:val="none" w:sz="0" w:space="0" w:color="auto"/>
        <w:bottom w:val="none" w:sz="0" w:space="0" w:color="auto"/>
        <w:right w:val="none" w:sz="0" w:space="0" w:color="auto"/>
      </w:divBdr>
    </w:div>
    <w:div w:id="1884058125">
      <w:bodyDiv w:val="1"/>
      <w:marLeft w:val="0"/>
      <w:marRight w:val="0"/>
      <w:marTop w:val="0"/>
      <w:marBottom w:val="0"/>
      <w:divBdr>
        <w:top w:val="none" w:sz="0" w:space="0" w:color="auto"/>
        <w:left w:val="none" w:sz="0" w:space="0" w:color="auto"/>
        <w:bottom w:val="none" w:sz="0" w:space="0" w:color="auto"/>
        <w:right w:val="none" w:sz="0" w:space="0" w:color="auto"/>
      </w:divBdr>
    </w:div>
    <w:div w:id="1885216682">
      <w:bodyDiv w:val="1"/>
      <w:marLeft w:val="0"/>
      <w:marRight w:val="0"/>
      <w:marTop w:val="0"/>
      <w:marBottom w:val="0"/>
      <w:divBdr>
        <w:top w:val="none" w:sz="0" w:space="0" w:color="auto"/>
        <w:left w:val="none" w:sz="0" w:space="0" w:color="auto"/>
        <w:bottom w:val="none" w:sz="0" w:space="0" w:color="auto"/>
        <w:right w:val="none" w:sz="0" w:space="0" w:color="auto"/>
      </w:divBdr>
    </w:div>
    <w:div w:id="1887989011">
      <w:bodyDiv w:val="1"/>
      <w:marLeft w:val="0"/>
      <w:marRight w:val="0"/>
      <w:marTop w:val="0"/>
      <w:marBottom w:val="0"/>
      <w:divBdr>
        <w:top w:val="none" w:sz="0" w:space="0" w:color="auto"/>
        <w:left w:val="none" w:sz="0" w:space="0" w:color="auto"/>
        <w:bottom w:val="none" w:sz="0" w:space="0" w:color="auto"/>
        <w:right w:val="none" w:sz="0" w:space="0" w:color="auto"/>
      </w:divBdr>
    </w:div>
    <w:div w:id="1890218854">
      <w:bodyDiv w:val="1"/>
      <w:marLeft w:val="0"/>
      <w:marRight w:val="0"/>
      <w:marTop w:val="0"/>
      <w:marBottom w:val="0"/>
      <w:divBdr>
        <w:top w:val="none" w:sz="0" w:space="0" w:color="auto"/>
        <w:left w:val="none" w:sz="0" w:space="0" w:color="auto"/>
        <w:bottom w:val="none" w:sz="0" w:space="0" w:color="auto"/>
        <w:right w:val="none" w:sz="0" w:space="0" w:color="auto"/>
      </w:divBdr>
    </w:div>
    <w:div w:id="1892227456">
      <w:bodyDiv w:val="1"/>
      <w:marLeft w:val="0"/>
      <w:marRight w:val="0"/>
      <w:marTop w:val="0"/>
      <w:marBottom w:val="0"/>
      <w:divBdr>
        <w:top w:val="none" w:sz="0" w:space="0" w:color="auto"/>
        <w:left w:val="none" w:sz="0" w:space="0" w:color="auto"/>
        <w:bottom w:val="none" w:sz="0" w:space="0" w:color="auto"/>
        <w:right w:val="none" w:sz="0" w:space="0" w:color="auto"/>
      </w:divBdr>
    </w:div>
    <w:div w:id="1896357915">
      <w:bodyDiv w:val="1"/>
      <w:marLeft w:val="0"/>
      <w:marRight w:val="0"/>
      <w:marTop w:val="0"/>
      <w:marBottom w:val="0"/>
      <w:divBdr>
        <w:top w:val="none" w:sz="0" w:space="0" w:color="auto"/>
        <w:left w:val="none" w:sz="0" w:space="0" w:color="auto"/>
        <w:bottom w:val="none" w:sz="0" w:space="0" w:color="auto"/>
        <w:right w:val="none" w:sz="0" w:space="0" w:color="auto"/>
      </w:divBdr>
    </w:div>
    <w:div w:id="1898710945">
      <w:bodyDiv w:val="1"/>
      <w:marLeft w:val="0"/>
      <w:marRight w:val="0"/>
      <w:marTop w:val="0"/>
      <w:marBottom w:val="0"/>
      <w:divBdr>
        <w:top w:val="none" w:sz="0" w:space="0" w:color="auto"/>
        <w:left w:val="none" w:sz="0" w:space="0" w:color="auto"/>
        <w:bottom w:val="none" w:sz="0" w:space="0" w:color="auto"/>
        <w:right w:val="none" w:sz="0" w:space="0" w:color="auto"/>
      </w:divBdr>
    </w:div>
    <w:div w:id="1898857085">
      <w:bodyDiv w:val="1"/>
      <w:marLeft w:val="0"/>
      <w:marRight w:val="0"/>
      <w:marTop w:val="0"/>
      <w:marBottom w:val="0"/>
      <w:divBdr>
        <w:top w:val="none" w:sz="0" w:space="0" w:color="auto"/>
        <w:left w:val="none" w:sz="0" w:space="0" w:color="auto"/>
        <w:bottom w:val="none" w:sz="0" w:space="0" w:color="auto"/>
        <w:right w:val="none" w:sz="0" w:space="0" w:color="auto"/>
      </w:divBdr>
    </w:div>
    <w:div w:id="1900676437">
      <w:bodyDiv w:val="1"/>
      <w:marLeft w:val="0"/>
      <w:marRight w:val="0"/>
      <w:marTop w:val="0"/>
      <w:marBottom w:val="0"/>
      <w:divBdr>
        <w:top w:val="none" w:sz="0" w:space="0" w:color="auto"/>
        <w:left w:val="none" w:sz="0" w:space="0" w:color="auto"/>
        <w:bottom w:val="none" w:sz="0" w:space="0" w:color="auto"/>
        <w:right w:val="none" w:sz="0" w:space="0" w:color="auto"/>
      </w:divBdr>
    </w:div>
    <w:div w:id="1900702690">
      <w:bodyDiv w:val="1"/>
      <w:marLeft w:val="0"/>
      <w:marRight w:val="0"/>
      <w:marTop w:val="0"/>
      <w:marBottom w:val="0"/>
      <w:divBdr>
        <w:top w:val="none" w:sz="0" w:space="0" w:color="auto"/>
        <w:left w:val="none" w:sz="0" w:space="0" w:color="auto"/>
        <w:bottom w:val="none" w:sz="0" w:space="0" w:color="auto"/>
        <w:right w:val="none" w:sz="0" w:space="0" w:color="auto"/>
      </w:divBdr>
    </w:div>
    <w:div w:id="1901668639">
      <w:bodyDiv w:val="1"/>
      <w:marLeft w:val="0"/>
      <w:marRight w:val="0"/>
      <w:marTop w:val="0"/>
      <w:marBottom w:val="0"/>
      <w:divBdr>
        <w:top w:val="none" w:sz="0" w:space="0" w:color="auto"/>
        <w:left w:val="none" w:sz="0" w:space="0" w:color="auto"/>
        <w:bottom w:val="none" w:sz="0" w:space="0" w:color="auto"/>
        <w:right w:val="none" w:sz="0" w:space="0" w:color="auto"/>
      </w:divBdr>
    </w:div>
    <w:div w:id="1904680837">
      <w:bodyDiv w:val="1"/>
      <w:marLeft w:val="0"/>
      <w:marRight w:val="0"/>
      <w:marTop w:val="0"/>
      <w:marBottom w:val="0"/>
      <w:divBdr>
        <w:top w:val="none" w:sz="0" w:space="0" w:color="auto"/>
        <w:left w:val="none" w:sz="0" w:space="0" w:color="auto"/>
        <w:bottom w:val="none" w:sz="0" w:space="0" w:color="auto"/>
        <w:right w:val="none" w:sz="0" w:space="0" w:color="auto"/>
      </w:divBdr>
    </w:div>
    <w:div w:id="1904681237">
      <w:bodyDiv w:val="1"/>
      <w:marLeft w:val="0"/>
      <w:marRight w:val="0"/>
      <w:marTop w:val="0"/>
      <w:marBottom w:val="0"/>
      <w:divBdr>
        <w:top w:val="none" w:sz="0" w:space="0" w:color="auto"/>
        <w:left w:val="none" w:sz="0" w:space="0" w:color="auto"/>
        <w:bottom w:val="none" w:sz="0" w:space="0" w:color="auto"/>
        <w:right w:val="none" w:sz="0" w:space="0" w:color="auto"/>
      </w:divBdr>
    </w:div>
    <w:div w:id="1905263207">
      <w:bodyDiv w:val="1"/>
      <w:marLeft w:val="0"/>
      <w:marRight w:val="0"/>
      <w:marTop w:val="0"/>
      <w:marBottom w:val="0"/>
      <w:divBdr>
        <w:top w:val="none" w:sz="0" w:space="0" w:color="auto"/>
        <w:left w:val="none" w:sz="0" w:space="0" w:color="auto"/>
        <w:bottom w:val="none" w:sz="0" w:space="0" w:color="auto"/>
        <w:right w:val="none" w:sz="0" w:space="0" w:color="auto"/>
      </w:divBdr>
    </w:div>
    <w:div w:id="1907109774">
      <w:bodyDiv w:val="1"/>
      <w:marLeft w:val="0"/>
      <w:marRight w:val="0"/>
      <w:marTop w:val="0"/>
      <w:marBottom w:val="0"/>
      <w:divBdr>
        <w:top w:val="none" w:sz="0" w:space="0" w:color="auto"/>
        <w:left w:val="none" w:sz="0" w:space="0" w:color="auto"/>
        <w:bottom w:val="none" w:sz="0" w:space="0" w:color="auto"/>
        <w:right w:val="none" w:sz="0" w:space="0" w:color="auto"/>
      </w:divBdr>
    </w:div>
    <w:div w:id="1908374207">
      <w:bodyDiv w:val="1"/>
      <w:marLeft w:val="0"/>
      <w:marRight w:val="0"/>
      <w:marTop w:val="0"/>
      <w:marBottom w:val="0"/>
      <w:divBdr>
        <w:top w:val="none" w:sz="0" w:space="0" w:color="auto"/>
        <w:left w:val="none" w:sz="0" w:space="0" w:color="auto"/>
        <w:bottom w:val="none" w:sz="0" w:space="0" w:color="auto"/>
        <w:right w:val="none" w:sz="0" w:space="0" w:color="auto"/>
      </w:divBdr>
    </w:div>
    <w:div w:id="1909420296">
      <w:bodyDiv w:val="1"/>
      <w:marLeft w:val="0"/>
      <w:marRight w:val="0"/>
      <w:marTop w:val="0"/>
      <w:marBottom w:val="0"/>
      <w:divBdr>
        <w:top w:val="none" w:sz="0" w:space="0" w:color="auto"/>
        <w:left w:val="none" w:sz="0" w:space="0" w:color="auto"/>
        <w:bottom w:val="none" w:sz="0" w:space="0" w:color="auto"/>
        <w:right w:val="none" w:sz="0" w:space="0" w:color="auto"/>
      </w:divBdr>
    </w:div>
    <w:div w:id="1913849555">
      <w:bodyDiv w:val="1"/>
      <w:marLeft w:val="0"/>
      <w:marRight w:val="0"/>
      <w:marTop w:val="0"/>
      <w:marBottom w:val="0"/>
      <w:divBdr>
        <w:top w:val="none" w:sz="0" w:space="0" w:color="auto"/>
        <w:left w:val="none" w:sz="0" w:space="0" w:color="auto"/>
        <w:bottom w:val="none" w:sz="0" w:space="0" w:color="auto"/>
        <w:right w:val="none" w:sz="0" w:space="0" w:color="auto"/>
      </w:divBdr>
    </w:div>
    <w:div w:id="1914387796">
      <w:bodyDiv w:val="1"/>
      <w:marLeft w:val="0"/>
      <w:marRight w:val="0"/>
      <w:marTop w:val="0"/>
      <w:marBottom w:val="0"/>
      <w:divBdr>
        <w:top w:val="none" w:sz="0" w:space="0" w:color="auto"/>
        <w:left w:val="none" w:sz="0" w:space="0" w:color="auto"/>
        <w:bottom w:val="none" w:sz="0" w:space="0" w:color="auto"/>
        <w:right w:val="none" w:sz="0" w:space="0" w:color="auto"/>
      </w:divBdr>
    </w:div>
    <w:div w:id="1914655129">
      <w:bodyDiv w:val="1"/>
      <w:marLeft w:val="0"/>
      <w:marRight w:val="0"/>
      <w:marTop w:val="0"/>
      <w:marBottom w:val="0"/>
      <w:divBdr>
        <w:top w:val="none" w:sz="0" w:space="0" w:color="auto"/>
        <w:left w:val="none" w:sz="0" w:space="0" w:color="auto"/>
        <w:bottom w:val="none" w:sz="0" w:space="0" w:color="auto"/>
        <w:right w:val="none" w:sz="0" w:space="0" w:color="auto"/>
      </w:divBdr>
    </w:div>
    <w:div w:id="1914774684">
      <w:bodyDiv w:val="1"/>
      <w:marLeft w:val="0"/>
      <w:marRight w:val="0"/>
      <w:marTop w:val="0"/>
      <w:marBottom w:val="0"/>
      <w:divBdr>
        <w:top w:val="none" w:sz="0" w:space="0" w:color="auto"/>
        <w:left w:val="none" w:sz="0" w:space="0" w:color="auto"/>
        <w:bottom w:val="none" w:sz="0" w:space="0" w:color="auto"/>
        <w:right w:val="none" w:sz="0" w:space="0" w:color="auto"/>
      </w:divBdr>
    </w:div>
    <w:div w:id="1915043957">
      <w:bodyDiv w:val="1"/>
      <w:marLeft w:val="0"/>
      <w:marRight w:val="0"/>
      <w:marTop w:val="0"/>
      <w:marBottom w:val="0"/>
      <w:divBdr>
        <w:top w:val="none" w:sz="0" w:space="0" w:color="auto"/>
        <w:left w:val="none" w:sz="0" w:space="0" w:color="auto"/>
        <w:bottom w:val="none" w:sz="0" w:space="0" w:color="auto"/>
        <w:right w:val="none" w:sz="0" w:space="0" w:color="auto"/>
      </w:divBdr>
    </w:div>
    <w:div w:id="1916432680">
      <w:bodyDiv w:val="1"/>
      <w:marLeft w:val="0"/>
      <w:marRight w:val="0"/>
      <w:marTop w:val="0"/>
      <w:marBottom w:val="0"/>
      <w:divBdr>
        <w:top w:val="none" w:sz="0" w:space="0" w:color="auto"/>
        <w:left w:val="none" w:sz="0" w:space="0" w:color="auto"/>
        <w:bottom w:val="none" w:sz="0" w:space="0" w:color="auto"/>
        <w:right w:val="none" w:sz="0" w:space="0" w:color="auto"/>
      </w:divBdr>
    </w:div>
    <w:div w:id="1919245095">
      <w:bodyDiv w:val="1"/>
      <w:marLeft w:val="0"/>
      <w:marRight w:val="0"/>
      <w:marTop w:val="0"/>
      <w:marBottom w:val="0"/>
      <w:divBdr>
        <w:top w:val="none" w:sz="0" w:space="0" w:color="auto"/>
        <w:left w:val="none" w:sz="0" w:space="0" w:color="auto"/>
        <w:bottom w:val="none" w:sz="0" w:space="0" w:color="auto"/>
        <w:right w:val="none" w:sz="0" w:space="0" w:color="auto"/>
      </w:divBdr>
    </w:div>
    <w:div w:id="1919747025">
      <w:bodyDiv w:val="1"/>
      <w:marLeft w:val="0"/>
      <w:marRight w:val="0"/>
      <w:marTop w:val="0"/>
      <w:marBottom w:val="0"/>
      <w:divBdr>
        <w:top w:val="none" w:sz="0" w:space="0" w:color="auto"/>
        <w:left w:val="none" w:sz="0" w:space="0" w:color="auto"/>
        <w:bottom w:val="none" w:sz="0" w:space="0" w:color="auto"/>
        <w:right w:val="none" w:sz="0" w:space="0" w:color="auto"/>
      </w:divBdr>
    </w:div>
    <w:div w:id="1922134789">
      <w:bodyDiv w:val="1"/>
      <w:marLeft w:val="0"/>
      <w:marRight w:val="0"/>
      <w:marTop w:val="0"/>
      <w:marBottom w:val="0"/>
      <w:divBdr>
        <w:top w:val="none" w:sz="0" w:space="0" w:color="auto"/>
        <w:left w:val="none" w:sz="0" w:space="0" w:color="auto"/>
        <w:bottom w:val="none" w:sz="0" w:space="0" w:color="auto"/>
        <w:right w:val="none" w:sz="0" w:space="0" w:color="auto"/>
      </w:divBdr>
    </w:div>
    <w:div w:id="1922719526">
      <w:bodyDiv w:val="1"/>
      <w:marLeft w:val="0"/>
      <w:marRight w:val="0"/>
      <w:marTop w:val="0"/>
      <w:marBottom w:val="0"/>
      <w:divBdr>
        <w:top w:val="none" w:sz="0" w:space="0" w:color="auto"/>
        <w:left w:val="none" w:sz="0" w:space="0" w:color="auto"/>
        <w:bottom w:val="none" w:sz="0" w:space="0" w:color="auto"/>
        <w:right w:val="none" w:sz="0" w:space="0" w:color="auto"/>
      </w:divBdr>
    </w:div>
    <w:div w:id="1923298867">
      <w:bodyDiv w:val="1"/>
      <w:marLeft w:val="0"/>
      <w:marRight w:val="0"/>
      <w:marTop w:val="0"/>
      <w:marBottom w:val="0"/>
      <w:divBdr>
        <w:top w:val="none" w:sz="0" w:space="0" w:color="auto"/>
        <w:left w:val="none" w:sz="0" w:space="0" w:color="auto"/>
        <w:bottom w:val="none" w:sz="0" w:space="0" w:color="auto"/>
        <w:right w:val="none" w:sz="0" w:space="0" w:color="auto"/>
      </w:divBdr>
    </w:div>
    <w:div w:id="1923683380">
      <w:bodyDiv w:val="1"/>
      <w:marLeft w:val="0"/>
      <w:marRight w:val="0"/>
      <w:marTop w:val="0"/>
      <w:marBottom w:val="0"/>
      <w:divBdr>
        <w:top w:val="none" w:sz="0" w:space="0" w:color="auto"/>
        <w:left w:val="none" w:sz="0" w:space="0" w:color="auto"/>
        <w:bottom w:val="none" w:sz="0" w:space="0" w:color="auto"/>
        <w:right w:val="none" w:sz="0" w:space="0" w:color="auto"/>
      </w:divBdr>
    </w:div>
    <w:div w:id="1924990164">
      <w:bodyDiv w:val="1"/>
      <w:marLeft w:val="0"/>
      <w:marRight w:val="0"/>
      <w:marTop w:val="0"/>
      <w:marBottom w:val="0"/>
      <w:divBdr>
        <w:top w:val="none" w:sz="0" w:space="0" w:color="auto"/>
        <w:left w:val="none" w:sz="0" w:space="0" w:color="auto"/>
        <w:bottom w:val="none" w:sz="0" w:space="0" w:color="auto"/>
        <w:right w:val="none" w:sz="0" w:space="0" w:color="auto"/>
      </w:divBdr>
    </w:div>
    <w:div w:id="1925794709">
      <w:bodyDiv w:val="1"/>
      <w:marLeft w:val="0"/>
      <w:marRight w:val="0"/>
      <w:marTop w:val="0"/>
      <w:marBottom w:val="0"/>
      <w:divBdr>
        <w:top w:val="none" w:sz="0" w:space="0" w:color="auto"/>
        <w:left w:val="none" w:sz="0" w:space="0" w:color="auto"/>
        <w:bottom w:val="none" w:sz="0" w:space="0" w:color="auto"/>
        <w:right w:val="none" w:sz="0" w:space="0" w:color="auto"/>
      </w:divBdr>
    </w:div>
    <w:div w:id="1926645840">
      <w:bodyDiv w:val="1"/>
      <w:marLeft w:val="0"/>
      <w:marRight w:val="0"/>
      <w:marTop w:val="0"/>
      <w:marBottom w:val="0"/>
      <w:divBdr>
        <w:top w:val="none" w:sz="0" w:space="0" w:color="auto"/>
        <w:left w:val="none" w:sz="0" w:space="0" w:color="auto"/>
        <w:bottom w:val="none" w:sz="0" w:space="0" w:color="auto"/>
        <w:right w:val="none" w:sz="0" w:space="0" w:color="auto"/>
      </w:divBdr>
    </w:div>
    <w:div w:id="1927612510">
      <w:bodyDiv w:val="1"/>
      <w:marLeft w:val="0"/>
      <w:marRight w:val="0"/>
      <w:marTop w:val="0"/>
      <w:marBottom w:val="0"/>
      <w:divBdr>
        <w:top w:val="none" w:sz="0" w:space="0" w:color="auto"/>
        <w:left w:val="none" w:sz="0" w:space="0" w:color="auto"/>
        <w:bottom w:val="none" w:sz="0" w:space="0" w:color="auto"/>
        <w:right w:val="none" w:sz="0" w:space="0" w:color="auto"/>
      </w:divBdr>
    </w:div>
    <w:div w:id="1928268829">
      <w:bodyDiv w:val="1"/>
      <w:marLeft w:val="0"/>
      <w:marRight w:val="0"/>
      <w:marTop w:val="0"/>
      <w:marBottom w:val="0"/>
      <w:divBdr>
        <w:top w:val="none" w:sz="0" w:space="0" w:color="auto"/>
        <w:left w:val="none" w:sz="0" w:space="0" w:color="auto"/>
        <w:bottom w:val="none" w:sz="0" w:space="0" w:color="auto"/>
        <w:right w:val="none" w:sz="0" w:space="0" w:color="auto"/>
      </w:divBdr>
    </w:div>
    <w:div w:id="1928659011">
      <w:bodyDiv w:val="1"/>
      <w:marLeft w:val="0"/>
      <w:marRight w:val="0"/>
      <w:marTop w:val="0"/>
      <w:marBottom w:val="0"/>
      <w:divBdr>
        <w:top w:val="none" w:sz="0" w:space="0" w:color="auto"/>
        <w:left w:val="none" w:sz="0" w:space="0" w:color="auto"/>
        <w:bottom w:val="none" w:sz="0" w:space="0" w:color="auto"/>
        <w:right w:val="none" w:sz="0" w:space="0" w:color="auto"/>
      </w:divBdr>
    </w:div>
    <w:div w:id="1929121402">
      <w:bodyDiv w:val="1"/>
      <w:marLeft w:val="0"/>
      <w:marRight w:val="0"/>
      <w:marTop w:val="0"/>
      <w:marBottom w:val="0"/>
      <w:divBdr>
        <w:top w:val="none" w:sz="0" w:space="0" w:color="auto"/>
        <w:left w:val="none" w:sz="0" w:space="0" w:color="auto"/>
        <w:bottom w:val="none" w:sz="0" w:space="0" w:color="auto"/>
        <w:right w:val="none" w:sz="0" w:space="0" w:color="auto"/>
      </w:divBdr>
    </w:div>
    <w:div w:id="1931935966">
      <w:bodyDiv w:val="1"/>
      <w:marLeft w:val="0"/>
      <w:marRight w:val="0"/>
      <w:marTop w:val="0"/>
      <w:marBottom w:val="0"/>
      <w:divBdr>
        <w:top w:val="none" w:sz="0" w:space="0" w:color="auto"/>
        <w:left w:val="none" w:sz="0" w:space="0" w:color="auto"/>
        <w:bottom w:val="none" w:sz="0" w:space="0" w:color="auto"/>
        <w:right w:val="none" w:sz="0" w:space="0" w:color="auto"/>
      </w:divBdr>
    </w:div>
    <w:div w:id="1932540832">
      <w:bodyDiv w:val="1"/>
      <w:marLeft w:val="0"/>
      <w:marRight w:val="0"/>
      <w:marTop w:val="0"/>
      <w:marBottom w:val="0"/>
      <w:divBdr>
        <w:top w:val="none" w:sz="0" w:space="0" w:color="auto"/>
        <w:left w:val="none" w:sz="0" w:space="0" w:color="auto"/>
        <w:bottom w:val="none" w:sz="0" w:space="0" w:color="auto"/>
        <w:right w:val="none" w:sz="0" w:space="0" w:color="auto"/>
      </w:divBdr>
    </w:div>
    <w:div w:id="1932548885">
      <w:bodyDiv w:val="1"/>
      <w:marLeft w:val="0"/>
      <w:marRight w:val="0"/>
      <w:marTop w:val="0"/>
      <w:marBottom w:val="0"/>
      <w:divBdr>
        <w:top w:val="none" w:sz="0" w:space="0" w:color="auto"/>
        <w:left w:val="none" w:sz="0" w:space="0" w:color="auto"/>
        <w:bottom w:val="none" w:sz="0" w:space="0" w:color="auto"/>
        <w:right w:val="none" w:sz="0" w:space="0" w:color="auto"/>
      </w:divBdr>
    </w:div>
    <w:div w:id="1936208702">
      <w:bodyDiv w:val="1"/>
      <w:marLeft w:val="0"/>
      <w:marRight w:val="0"/>
      <w:marTop w:val="0"/>
      <w:marBottom w:val="0"/>
      <w:divBdr>
        <w:top w:val="none" w:sz="0" w:space="0" w:color="auto"/>
        <w:left w:val="none" w:sz="0" w:space="0" w:color="auto"/>
        <w:bottom w:val="none" w:sz="0" w:space="0" w:color="auto"/>
        <w:right w:val="none" w:sz="0" w:space="0" w:color="auto"/>
      </w:divBdr>
    </w:div>
    <w:div w:id="1938293208">
      <w:bodyDiv w:val="1"/>
      <w:marLeft w:val="0"/>
      <w:marRight w:val="0"/>
      <w:marTop w:val="0"/>
      <w:marBottom w:val="0"/>
      <w:divBdr>
        <w:top w:val="none" w:sz="0" w:space="0" w:color="auto"/>
        <w:left w:val="none" w:sz="0" w:space="0" w:color="auto"/>
        <w:bottom w:val="none" w:sz="0" w:space="0" w:color="auto"/>
        <w:right w:val="none" w:sz="0" w:space="0" w:color="auto"/>
      </w:divBdr>
    </w:div>
    <w:div w:id="1938518457">
      <w:bodyDiv w:val="1"/>
      <w:marLeft w:val="0"/>
      <w:marRight w:val="0"/>
      <w:marTop w:val="0"/>
      <w:marBottom w:val="0"/>
      <w:divBdr>
        <w:top w:val="none" w:sz="0" w:space="0" w:color="auto"/>
        <w:left w:val="none" w:sz="0" w:space="0" w:color="auto"/>
        <w:bottom w:val="none" w:sz="0" w:space="0" w:color="auto"/>
        <w:right w:val="none" w:sz="0" w:space="0" w:color="auto"/>
      </w:divBdr>
    </w:div>
    <w:div w:id="1938520490">
      <w:bodyDiv w:val="1"/>
      <w:marLeft w:val="0"/>
      <w:marRight w:val="0"/>
      <w:marTop w:val="0"/>
      <w:marBottom w:val="0"/>
      <w:divBdr>
        <w:top w:val="none" w:sz="0" w:space="0" w:color="auto"/>
        <w:left w:val="none" w:sz="0" w:space="0" w:color="auto"/>
        <w:bottom w:val="none" w:sz="0" w:space="0" w:color="auto"/>
        <w:right w:val="none" w:sz="0" w:space="0" w:color="auto"/>
      </w:divBdr>
    </w:div>
    <w:div w:id="1940210586">
      <w:bodyDiv w:val="1"/>
      <w:marLeft w:val="0"/>
      <w:marRight w:val="0"/>
      <w:marTop w:val="0"/>
      <w:marBottom w:val="0"/>
      <w:divBdr>
        <w:top w:val="none" w:sz="0" w:space="0" w:color="auto"/>
        <w:left w:val="none" w:sz="0" w:space="0" w:color="auto"/>
        <w:bottom w:val="none" w:sz="0" w:space="0" w:color="auto"/>
        <w:right w:val="none" w:sz="0" w:space="0" w:color="auto"/>
      </w:divBdr>
    </w:div>
    <w:div w:id="1941596210">
      <w:bodyDiv w:val="1"/>
      <w:marLeft w:val="0"/>
      <w:marRight w:val="0"/>
      <w:marTop w:val="0"/>
      <w:marBottom w:val="0"/>
      <w:divBdr>
        <w:top w:val="none" w:sz="0" w:space="0" w:color="auto"/>
        <w:left w:val="none" w:sz="0" w:space="0" w:color="auto"/>
        <w:bottom w:val="none" w:sz="0" w:space="0" w:color="auto"/>
        <w:right w:val="none" w:sz="0" w:space="0" w:color="auto"/>
      </w:divBdr>
    </w:div>
    <w:div w:id="1942108748">
      <w:bodyDiv w:val="1"/>
      <w:marLeft w:val="0"/>
      <w:marRight w:val="0"/>
      <w:marTop w:val="0"/>
      <w:marBottom w:val="0"/>
      <w:divBdr>
        <w:top w:val="none" w:sz="0" w:space="0" w:color="auto"/>
        <w:left w:val="none" w:sz="0" w:space="0" w:color="auto"/>
        <w:bottom w:val="none" w:sz="0" w:space="0" w:color="auto"/>
        <w:right w:val="none" w:sz="0" w:space="0" w:color="auto"/>
      </w:divBdr>
    </w:div>
    <w:div w:id="1944220081">
      <w:bodyDiv w:val="1"/>
      <w:marLeft w:val="0"/>
      <w:marRight w:val="0"/>
      <w:marTop w:val="0"/>
      <w:marBottom w:val="0"/>
      <w:divBdr>
        <w:top w:val="none" w:sz="0" w:space="0" w:color="auto"/>
        <w:left w:val="none" w:sz="0" w:space="0" w:color="auto"/>
        <w:bottom w:val="none" w:sz="0" w:space="0" w:color="auto"/>
        <w:right w:val="none" w:sz="0" w:space="0" w:color="auto"/>
      </w:divBdr>
    </w:div>
    <w:div w:id="1945065394">
      <w:bodyDiv w:val="1"/>
      <w:marLeft w:val="0"/>
      <w:marRight w:val="0"/>
      <w:marTop w:val="0"/>
      <w:marBottom w:val="0"/>
      <w:divBdr>
        <w:top w:val="none" w:sz="0" w:space="0" w:color="auto"/>
        <w:left w:val="none" w:sz="0" w:space="0" w:color="auto"/>
        <w:bottom w:val="none" w:sz="0" w:space="0" w:color="auto"/>
        <w:right w:val="none" w:sz="0" w:space="0" w:color="auto"/>
      </w:divBdr>
    </w:div>
    <w:div w:id="1945724067">
      <w:bodyDiv w:val="1"/>
      <w:marLeft w:val="0"/>
      <w:marRight w:val="0"/>
      <w:marTop w:val="0"/>
      <w:marBottom w:val="0"/>
      <w:divBdr>
        <w:top w:val="none" w:sz="0" w:space="0" w:color="auto"/>
        <w:left w:val="none" w:sz="0" w:space="0" w:color="auto"/>
        <w:bottom w:val="none" w:sz="0" w:space="0" w:color="auto"/>
        <w:right w:val="none" w:sz="0" w:space="0" w:color="auto"/>
      </w:divBdr>
    </w:div>
    <w:div w:id="1946419849">
      <w:bodyDiv w:val="1"/>
      <w:marLeft w:val="0"/>
      <w:marRight w:val="0"/>
      <w:marTop w:val="0"/>
      <w:marBottom w:val="0"/>
      <w:divBdr>
        <w:top w:val="none" w:sz="0" w:space="0" w:color="auto"/>
        <w:left w:val="none" w:sz="0" w:space="0" w:color="auto"/>
        <w:bottom w:val="none" w:sz="0" w:space="0" w:color="auto"/>
        <w:right w:val="none" w:sz="0" w:space="0" w:color="auto"/>
      </w:divBdr>
    </w:div>
    <w:div w:id="1946886593">
      <w:bodyDiv w:val="1"/>
      <w:marLeft w:val="0"/>
      <w:marRight w:val="0"/>
      <w:marTop w:val="0"/>
      <w:marBottom w:val="0"/>
      <w:divBdr>
        <w:top w:val="none" w:sz="0" w:space="0" w:color="auto"/>
        <w:left w:val="none" w:sz="0" w:space="0" w:color="auto"/>
        <w:bottom w:val="none" w:sz="0" w:space="0" w:color="auto"/>
        <w:right w:val="none" w:sz="0" w:space="0" w:color="auto"/>
      </w:divBdr>
    </w:div>
    <w:div w:id="1948271216">
      <w:bodyDiv w:val="1"/>
      <w:marLeft w:val="0"/>
      <w:marRight w:val="0"/>
      <w:marTop w:val="0"/>
      <w:marBottom w:val="0"/>
      <w:divBdr>
        <w:top w:val="none" w:sz="0" w:space="0" w:color="auto"/>
        <w:left w:val="none" w:sz="0" w:space="0" w:color="auto"/>
        <w:bottom w:val="none" w:sz="0" w:space="0" w:color="auto"/>
        <w:right w:val="none" w:sz="0" w:space="0" w:color="auto"/>
      </w:divBdr>
    </w:div>
    <w:div w:id="1950892721">
      <w:bodyDiv w:val="1"/>
      <w:marLeft w:val="0"/>
      <w:marRight w:val="0"/>
      <w:marTop w:val="0"/>
      <w:marBottom w:val="0"/>
      <w:divBdr>
        <w:top w:val="none" w:sz="0" w:space="0" w:color="auto"/>
        <w:left w:val="none" w:sz="0" w:space="0" w:color="auto"/>
        <w:bottom w:val="none" w:sz="0" w:space="0" w:color="auto"/>
        <w:right w:val="none" w:sz="0" w:space="0" w:color="auto"/>
      </w:divBdr>
    </w:div>
    <w:div w:id="1951819888">
      <w:bodyDiv w:val="1"/>
      <w:marLeft w:val="0"/>
      <w:marRight w:val="0"/>
      <w:marTop w:val="0"/>
      <w:marBottom w:val="0"/>
      <w:divBdr>
        <w:top w:val="none" w:sz="0" w:space="0" w:color="auto"/>
        <w:left w:val="none" w:sz="0" w:space="0" w:color="auto"/>
        <w:bottom w:val="none" w:sz="0" w:space="0" w:color="auto"/>
        <w:right w:val="none" w:sz="0" w:space="0" w:color="auto"/>
      </w:divBdr>
    </w:div>
    <w:div w:id="1952278054">
      <w:bodyDiv w:val="1"/>
      <w:marLeft w:val="0"/>
      <w:marRight w:val="0"/>
      <w:marTop w:val="0"/>
      <w:marBottom w:val="0"/>
      <w:divBdr>
        <w:top w:val="none" w:sz="0" w:space="0" w:color="auto"/>
        <w:left w:val="none" w:sz="0" w:space="0" w:color="auto"/>
        <w:bottom w:val="none" w:sz="0" w:space="0" w:color="auto"/>
        <w:right w:val="none" w:sz="0" w:space="0" w:color="auto"/>
      </w:divBdr>
    </w:div>
    <w:div w:id="1952932632">
      <w:bodyDiv w:val="1"/>
      <w:marLeft w:val="0"/>
      <w:marRight w:val="0"/>
      <w:marTop w:val="0"/>
      <w:marBottom w:val="0"/>
      <w:divBdr>
        <w:top w:val="none" w:sz="0" w:space="0" w:color="auto"/>
        <w:left w:val="none" w:sz="0" w:space="0" w:color="auto"/>
        <w:bottom w:val="none" w:sz="0" w:space="0" w:color="auto"/>
        <w:right w:val="none" w:sz="0" w:space="0" w:color="auto"/>
      </w:divBdr>
    </w:div>
    <w:div w:id="1952974551">
      <w:bodyDiv w:val="1"/>
      <w:marLeft w:val="0"/>
      <w:marRight w:val="0"/>
      <w:marTop w:val="0"/>
      <w:marBottom w:val="0"/>
      <w:divBdr>
        <w:top w:val="none" w:sz="0" w:space="0" w:color="auto"/>
        <w:left w:val="none" w:sz="0" w:space="0" w:color="auto"/>
        <w:bottom w:val="none" w:sz="0" w:space="0" w:color="auto"/>
        <w:right w:val="none" w:sz="0" w:space="0" w:color="auto"/>
      </w:divBdr>
    </w:div>
    <w:div w:id="1955358744">
      <w:bodyDiv w:val="1"/>
      <w:marLeft w:val="0"/>
      <w:marRight w:val="0"/>
      <w:marTop w:val="0"/>
      <w:marBottom w:val="0"/>
      <w:divBdr>
        <w:top w:val="none" w:sz="0" w:space="0" w:color="auto"/>
        <w:left w:val="none" w:sz="0" w:space="0" w:color="auto"/>
        <w:bottom w:val="none" w:sz="0" w:space="0" w:color="auto"/>
        <w:right w:val="none" w:sz="0" w:space="0" w:color="auto"/>
      </w:divBdr>
    </w:div>
    <w:div w:id="1956668233">
      <w:bodyDiv w:val="1"/>
      <w:marLeft w:val="0"/>
      <w:marRight w:val="0"/>
      <w:marTop w:val="0"/>
      <w:marBottom w:val="0"/>
      <w:divBdr>
        <w:top w:val="none" w:sz="0" w:space="0" w:color="auto"/>
        <w:left w:val="none" w:sz="0" w:space="0" w:color="auto"/>
        <w:bottom w:val="none" w:sz="0" w:space="0" w:color="auto"/>
        <w:right w:val="none" w:sz="0" w:space="0" w:color="auto"/>
      </w:divBdr>
    </w:div>
    <w:div w:id="1958220134">
      <w:bodyDiv w:val="1"/>
      <w:marLeft w:val="0"/>
      <w:marRight w:val="0"/>
      <w:marTop w:val="0"/>
      <w:marBottom w:val="0"/>
      <w:divBdr>
        <w:top w:val="none" w:sz="0" w:space="0" w:color="auto"/>
        <w:left w:val="none" w:sz="0" w:space="0" w:color="auto"/>
        <w:bottom w:val="none" w:sz="0" w:space="0" w:color="auto"/>
        <w:right w:val="none" w:sz="0" w:space="0" w:color="auto"/>
      </w:divBdr>
    </w:div>
    <w:div w:id="1960842062">
      <w:bodyDiv w:val="1"/>
      <w:marLeft w:val="0"/>
      <w:marRight w:val="0"/>
      <w:marTop w:val="0"/>
      <w:marBottom w:val="0"/>
      <w:divBdr>
        <w:top w:val="none" w:sz="0" w:space="0" w:color="auto"/>
        <w:left w:val="none" w:sz="0" w:space="0" w:color="auto"/>
        <w:bottom w:val="none" w:sz="0" w:space="0" w:color="auto"/>
        <w:right w:val="none" w:sz="0" w:space="0" w:color="auto"/>
      </w:divBdr>
    </w:div>
    <w:div w:id="1961379706">
      <w:bodyDiv w:val="1"/>
      <w:marLeft w:val="0"/>
      <w:marRight w:val="0"/>
      <w:marTop w:val="0"/>
      <w:marBottom w:val="0"/>
      <w:divBdr>
        <w:top w:val="none" w:sz="0" w:space="0" w:color="auto"/>
        <w:left w:val="none" w:sz="0" w:space="0" w:color="auto"/>
        <w:bottom w:val="none" w:sz="0" w:space="0" w:color="auto"/>
        <w:right w:val="none" w:sz="0" w:space="0" w:color="auto"/>
      </w:divBdr>
    </w:div>
    <w:div w:id="1962027898">
      <w:bodyDiv w:val="1"/>
      <w:marLeft w:val="0"/>
      <w:marRight w:val="0"/>
      <w:marTop w:val="0"/>
      <w:marBottom w:val="0"/>
      <w:divBdr>
        <w:top w:val="none" w:sz="0" w:space="0" w:color="auto"/>
        <w:left w:val="none" w:sz="0" w:space="0" w:color="auto"/>
        <w:bottom w:val="none" w:sz="0" w:space="0" w:color="auto"/>
        <w:right w:val="none" w:sz="0" w:space="0" w:color="auto"/>
      </w:divBdr>
    </w:div>
    <w:div w:id="1962109676">
      <w:bodyDiv w:val="1"/>
      <w:marLeft w:val="0"/>
      <w:marRight w:val="0"/>
      <w:marTop w:val="0"/>
      <w:marBottom w:val="0"/>
      <w:divBdr>
        <w:top w:val="none" w:sz="0" w:space="0" w:color="auto"/>
        <w:left w:val="none" w:sz="0" w:space="0" w:color="auto"/>
        <w:bottom w:val="none" w:sz="0" w:space="0" w:color="auto"/>
        <w:right w:val="none" w:sz="0" w:space="0" w:color="auto"/>
      </w:divBdr>
    </w:div>
    <w:div w:id="1964657021">
      <w:bodyDiv w:val="1"/>
      <w:marLeft w:val="0"/>
      <w:marRight w:val="0"/>
      <w:marTop w:val="0"/>
      <w:marBottom w:val="0"/>
      <w:divBdr>
        <w:top w:val="none" w:sz="0" w:space="0" w:color="auto"/>
        <w:left w:val="none" w:sz="0" w:space="0" w:color="auto"/>
        <w:bottom w:val="none" w:sz="0" w:space="0" w:color="auto"/>
        <w:right w:val="none" w:sz="0" w:space="0" w:color="auto"/>
      </w:divBdr>
    </w:div>
    <w:div w:id="1964724195">
      <w:bodyDiv w:val="1"/>
      <w:marLeft w:val="0"/>
      <w:marRight w:val="0"/>
      <w:marTop w:val="0"/>
      <w:marBottom w:val="0"/>
      <w:divBdr>
        <w:top w:val="none" w:sz="0" w:space="0" w:color="auto"/>
        <w:left w:val="none" w:sz="0" w:space="0" w:color="auto"/>
        <w:bottom w:val="none" w:sz="0" w:space="0" w:color="auto"/>
        <w:right w:val="none" w:sz="0" w:space="0" w:color="auto"/>
      </w:divBdr>
    </w:div>
    <w:div w:id="1965041058">
      <w:bodyDiv w:val="1"/>
      <w:marLeft w:val="0"/>
      <w:marRight w:val="0"/>
      <w:marTop w:val="0"/>
      <w:marBottom w:val="0"/>
      <w:divBdr>
        <w:top w:val="none" w:sz="0" w:space="0" w:color="auto"/>
        <w:left w:val="none" w:sz="0" w:space="0" w:color="auto"/>
        <w:bottom w:val="none" w:sz="0" w:space="0" w:color="auto"/>
        <w:right w:val="none" w:sz="0" w:space="0" w:color="auto"/>
      </w:divBdr>
    </w:div>
    <w:div w:id="1965118113">
      <w:bodyDiv w:val="1"/>
      <w:marLeft w:val="0"/>
      <w:marRight w:val="0"/>
      <w:marTop w:val="0"/>
      <w:marBottom w:val="0"/>
      <w:divBdr>
        <w:top w:val="none" w:sz="0" w:space="0" w:color="auto"/>
        <w:left w:val="none" w:sz="0" w:space="0" w:color="auto"/>
        <w:bottom w:val="none" w:sz="0" w:space="0" w:color="auto"/>
        <w:right w:val="none" w:sz="0" w:space="0" w:color="auto"/>
      </w:divBdr>
    </w:div>
    <w:div w:id="1965194150">
      <w:bodyDiv w:val="1"/>
      <w:marLeft w:val="0"/>
      <w:marRight w:val="0"/>
      <w:marTop w:val="0"/>
      <w:marBottom w:val="0"/>
      <w:divBdr>
        <w:top w:val="none" w:sz="0" w:space="0" w:color="auto"/>
        <w:left w:val="none" w:sz="0" w:space="0" w:color="auto"/>
        <w:bottom w:val="none" w:sz="0" w:space="0" w:color="auto"/>
        <w:right w:val="none" w:sz="0" w:space="0" w:color="auto"/>
      </w:divBdr>
    </w:div>
    <w:div w:id="1965694803">
      <w:bodyDiv w:val="1"/>
      <w:marLeft w:val="0"/>
      <w:marRight w:val="0"/>
      <w:marTop w:val="0"/>
      <w:marBottom w:val="0"/>
      <w:divBdr>
        <w:top w:val="none" w:sz="0" w:space="0" w:color="auto"/>
        <w:left w:val="none" w:sz="0" w:space="0" w:color="auto"/>
        <w:bottom w:val="none" w:sz="0" w:space="0" w:color="auto"/>
        <w:right w:val="none" w:sz="0" w:space="0" w:color="auto"/>
      </w:divBdr>
    </w:div>
    <w:div w:id="1965889855">
      <w:bodyDiv w:val="1"/>
      <w:marLeft w:val="0"/>
      <w:marRight w:val="0"/>
      <w:marTop w:val="0"/>
      <w:marBottom w:val="0"/>
      <w:divBdr>
        <w:top w:val="none" w:sz="0" w:space="0" w:color="auto"/>
        <w:left w:val="none" w:sz="0" w:space="0" w:color="auto"/>
        <w:bottom w:val="none" w:sz="0" w:space="0" w:color="auto"/>
        <w:right w:val="none" w:sz="0" w:space="0" w:color="auto"/>
      </w:divBdr>
    </w:div>
    <w:div w:id="1966109083">
      <w:bodyDiv w:val="1"/>
      <w:marLeft w:val="0"/>
      <w:marRight w:val="0"/>
      <w:marTop w:val="0"/>
      <w:marBottom w:val="0"/>
      <w:divBdr>
        <w:top w:val="none" w:sz="0" w:space="0" w:color="auto"/>
        <w:left w:val="none" w:sz="0" w:space="0" w:color="auto"/>
        <w:bottom w:val="none" w:sz="0" w:space="0" w:color="auto"/>
        <w:right w:val="none" w:sz="0" w:space="0" w:color="auto"/>
      </w:divBdr>
    </w:div>
    <w:div w:id="1966307243">
      <w:bodyDiv w:val="1"/>
      <w:marLeft w:val="0"/>
      <w:marRight w:val="0"/>
      <w:marTop w:val="0"/>
      <w:marBottom w:val="0"/>
      <w:divBdr>
        <w:top w:val="none" w:sz="0" w:space="0" w:color="auto"/>
        <w:left w:val="none" w:sz="0" w:space="0" w:color="auto"/>
        <w:bottom w:val="none" w:sz="0" w:space="0" w:color="auto"/>
        <w:right w:val="none" w:sz="0" w:space="0" w:color="auto"/>
      </w:divBdr>
    </w:div>
    <w:div w:id="1966496862">
      <w:bodyDiv w:val="1"/>
      <w:marLeft w:val="0"/>
      <w:marRight w:val="0"/>
      <w:marTop w:val="0"/>
      <w:marBottom w:val="0"/>
      <w:divBdr>
        <w:top w:val="none" w:sz="0" w:space="0" w:color="auto"/>
        <w:left w:val="none" w:sz="0" w:space="0" w:color="auto"/>
        <w:bottom w:val="none" w:sz="0" w:space="0" w:color="auto"/>
        <w:right w:val="none" w:sz="0" w:space="0" w:color="auto"/>
      </w:divBdr>
    </w:div>
    <w:div w:id="1968123086">
      <w:bodyDiv w:val="1"/>
      <w:marLeft w:val="0"/>
      <w:marRight w:val="0"/>
      <w:marTop w:val="0"/>
      <w:marBottom w:val="0"/>
      <w:divBdr>
        <w:top w:val="none" w:sz="0" w:space="0" w:color="auto"/>
        <w:left w:val="none" w:sz="0" w:space="0" w:color="auto"/>
        <w:bottom w:val="none" w:sz="0" w:space="0" w:color="auto"/>
        <w:right w:val="none" w:sz="0" w:space="0" w:color="auto"/>
      </w:divBdr>
    </w:div>
    <w:div w:id="1968972720">
      <w:bodyDiv w:val="1"/>
      <w:marLeft w:val="0"/>
      <w:marRight w:val="0"/>
      <w:marTop w:val="0"/>
      <w:marBottom w:val="0"/>
      <w:divBdr>
        <w:top w:val="none" w:sz="0" w:space="0" w:color="auto"/>
        <w:left w:val="none" w:sz="0" w:space="0" w:color="auto"/>
        <w:bottom w:val="none" w:sz="0" w:space="0" w:color="auto"/>
        <w:right w:val="none" w:sz="0" w:space="0" w:color="auto"/>
      </w:divBdr>
    </w:div>
    <w:div w:id="1969123806">
      <w:bodyDiv w:val="1"/>
      <w:marLeft w:val="0"/>
      <w:marRight w:val="0"/>
      <w:marTop w:val="0"/>
      <w:marBottom w:val="0"/>
      <w:divBdr>
        <w:top w:val="none" w:sz="0" w:space="0" w:color="auto"/>
        <w:left w:val="none" w:sz="0" w:space="0" w:color="auto"/>
        <w:bottom w:val="none" w:sz="0" w:space="0" w:color="auto"/>
        <w:right w:val="none" w:sz="0" w:space="0" w:color="auto"/>
      </w:divBdr>
    </w:div>
    <w:div w:id="1970743410">
      <w:bodyDiv w:val="1"/>
      <w:marLeft w:val="0"/>
      <w:marRight w:val="0"/>
      <w:marTop w:val="0"/>
      <w:marBottom w:val="0"/>
      <w:divBdr>
        <w:top w:val="none" w:sz="0" w:space="0" w:color="auto"/>
        <w:left w:val="none" w:sz="0" w:space="0" w:color="auto"/>
        <w:bottom w:val="none" w:sz="0" w:space="0" w:color="auto"/>
        <w:right w:val="none" w:sz="0" w:space="0" w:color="auto"/>
      </w:divBdr>
    </w:div>
    <w:div w:id="1971013915">
      <w:bodyDiv w:val="1"/>
      <w:marLeft w:val="0"/>
      <w:marRight w:val="0"/>
      <w:marTop w:val="0"/>
      <w:marBottom w:val="0"/>
      <w:divBdr>
        <w:top w:val="none" w:sz="0" w:space="0" w:color="auto"/>
        <w:left w:val="none" w:sz="0" w:space="0" w:color="auto"/>
        <w:bottom w:val="none" w:sz="0" w:space="0" w:color="auto"/>
        <w:right w:val="none" w:sz="0" w:space="0" w:color="auto"/>
      </w:divBdr>
    </w:div>
    <w:div w:id="1972132728">
      <w:bodyDiv w:val="1"/>
      <w:marLeft w:val="0"/>
      <w:marRight w:val="0"/>
      <w:marTop w:val="0"/>
      <w:marBottom w:val="0"/>
      <w:divBdr>
        <w:top w:val="none" w:sz="0" w:space="0" w:color="auto"/>
        <w:left w:val="none" w:sz="0" w:space="0" w:color="auto"/>
        <w:bottom w:val="none" w:sz="0" w:space="0" w:color="auto"/>
        <w:right w:val="none" w:sz="0" w:space="0" w:color="auto"/>
      </w:divBdr>
    </w:div>
    <w:div w:id="1973292739">
      <w:bodyDiv w:val="1"/>
      <w:marLeft w:val="0"/>
      <w:marRight w:val="0"/>
      <w:marTop w:val="0"/>
      <w:marBottom w:val="0"/>
      <w:divBdr>
        <w:top w:val="none" w:sz="0" w:space="0" w:color="auto"/>
        <w:left w:val="none" w:sz="0" w:space="0" w:color="auto"/>
        <w:bottom w:val="none" w:sz="0" w:space="0" w:color="auto"/>
        <w:right w:val="none" w:sz="0" w:space="0" w:color="auto"/>
      </w:divBdr>
    </w:div>
    <w:div w:id="1973707132">
      <w:bodyDiv w:val="1"/>
      <w:marLeft w:val="0"/>
      <w:marRight w:val="0"/>
      <w:marTop w:val="0"/>
      <w:marBottom w:val="0"/>
      <w:divBdr>
        <w:top w:val="none" w:sz="0" w:space="0" w:color="auto"/>
        <w:left w:val="none" w:sz="0" w:space="0" w:color="auto"/>
        <w:bottom w:val="none" w:sz="0" w:space="0" w:color="auto"/>
        <w:right w:val="none" w:sz="0" w:space="0" w:color="auto"/>
      </w:divBdr>
    </w:div>
    <w:div w:id="1974409455">
      <w:bodyDiv w:val="1"/>
      <w:marLeft w:val="0"/>
      <w:marRight w:val="0"/>
      <w:marTop w:val="0"/>
      <w:marBottom w:val="0"/>
      <w:divBdr>
        <w:top w:val="none" w:sz="0" w:space="0" w:color="auto"/>
        <w:left w:val="none" w:sz="0" w:space="0" w:color="auto"/>
        <w:bottom w:val="none" w:sz="0" w:space="0" w:color="auto"/>
        <w:right w:val="none" w:sz="0" w:space="0" w:color="auto"/>
      </w:divBdr>
    </w:div>
    <w:div w:id="1976060383">
      <w:bodyDiv w:val="1"/>
      <w:marLeft w:val="0"/>
      <w:marRight w:val="0"/>
      <w:marTop w:val="0"/>
      <w:marBottom w:val="0"/>
      <w:divBdr>
        <w:top w:val="none" w:sz="0" w:space="0" w:color="auto"/>
        <w:left w:val="none" w:sz="0" w:space="0" w:color="auto"/>
        <w:bottom w:val="none" w:sz="0" w:space="0" w:color="auto"/>
        <w:right w:val="none" w:sz="0" w:space="0" w:color="auto"/>
      </w:divBdr>
    </w:div>
    <w:div w:id="1977294817">
      <w:bodyDiv w:val="1"/>
      <w:marLeft w:val="0"/>
      <w:marRight w:val="0"/>
      <w:marTop w:val="0"/>
      <w:marBottom w:val="0"/>
      <w:divBdr>
        <w:top w:val="none" w:sz="0" w:space="0" w:color="auto"/>
        <w:left w:val="none" w:sz="0" w:space="0" w:color="auto"/>
        <w:bottom w:val="none" w:sz="0" w:space="0" w:color="auto"/>
        <w:right w:val="none" w:sz="0" w:space="0" w:color="auto"/>
      </w:divBdr>
    </w:div>
    <w:div w:id="1978147771">
      <w:bodyDiv w:val="1"/>
      <w:marLeft w:val="0"/>
      <w:marRight w:val="0"/>
      <w:marTop w:val="0"/>
      <w:marBottom w:val="0"/>
      <w:divBdr>
        <w:top w:val="none" w:sz="0" w:space="0" w:color="auto"/>
        <w:left w:val="none" w:sz="0" w:space="0" w:color="auto"/>
        <w:bottom w:val="none" w:sz="0" w:space="0" w:color="auto"/>
        <w:right w:val="none" w:sz="0" w:space="0" w:color="auto"/>
      </w:divBdr>
    </w:div>
    <w:div w:id="1979917037">
      <w:bodyDiv w:val="1"/>
      <w:marLeft w:val="0"/>
      <w:marRight w:val="0"/>
      <w:marTop w:val="0"/>
      <w:marBottom w:val="0"/>
      <w:divBdr>
        <w:top w:val="none" w:sz="0" w:space="0" w:color="auto"/>
        <w:left w:val="none" w:sz="0" w:space="0" w:color="auto"/>
        <w:bottom w:val="none" w:sz="0" w:space="0" w:color="auto"/>
        <w:right w:val="none" w:sz="0" w:space="0" w:color="auto"/>
      </w:divBdr>
    </w:div>
    <w:div w:id="1981305184">
      <w:bodyDiv w:val="1"/>
      <w:marLeft w:val="0"/>
      <w:marRight w:val="0"/>
      <w:marTop w:val="0"/>
      <w:marBottom w:val="0"/>
      <w:divBdr>
        <w:top w:val="none" w:sz="0" w:space="0" w:color="auto"/>
        <w:left w:val="none" w:sz="0" w:space="0" w:color="auto"/>
        <w:bottom w:val="none" w:sz="0" w:space="0" w:color="auto"/>
        <w:right w:val="none" w:sz="0" w:space="0" w:color="auto"/>
      </w:divBdr>
      <w:divsChild>
        <w:div w:id="1625428586">
          <w:marLeft w:val="0"/>
          <w:marRight w:val="0"/>
          <w:marTop w:val="0"/>
          <w:marBottom w:val="0"/>
          <w:divBdr>
            <w:top w:val="none" w:sz="0" w:space="0" w:color="auto"/>
            <w:left w:val="none" w:sz="0" w:space="0" w:color="auto"/>
            <w:bottom w:val="none" w:sz="0" w:space="0" w:color="auto"/>
            <w:right w:val="none" w:sz="0" w:space="0" w:color="auto"/>
          </w:divBdr>
        </w:div>
      </w:divsChild>
    </w:div>
    <w:div w:id="1984700779">
      <w:bodyDiv w:val="1"/>
      <w:marLeft w:val="0"/>
      <w:marRight w:val="0"/>
      <w:marTop w:val="0"/>
      <w:marBottom w:val="0"/>
      <w:divBdr>
        <w:top w:val="none" w:sz="0" w:space="0" w:color="auto"/>
        <w:left w:val="none" w:sz="0" w:space="0" w:color="auto"/>
        <w:bottom w:val="none" w:sz="0" w:space="0" w:color="auto"/>
        <w:right w:val="none" w:sz="0" w:space="0" w:color="auto"/>
      </w:divBdr>
    </w:div>
    <w:div w:id="1985087683">
      <w:bodyDiv w:val="1"/>
      <w:marLeft w:val="0"/>
      <w:marRight w:val="0"/>
      <w:marTop w:val="0"/>
      <w:marBottom w:val="0"/>
      <w:divBdr>
        <w:top w:val="none" w:sz="0" w:space="0" w:color="auto"/>
        <w:left w:val="none" w:sz="0" w:space="0" w:color="auto"/>
        <w:bottom w:val="none" w:sz="0" w:space="0" w:color="auto"/>
        <w:right w:val="none" w:sz="0" w:space="0" w:color="auto"/>
      </w:divBdr>
    </w:div>
    <w:div w:id="1986004831">
      <w:bodyDiv w:val="1"/>
      <w:marLeft w:val="0"/>
      <w:marRight w:val="0"/>
      <w:marTop w:val="0"/>
      <w:marBottom w:val="0"/>
      <w:divBdr>
        <w:top w:val="none" w:sz="0" w:space="0" w:color="auto"/>
        <w:left w:val="none" w:sz="0" w:space="0" w:color="auto"/>
        <w:bottom w:val="none" w:sz="0" w:space="0" w:color="auto"/>
        <w:right w:val="none" w:sz="0" w:space="0" w:color="auto"/>
      </w:divBdr>
    </w:div>
    <w:div w:id="1986663116">
      <w:bodyDiv w:val="1"/>
      <w:marLeft w:val="0"/>
      <w:marRight w:val="0"/>
      <w:marTop w:val="0"/>
      <w:marBottom w:val="0"/>
      <w:divBdr>
        <w:top w:val="none" w:sz="0" w:space="0" w:color="auto"/>
        <w:left w:val="none" w:sz="0" w:space="0" w:color="auto"/>
        <w:bottom w:val="none" w:sz="0" w:space="0" w:color="auto"/>
        <w:right w:val="none" w:sz="0" w:space="0" w:color="auto"/>
      </w:divBdr>
    </w:div>
    <w:div w:id="1987661080">
      <w:bodyDiv w:val="1"/>
      <w:marLeft w:val="0"/>
      <w:marRight w:val="0"/>
      <w:marTop w:val="0"/>
      <w:marBottom w:val="0"/>
      <w:divBdr>
        <w:top w:val="none" w:sz="0" w:space="0" w:color="auto"/>
        <w:left w:val="none" w:sz="0" w:space="0" w:color="auto"/>
        <w:bottom w:val="none" w:sz="0" w:space="0" w:color="auto"/>
        <w:right w:val="none" w:sz="0" w:space="0" w:color="auto"/>
      </w:divBdr>
    </w:div>
    <w:div w:id="1990281567">
      <w:bodyDiv w:val="1"/>
      <w:marLeft w:val="0"/>
      <w:marRight w:val="0"/>
      <w:marTop w:val="0"/>
      <w:marBottom w:val="0"/>
      <w:divBdr>
        <w:top w:val="none" w:sz="0" w:space="0" w:color="auto"/>
        <w:left w:val="none" w:sz="0" w:space="0" w:color="auto"/>
        <w:bottom w:val="none" w:sz="0" w:space="0" w:color="auto"/>
        <w:right w:val="none" w:sz="0" w:space="0" w:color="auto"/>
      </w:divBdr>
    </w:div>
    <w:div w:id="1990397108">
      <w:bodyDiv w:val="1"/>
      <w:marLeft w:val="0"/>
      <w:marRight w:val="0"/>
      <w:marTop w:val="0"/>
      <w:marBottom w:val="0"/>
      <w:divBdr>
        <w:top w:val="none" w:sz="0" w:space="0" w:color="auto"/>
        <w:left w:val="none" w:sz="0" w:space="0" w:color="auto"/>
        <w:bottom w:val="none" w:sz="0" w:space="0" w:color="auto"/>
        <w:right w:val="none" w:sz="0" w:space="0" w:color="auto"/>
      </w:divBdr>
    </w:div>
    <w:div w:id="1990548650">
      <w:bodyDiv w:val="1"/>
      <w:marLeft w:val="0"/>
      <w:marRight w:val="0"/>
      <w:marTop w:val="0"/>
      <w:marBottom w:val="0"/>
      <w:divBdr>
        <w:top w:val="none" w:sz="0" w:space="0" w:color="auto"/>
        <w:left w:val="none" w:sz="0" w:space="0" w:color="auto"/>
        <w:bottom w:val="none" w:sz="0" w:space="0" w:color="auto"/>
        <w:right w:val="none" w:sz="0" w:space="0" w:color="auto"/>
      </w:divBdr>
    </w:div>
    <w:div w:id="1991052708">
      <w:bodyDiv w:val="1"/>
      <w:marLeft w:val="0"/>
      <w:marRight w:val="0"/>
      <w:marTop w:val="0"/>
      <w:marBottom w:val="0"/>
      <w:divBdr>
        <w:top w:val="none" w:sz="0" w:space="0" w:color="auto"/>
        <w:left w:val="none" w:sz="0" w:space="0" w:color="auto"/>
        <w:bottom w:val="none" w:sz="0" w:space="0" w:color="auto"/>
        <w:right w:val="none" w:sz="0" w:space="0" w:color="auto"/>
      </w:divBdr>
    </w:div>
    <w:div w:id="1995529809">
      <w:bodyDiv w:val="1"/>
      <w:marLeft w:val="0"/>
      <w:marRight w:val="0"/>
      <w:marTop w:val="0"/>
      <w:marBottom w:val="0"/>
      <w:divBdr>
        <w:top w:val="none" w:sz="0" w:space="0" w:color="auto"/>
        <w:left w:val="none" w:sz="0" w:space="0" w:color="auto"/>
        <w:bottom w:val="none" w:sz="0" w:space="0" w:color="auto"/>
        <w:right w:val="none" w:sz="0" w:space="0" w:color="auto"/>
      </w:divBdr>
    </w:div>
    <w:div w:id="1995647763">
      <w:bodyDiv w:val="1"/>
      <w:marLeft w:val="0"/>
      <w:marRight w:val="0"/>
      <w:marTop w:val="0"/>
      <w:marBottom w:val="0"/>
      <w:divBdr>
        <w:top w:val="none" w:sz="0" w:space="0" w:color="auto"/>
        <w:left w:val="none" w:sz="0" w:space="0" w:color="auto"/>
        <w:bottom w:val="none" w:sz="0" w:space="0" w:color="auto"/>
        <w:right w:val="none" w:sz="0" w:space="0" w:color="auto"/>
      </w:divBdr>
    </w:div>
    <w:div w:id="1996180501">
      <w:bodyDiv w:val="1"/>
      <w:marLeft w:val="0"/>
      <w:marRight w:val="0"/>
      <w:marTop w:val="0"/>
      <w:marBottom w:val="0"/>
      <w:divBdr>
        <w:top w:val="none" w:sz="0" w:space="0" w:color="auto"/>
        <w:left w:val="none" w:sz="0" w:space="0" w:color="auto"/>
        <w:bottom w:val="none" w:sz="0" w:space="0" w:color="auto"/>
        <w:right w:val="none" w:sz="0" w:space="0" w:color="auto"/>
      </w:divBdr>
    </w:div>
    <w:div w:id="1998609700">
      <w:bodyDiv w:val="1"/>
      <w:marLeft w:val="0"/>
      <w:marRight w:val="0"/>
      <w:marTop w:val="0"/>
      <w:marBottom w:val="0"/>
      <w:divBdr>
        <w:top w:val="none" w:sz="0" w:space="0" w:color="auto"/>
        <w:left w:val="none" w:sz="0" w:space="0" w:color="auto"/>
        <w:bottom w:val="none" w:sz="0" w:space="0" w:color="auto"/>
        <w:right w:val="none" w:sz="0" w:space="0" w:color="auto"/>
      </w:divBdr>
    </w:div>
    <w:div w:id="2000039871">
      <w:bodyDiv w:val="1"/>
      <w:marLeft w:val="0"/>
      <w:marRight w:val="0"/>
      <w:marTop w:val="0"/>
      <w:marBottom w:val="0"/>
      <w:divBdr>
        <w:top w:val="none" w:sz="0" w:space="0" w:color="auto"/>
        <w:left w:val="none" w:sz="0" w:space="0" w:color="auto"/>
        <w:bottom w:val="none" w:sz="0" w:space="0" w:color="auto"/>
        <w:right w:val="none" w:sz="0" w:space="0" w:color="auto"/>
      </w:divBdr>
    </w:div>
    <w:div w:id="2000159249">
      <w:bodyDiv w:val="1"/>
      <w:marLeft w:val="0"/>
      <w:marRight w:val="0"/>
      <w:marTop w:val="0"/>
      <w:marBottom w:val="0"/>
      <w:divBdr>
        <w:top w:val="none" w:sz="0" w:space="0" w:color="auto"/>
        <w:left w:val="none" w:sz="0" w:space="0" w:color="auto"/>
        <w:bottom w:val="none" w:sz="0" w:space="0" w:color="auto"/>
        <w:right w:val="none" w:sz="0" w:space="0" w:color="auto"/>
      </w:divBdr>
    </w:div>
    <w:div w:id="2001225772">
      <w:bodyDiv w:val="1"/>
      <w:marLeft w:val="0"/>
      <w:marRight w:val="0"/>
      <w:marTop w:val="0"/>
      <w:marBottom w:val="0"/>
      <w:divBdr>
        <w:top w:val="none" w:sz="0" w:space="0" w:color="auto"/>
        <w:left w:val="none" w:sz="0" w:space="0" w:color="auto"/>
        <w:bottom w:val="none" w:sz="0" w:space="0" w:color="auto"/>
        <w:right w:val="none" w:sz="0" w:space="0" w:color="auto"/>
      </w:divBdr>
    </w:div>
    <w:div w:id="2001883119">
      <w:bodyDiv w:val="1"/>
      <w:marLeft w:val="0"/>
      <w:marRight w:val="0"/>
      <w:marTop w:val="0"/>
      <w:marBottom w:val="0"/>
      <w:divBdr>
        <w:top w:val="none" w:sz="0" w:space="0" w:color="auto"/>
        <w:left w:val="none" w:sz="0" w:space="0" w:color="auto"/>
        <w:bottom w:val="none" w:sz="0" w:space="0" w:color="auto"/>
        <w:right w:val="none" w:sz="0" w:space="0" w:color="auto"/>
      </w:divBdr>
    </w:div>
    <w:div w:id="2002388488">
      <w:bodyDiv w:val="1"/>
      <w:marLeft w:val="0"/>
      <w:marRight w:val="0"/>
      <w:marTop w:val="0"/>
      <w:marBottom w:val="0"/>
      <w:divBdr>
        <w:top w:val="none" w:sz="0" w:space="0" w:color="auto"/>
        <w:left w:val="none" w:sz="0" w:space="0" w:color="auto"/>
        <w:bottom w:val="none" w:sz="0" w:space="0" w:color="auto"/>
        <w:right w:val="none" w:sz="0" w:space="0" w:color="auto"/>
      </w:divBdr>
    </w:div>
    <w:div w:id="2003002376">
      <w:bodyDiv w:val="1"/>
      <w:marLeft w:val="0"/>
      <w:marRight w:val="0"/>
      <w:marTop w:val="0"/>
      <w:marBottom w:val="0"/>
      <w:divBdr>
        <w:top w:val="none" w:sz="0" w:space="0" w:color="auto"/>
        <w:left w:val="none" w:sz="0" w:space="0" w:color="auto"/>
        <w:bottom w:val="none" w:sz="0" w:space="0" w:color="auto"/>
        <w:right w:val="none" w:sz="0" w:space="0" w:color="auto"/>
      </w:divBdr>
    </w:div>
    <w:div w:id="2004505146">
      <w:bodyDiv w:val="1"/>
      <w:marLeft w:val="0"/>
      <w:marRight w:val="0"/>
      <w:marTop w:val="0"/>
      <w:marBottom w:val="0"/>
      <w:divBdr>
        <w:top w:val="none" w:sz="0" w:space="0" w:color="auto"/>
        <w:left w:val="none" w:sz="0" w:space="0" w:color="auto"/>
        <w:bottom w:val="none" w:sz="0" w:space="0" w:color="auto"/>
        <w:right w:val="none" w:sz="0" w:space="0" w:color="auto"/>
      </w:divBdr>
    </w:div>
    <w:div w:id="2004627420">
      <w:bodyDiv w:val="1"/>
      <w:marLeft w:val="0"/>
      <w:marRight w:val="0"/>
      <w:marTop w:val="0"/>
      <w:marBottom w:val="0"/>
      <w:divBdr>
        <w:top w:val="none" w:sz="0" w:space="0" w:color="auto"/>
        <w:left w:val="none" w:sz="0" w:space="0" w:color="auto"/>
        <w:bottom w:val="none" w:sz="0" w:space="0" w:color="auto"/>
        <w:right w:val="none" w:sz="0" w:space="0" w:color="auto"/>
      </w:divBdr>
    </w:div>
    <w:div w:id="2004888125">
      <w:bodyDiv w:val="1"/>
      <w:marLeft w:val="0"/>
      <w:marRight w:val="0"/>
      <w:marTop w:val="0"/>
      <w:marBottom w:val="0"/>
      <w:divBdr>
        <w:top w:val="none" w:sz="0" w:space="0" w:color="auto"/>
        <w:left w:val="none" w:sz="0" w:space="0" w:color="auto"/>
        <w:bottom w:val="none" w:sz="0" w:space="0" w:color="auto"/>
        <w:right w:val="none" w:sz="0" w:space="0" w:color="auto"/>
      </w:divBdr>
    </w:div>
    <w:div w:id="2005430138">
      <w:bodyDiv w:val="1"/>
      <w:marLeft w:val="0"/>
      <w:marRight w:val="0"/>
      <w:marTop w:val="0"/>
      <w:marBottom w:val="0"/>
      <w:divBdr>
        <w:top w:val="none" w:sz="0" w:space="0" w:color="auto"/>
        <w:left w:val="none" w:sz="0" w:space="0" w:color="auto"/>
        <w:bottom w:val="none" w:sz="0" w:space="0" w:color="auto"/>
        <w:right w:val="none" w:sz="0" w:space="0" w:color="auto"/>
      </w:divBdr>
    </w:div>
    <w:div w:id="2005937829">
      <w:bodyDiv w:val="1"/>
      <w:marLeft w:val="0"/>
      <w:marRight w:val="0"/>
      <w:marTop w:val="0"/>
      <w:marBottom w:val="0"/>
      <w:divBdr>
        <w:top w:val="none" w:sz="0" w:space="0" w:color="auto"/>
        <w:left w:val="none" w:sz="0" w:space="0" w:color="auto"/>
        <w:bottom w:val="none" w:sz="0" w:space="0" w:color="auto"/>
        <w:right w:val="none" w:sz="0" w:space="0" w:color="auto"/>
      </w:divBdr>
    </w:div>
    <w:div w:id="2006785200">
      <w:bodyDiv w:val="1"/>
      <w:marLeft w:val="0"/>
      <w:marRight w:val="0"/>
      <w:marTop w:val="0"/>
      <w:marBottom w:val="0"/>
      <w:divBdr>
        <w:top w:val="none" w:sz="0" w:space="0" w:color="auto"/>
        <w:left w:val="none" w:sz="0" w:space="0" w:color="auto"/>
        <w:bottom w:val="none" w:sz="0" w:space="0" w:color="auto"/>
        <w:right w:val="none" w:sz="0" w:space="0" w:color="auto"/>
      </w:divBdr>
    </w:div>
    <w:div w:id="2009138703">
      <w:bodyDiv w:val="1"/>
      <w:marLeft w:val="0"/>
      <w:marRight w:val="0"/>
      <w:marTop w:val="0"/>
      <w:marBottom w:val="0"/>
      <w:divBdr>
        <w:top w:val="none" w:sz="0" w:space="0" w:color="auto"/>
        <w:left w:val="none" w:sz="0" w:space="0" w:color="auto"/>
        <w:bottom w:val="none" w:sz="0" w:space="0" w:color="auto"/>
        <w:right w:val="none" w:sz="0" w:space="0" w:color="auto"/>
      </w:divBdr>
    </w:div>
    <w:div w:id="2013682442">
      <w:bodyDiv w:val="1"/>
      <w:marLeft w:val="0"/>
      <w:marRight w:val="0"/>
      <w:marTop w:val="0"/>
      <w:marBottom w:val="0"/>
      <w:divBdr>
        <w:top w:val="none" w:sz="0" w:space="0" w:color="auto"/>
        <w:left w:val="none" w:sz="0" w:space="0" w:color="auto"/>
        <w:bottom w:val="none" w:sz="0" w:space="0" w:color="auto"/>
        <w:right w:val="none" w:sz="0" w:space="0" w:color="auto"/>
      </w:divBdr>
    </w:div>
    <w:div w:id="2014144895">
      <w:bodyDiv w:val="1"/>
      <w:marLeft w:val="0"/>
      <w:marRight w:val="0"/>
      <w:marTop w:val="0"/>
      <w:marBottom w:val="0"/>
      <w:divBdr>
        <w:top w:val="none" w:sz="0" w:space="0" w:color="auto"/>
        <w:left w:val="none" w:sz="0" w:space="0" w:color="auto"/>
        <w:bottom w:val="none" w:sz="0" w:space="0" w:color="auto"/>
        <w:right w:val="none" w:sz="0" w:space="0" w:color="auto"/>
      </w:divBdr>
    </w:div>
    <w:div w:id="2017074704">
      <w:bodyDiv w:val="1"/>
      <w:marLeft w:val="0"/>
      <w:marRight w:val="0"/>
      <w:marTop w:val="0"/>
      <w:marBottom w:val="0"/>
      <w:divBdr>
        <w:top w:val="none" w:sz="0" w:space="0" w:color="auto"/>
        <w:left w:val="none" w:sz="0" w:space="0" w:color="auto"/>
        <w:bottom w:val="none" w:sz="0" w:space="0" w:color="auto"/>
        <w:right w:val="none" w:sz="0" w:space="0" w:color="auto"/>
      </w:divBdr>
    </w:div>
    <w:div w:id="2018648337">
      <w:bodyDiv w:val="1"/>
      <w:marLeft w:val="0"/>
      <w:marRight w:val="0"/>
      <w:marTop w:val="0"/>
      <w:marBottom w:val="0"/>
      <w:divBdr>
        <w:top w:val="none" w:sz="0" w:space="0" w:color="auto"/>
        <w:left w:val="none" w:sz="0" w:space="0" w:color="auto"/>
        <w:bottom w:val="none" w:sz="0" w:space="0" w:color="auto"/>
        <w:right w:val="none" w:sz="0" w:space="0" w:color="auto"/>
      </w:divBdr>
    </w:div>
    <w:div w:id="2018850030">
      <w:bodyDiv w:val="1"/>
      <w:marLeft w:val="0"/>
      <w:marRight w:val="0"/>
      <w:marTop w:val="0"/>
      <w:marBottom w:val="0"/>
      <w:divBdr>
        <w:top w:val="none" w:sz="0" w:space="0" w:color="auto"/>
        <w:left w:val="none" w:sz="0" w:space="0" w:color="auto"/>
        <w:bottom w:val="none" w:sz="0" w:space="0" w:color="auto"/>
        <w:right w:val="none" w:sz="0" w:space="0" w:color="auto"/>
      </w:divBdr>
    </w:div>
    <w:div w:id="2020500791">
      <w:bodyDiv w:val="1"/>
      <w:marLeft w:val="0"/>
      <w:marRight w:val="0"/>
      <w:marTop w:val="0"/>
      <w:marBottom w:val="0"/>
      <w:divBdr>
        <w:top w:val="none" w:sz="0" w:space="0" w:color="auto"/>
        <w:left w:val="none" w:sz="0" w:space="0" w:color="auto"/>
        <w:bottom w:val="none" w:sz="0" w:space="0" w:color="auto"/>
        <w:right w:val="none" w:sz="0" w:space="0" w:color="auto"/>
      </w:divBdr>
    </w:div>
    <w:div w:id="2020966039">
      <w:bodyDiv w:val="1"/>
      <w:marLeft w:val="0"/>
      <w:marRight w:val="0"/>
      <w:marTop w:val="0"/>
      <w:marBottom w:val="0"/>
      <w:divBdr>
        <w:top w:val="none" w:sz="0" w:space="0" w:color="auto"/>
        <w:left w:val="none" w:sz="0" w:space="0" w:color="auto"/>
        <w:bottom w:val="none" w:sz="0" w:space="0" w:color="auto"/>
        <w:right w:val="none" w:sz="0" w:space="0" w:color="auto"/>
      </w:divBdr>
    </w:div>
    <w:div w:id="2021352295">
      <w:bodyDiv w:val="1"/>
      <w:marLeft w:val="0"/>
      <w:marRight w:val="0"/>
      <w:marTop w:val="0"/>
      <w:marBottom w:val="0"/>
      <w:divBdr>
        <w:top w:val="none" w:sz="0" w:space="0" w:color="auto"/>
        <w:left w:val="none" w:sz="0" w:space="0" w:color="auto"/>
        <w:bottom w:val="none" w:sz="0" w:space="0" w:color="auto"/>
        <w:right w:val="none" w:sz="0" w:space="0" w:color="auto"/>
      </w:divBdr>
    </w:div>
    <w:div w:id="2022051882">
      <w:bodyDiv w:val="1"/>
      <w:marLeft w:val="0"/>
      <w:marRight w:val="0"/>
      <w:marTop w:val="0"/>
      <w:marBottom w:val="0"/>
      <w:divBdr>
        <w:top w:val="none" w:sz="0" w:space="0" w:color="auto"/>
        <w:left w:val="none" w:sz="0" w:space="0" w:color="auto"/>
        <w:bottom w:val="none" w:sz="0" w:space="0" w:color="auto"/>
        <w:right w:val="none" w:sz="0" w:space="0" w:color="auto"/>
      </w:divBdr>
    </w:div>
    <w:div w:id="2022314286">
      <w:bodyDiv w:val="1"/>
      <w:marLeft w:val="0"/>
      <w:marRight w:val="0"/>
      <w:marTop w:val="0"/>
      <w:marBottom w:val="0"/>
      <w:divBdr>
        <w:top w:val="none" w:sz="0" w:space="0" w:color="auto"/>
        <w:left w:val="none" w:sz="0" w:space="0" w:color="auto"/>
        <w:bottom w:val="none" w:sz="0" w:space="0" w:color="auto"/>
        <w:right w:val="none" w:sz="0" w:space="0" w:color="auto"/>
      </w:divBdr>
    </w:div>
    <w:div w:id="2024672880">
      <w:bodyDiv w:val="1"/>
      <w:marLeft w:val="0"/>
      <w:marRight w:val="0"/>
      <w:marTop w:val="0"/>
      <w:marBottom w:val="0"/>
      <w:divBdr>
        <w:top w:val="none" w:sz="0" w:space="0" w:color="auto"/>
        <w:left w:val="none" w:sz="0" w:space="0" w:color="auto"/>
        <w:bottom w:val="none" w:sz="0" w:space="0" w:color="auto"/>
        <w:right w:val="none" w:sz="0" w:space="0" w:color="auto"/>
      </w:divBdr>
    </w:div>
    <w:div w:id="2025790446">
      <w:bodyDiv w:val="1"/>
      <w:marLeft w:val="0"/>
      <w:marRight w:val="0"/>
      <w:marTop w:val="0"/>
      <w:marBottom w:val="0"/>
      <w:divBdr>
        <w:top w:val="none" w:sz="0" w:space="0" w:color="auto"/>
        <w:left w:val="none" w:sz="0" w:space="0" w:color="auto"/>
        <w:bottom w:val="none" w:sz="0" w:space="0" w:color="auto"/>
        <w:right w:val="none" w:sz="0" w:space="0" w:color="auto"/>
      </w:divBdr>
    </w:div>
    <w:div w:id="2028218392">
      <w:bodyDiv w:val="1"/>
      <w:marLeft w:val="0"/>
      <w:marRight w:val="0"/>
      <w:marTop w:val="0"/>
      <w:marBottom w:val="0"/>
      <w:divBdr>
        <w:top w:val="none" w:sz="0" w:space="0" w:color="auto"/>
        <w:left w:val="none" w:sz="0" w:space="0" w:color="auto"/>
        <w:bottom w:val="none" w:sz="0" w:space="0" w:color="auto"/>
        <w:right w:val="none" w:sz="0" w:space="0" w:color="auto"/>
      </w:divBdr>
    </w:div>
    <w:div w:id="2030063802">
      <w:bodyDiv w:val="1"/>
      <w:marLeft w:val="0"/>
      <w:marRight w:val="0"/>
      <w:marTop w:val="0"/>
      <w:marBottom w:val="0"/>
      <w:divBdr>
        <w:top w:val="none" w:sz="0" w:space="0" w:color="auto"/>
        <w:left w:val="none" w:sz="0" w:space="0" w:color="auto"/>
        <w:bottom w:val="none" w:sz="0" w:space="0" w:color="auto"/>
        <w:right w:val="none" w:sz="0" w:space="0" w:color="auto"/>
      </w:divBdr>
    </w:div>
    <w:div w:id="2031029500">
      <w:bodyDiv w:val="1"/>
      <w:marLeft w:val="0"/>
      <w:marRight w:val="0"/>
      <w:marTop w:val="0"/>
      <w:marBottom w:val="0"/>
      <w:divBdr>
        <w:top w:val="none" w:sz="0" w:space="0" w:color="auto"/>
        <w:left w:val="none" w:sz="0" w:space="0" w:color="auto"/>
        <w:bottom w:val="none" w:sz="0" w:space="0" w:color="auto"/>
        <w:right w:val="none" w:sz="0" w:space="0" w:color="auto"/>
      </w:divBdr>
    </w:div>
    <w:div w:id="2032339311">
      <w:bodyDiv w:val="1"/>
      <w:marLeft w:val="0"/>
      <w:marRight w:val="0"/>
      <w:marTop w:val="0"/>
      <w:marBottom w:val="0"/>
      <w:divBdr>
        <w:top w:val="none" w:sz="0" w:space="0" w:color="auto"/>
        <w:left w:val="none" w:sz="0" w:space="0" w:color="auto"/>
        <w:bottom w:val="none" w:sz="0" w:space="0" w:color="auto"/>
        <w:right w:val="none" w:sz="0" w:space="0" w:color="auto"/>
      </w:divBdr>
    </w:div>
    <w:div w:id="2032602413">
      <w:bodyDiv w:val="1"/>
      <w:marLeft w:val="0"/>
      <w:marRight w:val="0"/>
      <w:marTop w:val="0"/>
      <w:marBottom w:val="0"/>
      <w:divBdr>
        <w:top w:val="none" w:sz="0" w:space="0" w:color="auto"/>
        <w:left w:val="none" w:sz="0" w:space="0" w:color="auto"/>
        <w:bottom w:val="none" w:sz="0" w:space="0" w:color="auto"/>
        <w:right w:val="none" w:sz="0" w:space="0" w:color="auto"/>
      </w:divBdr>
    </w:div>
    <w:div w:id="2033846579">
      <w:bodyDiv w:val="1"/>
      <w:marLeft w:val="0"/>
      <w:marRight w:val="0"/>
      <w:marTop w:val="0"/>
      <w:marBottom w:val="0"/>
      <w:divBdr>
        <w:top w:val="none" w:sz="0" w:space="0" w:color="auto"/>
        <w:left w:val="none" w:sz="0" w:space="0" w:color="auto"/>
        <w:bottom w:val="none" w:sz="0" w:space="0" w:color="auto"/>
        <w:right w:val="none" w:sz="0" w:space="0" w:color="auto"/>
      </w:divBdr>
    </w:div>
    <w:div w:id="2035182406">
      <w:bodyDiv w:val="1"/>
      <w:marLeft w:val="0"/>
      <w:marRight w:val="0"/>
      <w:marTop w:val="0"/>
      <w:marBottom w:val="0"/>
      <w:divBdr>
        <w:top w:val="none" w:sz="0" w:space="0" w:color="auto"/>
        <w:left w:val="none" w:sz="0" w:space="0" w:color="auto"/>
        <w:bottom w:val="none" w:sz="0" w:space="0" w:color="auto"/>
        <w:right w:val="none" w:sz="0" w:space="0" w:color="auto"/>
      </w:divBdr>
    </w:div>
    <w:div w:id="2041124703">
      <w:bodyDiv w:val="1"/>
      <w:marLeft w:val="0"/>
      <w:marRight w:val="0"/>
      <w:marTop w:val="0"/>
      <w:marBottom w:val="0"/>
      <w:divBdr>
        <w:top w:val="none" w:sz="0" w:space="0" w:color="auto"/>
        <w:left w:val="none" w:sz="0" w:space="0" w:color="auto"/>
        <w:bottom w:val="none" w:sz="0" w:space="0" w:color="auto"/>
        <w:right w:val="none" w:sz="0" w:space="0" w:color="auto"/>
      </w:divBdr>
    </w:div>
    <w:div w:id="2041852224">
      <w:bodyDiv w:val="1"/>
      <w:marLeft w:val="0"/>
      <w:marRight w:val="0"/>
      <w:marTop w:val="0"/>
      <w:marBottom w:val="0"/>
      <w:divBdr>
        <w:top w:val="none" w:sz="0" w:space="0" w:color="auto"/>
        <w:left w:val="none" w:sz="0" w:space="0" w:color="auto"/>
        <w:bottom w:val="none" w:sz="0" w:space="0" w:color="auto"/>
        <w:right w:val="none" w:sz="0" w:space="0" w:color="auto"/>
      </w:divBdr>
    </w:div>
    <w:div w:id="2042314842">
      <w:bodyDiv w:val="1"/>
      <w:marLeft w:val="0"/>
      <w:marRight w:val="0"/>
      <w:marTop w:val="0"/>
      <w:marBottom w:val="0"/>
      <w:divBdr>
        <w:top w:val="none" w:sz="0" w:space="0" w:color="auto"/>
        <w:left w:val="none" w:sz="0" w:space="0" w:color="auto"/>
        <w:bottom w:val="none" w:sz="0" w:space="0" w:color="auto"/>
        <w:right w:val="none" w:sz="0" w:space="0" w:color="auto"/>
      </w:divBdr>
    </w:div>
    <w:div w:id="2044666717">
      <w:bodyDiv w:val="1"/>
      <w:marLeft w:val="0"/>
      <w:marRight w:val="0"/>
      <w:marTop w:val="0"/>
      <w:marBottom w:val="0"/>
      <w:divBdr>
        <w:top w:val="none" w:sz="0" w:space="0" w:color="auto"/>
        <w:left w:val="none" w:sz="0" w:space="0" w:color="auto"/>
        <w:bottom w:val="none" w:sz="0" w:space="0" w:color="auto"/>
        <w:right w:val="none" w:sz="0" w:space="0" w:color="auto"/>
      </w:divBdr>
    </w:div>
    <w:div w:id="2045908913">
      <w:bodyDiv w:val="1"/>
      <w:marLeft w:val="0"/>
      <w:marRight w:val="0"/>
      <w:marTop w:val="0"/>
      <w:marBottom w:val="0"/>
      <w:divBdr>
        <w:top w:val="none" w:sz="0" w:space="0" w:color="auto"/>
        <w:left w:val="none" w:sz="0" w:space="0" w:color="auto"/>
        <w:bottom w:val="none" w:sz="0" w:space="0" w:color="auto"/>
        <w:right w:val="none" w:sz="0" w:space="0" w:color="auto"/>
      </w:divBdr>
    </w:div>
    <w:div w:id="2046825104">
      <w:bodyDiv w:val="1"/>
      <w:marLeft w:val="0"/>
      <w:marRight w:val="0"/>
      <w:marTop w:val="0"/>
      <w:marBottom w:val="0"/>
      <w:divBdr>
        <w:top w:val="none" w:sz="0" w:space="0" w:color="auto"/>
        <w:left w:val="none" w:sz="0" w:space="0" w:color="auto"/>
        <w:bottom w:val="none" w:sz="0" w:space="0" w:color="auto"/>
        <w:right w:val="none" w:sz="0" w:space="0" w:color="auto"/>
      </w:divBdr>
    </w:div>
    <w:div w:id="2048290548">
      <w:bodyDiv w:val="1"/>
      <w:marLeft w:val="0"/>
      <w:marRight w:val="0"/>
      <w:marTop w:val="0"/>
      <w:marBottom w:val="0"/>
      <w:divBdr>
        <w:top w:val="none" w:sz="0" w:space="0" w:color="auto"/>
        <w:left w:val="none" w:sz="0" w:space="0" w:color="auto"/>
        <w:bottom w:val="none" w:sz="0" w:space="0" w:color="auto"/>
        <w:right w:val="none" w:sz="0" w:space="0" w:color="auto"/>
      </w:divBdr>
    </w:div>
    <w:div w:id="2050454941">
      <w:bodyDiv w:val="1"/>
      <w:marLeft w:val="0"/>
      <w:marRight w:val="0"/>
      <w:marTop w:val="0"/>
      <w:marBottom w:val="0"/>
      <w:divBdr>
        <w:top w:val="none" w:sz="0" w:space="0" w:color="auto"/>
        <w:left w:val="none" w:sz="0" w:space="0" w:color="auto"/>
        <w:bottom w:val="none" w:sz="0" w:space="0" w:color="auto"/>
        <w:right w:val="none" w:sz="0" w:space="0" w:color="auto"/>
      </w:divBdr>
    </w:div>
    <w:div w:id="2050497631">
      <w:bodyDiv w:val="1"/>
      <w:marLeft w:val="0"/>
      <w:marRight w:val="0"/>
      <w:marTop w:val="0"/>
      <w:marBottom w:val="0"/>
      <w:divBdr>
        <w:top w:val="none" w:sz="0" w:space="0" w:color="auto"/>
        <w:left w:val="none" w:sz="0" w:space="0" w:color="auto"/>
        <w:bottom w:val="none" w:sz="0" w:space="0" w:color="auto"/>
        <w:right w:val="none" w:sz="0" w:space="0" w:color="auto"/>
      </w:divBdr>
    </w:div>
    <w:div w:id="2051761273">
      <w:bodyDiv w:val="1"/>
      <w:marLeft w:val="0"/>
      <w:marRight w:val="0"/>
      <w:marTop w:val="0"/>
      <w:marBottom w:val="0"/>
      <w:divBdr>
        <w:top w:val="none" w:sz="0" w:space="0" w:color="auto"/>
        <w:left w:val="none" w:sz="0" w:space="0" w:color="auto"/>
        <w:bottom w:val="none" w:sz="0" w:space="0" w:color="auto"/>
        <w:right w:val="none" w:sz="0" w:space="0" w:color="auto"/>
      </w:divBdr>
    </w:div>
    <w:div w:id="2051879659">
      <w:bodyDiv w:val="1"/>
      <w:marLeft w:val="0"/>
      <w:marRight w:val="0"/>
      <w:marTop w:val="0"/>
      <w:marBottom w:val="0"/>
      <w:divBdr>
        <w:top w:val="none" w:sz="0" w:space="0" w:color="auto"/>
        <w:left w:val="none" w:sz="0" w:space="0" w:color="auto"/>
        <w:bottom w:val="none" w:sz="0" w:space="0" w:color="auto"/>
        <w:right w:val="none" w:sz="0" w:space="0" w:color="auto"/>
      </w:divBdr>
    </w:div>
    <w:div w:id="2053189427">
      <w:bodyDiv w:val="1"/>
      <w:marLeft w:val="0"/>
      <w:marRight w:val="0"/>
      <w:marTop w:val="0"/>
      <w:marBottom w:val="0"/>
      <w:divBdr>
        <w:top w:val="none" w:sz="0" w:space="0" w:color="auto"/>
        <w:left w:val="none" w:sz="0" w:space="0" w:color="auto"/>
        <w:bottom w:val="none" w:sz="0" w:space="0" w:color="auto"/>
        <w:right w:val="none" w:sz="0" w:space="0" w:color="auto"/>
      </w:divBdr>
    </w:div>
    <w:div w:id="2054622384">
      <w:bodyDiv w:val="1"/>
      <w:marLeft w:val="0"/>
      <w:marRight w:val="0"/>
      <w:marTop w:val="0"/>
      <w:marBottom w:val="0"/>
      <w:divBdr>
        <w:top w:val="none" w:sz="0" w:space="0" w:color="auto"/>
        <w:left w:val="none" w:sz="0" w:space="0" w:color="auto"/>
        <w:bottom w:val="none" w:sz="0" w:space="0" w:color="auto"/>
        <w:right w:val="none" w:sz="0" w:space="0" w:color="auto"/>
      </w:divBdr>
    </w:div>
    <w:div w:id="2054890822">
      <w:bodyDiv w:val="1"/>
      <w:marLeft w:val="0"/>
      <w:marRight w:val="0"/>
      <w:marTop w:val="0"/>
      <w:marBottom w:val="0"/>
      <w:divBdr>
        <w:top w:val="none" w:sz="0" w:space="0" w:color="auto"/>
        <w:left w:val="none" w:sz="0" w:space="0" w:color="auto"/>
        <w:bottom w:val="none" w:sz="0" w:space="0" w:color="auto"/>
        <w:right w:val="none" w:sz="0" w:space="0" w:color="auto"/>
      </w:divBdr>
    </w:div>
    <w:div w:id="2055037020">
      <w:bodyDiv w:val="1"/>
      <w:marLeft w:val="0"/>
      <w:marRight w:val="0"/>
      <w:marTop w:val="0"/>
      <w:marBottom w:val="0"/>
      <w:divBdr>
        <w:top w:val="none" w:sz="0" w:space="0" w:color="auto"/>
        <w:left w:val="none" w:sz="0" w:space="0" w:color="auto"/>
        <w:bottom w:val="none" w:sz="0" w:space="0" w:color="auto"/>
        <w:right w:val="none" w:sz="0" w:space="0" w:color="auto"/>
      </w:divBdr>
    </w:div>
    <w:div w:id="2055959430">
      <w:bodyDiv w:val="1"/>
      <w:marLeft w:val="0"/>
      <w:marRight w:val="0"/>
      <w:marTop w:val="0"/>
      <w:marBottom w:val="0"/>
      <w:divBdr>
        <w:top w:val="none" w:sz="0" w:space="0" w:color="auto"/>
        <w:left w:val="none" w:sz="0" w:space="0" w:color="auto"/>
        <w:bottom w:val="none" w:sz="0" w:space="0" w:color="auto"/>
        <w:right w:val="none" w:sz="0" w:space="0" w:color="auto"/>
      </w:divBdr>
    </w:div>
    <w:div w:id="2056854856">
      <w:bodyDiv w:val="1"/>
      <w:marLeft w:val="0"/>
      <w:marRight w:val="0"/>
      <w:marTop w:val="0"/>
      <w:marBottom w:val="0"/>
      <w:divBdr>
        <w:top w:val="none" w:sz="0" w:space="0" w:color="auto"/>
        <w:left w:val="none" w:sz="0" w:space="0" w:color="auto"/>
        <w:bottom w:val="none" w:sz="0" w:space="0" w:color="auto"/>
        <w:right w:val="none" w:sz="0" w:space="0" w:color="auto"/>
      </w:divBdr>
    </w:div>
    <w:div w:id="2056998069">
      <w:bodyDiv w:val="1"/>
      <w:marLeft w:val="0"/>
      <w:marRight w:val="0"/>
      <w:marTop w:val="0"/>
      <w:marBottom w:val="0"/>
      <w:divBdr>
        <w:top w:val="none" w:sz="0" w:space="0" w:color="auto"/>
        <w:left w:val="none" w:sz="0" w:space="0" w:color="auto"/>
        <w:bottom w:val="none" w:sz="0" w:space="0" w:color="auto"/>
        <w:right w:val="none" w:sz="0" w:space="0" w:color="auto"/>
      </w:divBdr>
    </w:div>
    <w:div w:id="2057125271">
      <w:bodyDiv w:val="1"/>
      <w:marLeft w:val="0"/>
      <w:marRight w:val="0"/>
      <w:marTop w:val="0"/>
      <w:marBottom w:val="0"/>
      <w:divBdr>
        <w:top w:val="none" w:sz="0" w:space="0" w:color="auto"/>
        <w:left w:val="none" w:sz="0" w:space="0" w:color="auto"/>
        <w:bottom w:val="none" w:sz="0" w:space="0" w:color="auto"/>
        <w:right w:val="none" w:sz="0" w:space="0" w:color="auto"/>
      </w:divBdr>
    </w:div>
    <w:div w:id="2059161557">
      <w:bodyDiv w:val="1"/>
      <w:marLeft w:val="0"/>
      <w:marRight w:val="0"/>
      <w:marTop w:val="0"/>
      <w:marBottom w:val="0"/>
      <w:divBdr>
        <w:top w:val="none" w:sz="0" w:space="0" w:color="auto"/>
        <w:left w:val="none" w:sz="0" w:space="0" w:color="auto"/>
        <w:bottom w:val="none" w:sz="0" w:space="0" w:color="auto"/>
        <w:right w:val="none" w:sz="0" w:space="0" w:color="auto"/>
      </w:divBdr>
    </w:div>
    <w:div w:id="2059739431">
      <w:bodyDiv w:val="1"/>
      <w:marLeft w:val="0"/>
      <w:marRight w:val="0"/>
      <w:marTop w:val="0"/>
      <w:marBottom w:val="0"/>
      <w:divBdr>
        <w:top w:val="none" w:sz="0" w:space="0" w:color="auto"/>
        <w:left w:val="none" w:sz="0" w:space="0" w:color="auto"/>
        <w:bottom w:val="none" w:sz="0" w:space="0" w:color="auto"/>
        <w:right w:val="none" w:sz="0" w:space="0" w:color="auto"/>
      </w:divBdr>
    </w:div>
    <w:div w:id="2060082165">
      <w:bodyDiv w:val="1"/>
      <w:marLeft w:val="0"/>
      <w:marRight w:val="0"/>
      <w:marTop w:val="0"/>
      <w:marBottom w:val="0"/>
      <w:divBdr>
        <w:top w:val="none" w:sz="0" w:space="0" w:color="auto"/>
        <w:left w:val="none" w:sz="0" w:space="0" w:color="auto"/>
        <w:bottom w:val="none" w:sz="0" w:space="0" w:color="auto"/>
        <w:right w:val="none" w:sz="0" w:space="0" w:color="auto"/>
      </w:divBdr>
    </w:div>
    <w:div w:id="2061586101">
      <w:bodyDiv w:val="1"/>
      <w:marLeft w:val="0"/>
      <w:marRight w:val="0"/>
      <w:marTop w:val="0"/>
      <w:marBottom w:val="0"/>
      <w:divBdr>
        <w:top w:val="none" w:sz="0" w:space="0" w:color="auto"/>
        <w:left w:val="none" w:sz="0" w:space="0" w:color="auto"/>
        <w:bottom w:val="none" w:sz="0" w:space="0" w:color="auto"/>
        <w:right w:val="none" w:sz="0" w:space="0" w:color="auto"/>
      </w:divBdr>
    </w:div>
    <w:div w:id="2061860621">
      <w:bodyDiv w:val="1"/>
      <w:marLeft w:val="0"/>
      <w:marRight w:val="0"/>
      <w:marTop w:val="0"/>
      <w:marBottom w:val="0"/>
      <w:divBdr>
        <w:top w:val="none" w:sz="0" w:space="0" w:color="auto"/>
        <w:left w:val="none" w:sz="0" w:space="0" w:color="auto"/>
        <w:bottom w:val="none" w:sz="0" w:space="0" w:color="auto"/>
        <w:right w:val="none" w:sz="0" w:space="0" w:color="auto"/>
      </w:divBdr>
    </w:div>
    <w:div w:id="2062095623">
      <w:bodyDiv w:val="1"/>
      <w:marLeft w:val="0"/>
      <w:marRight w:val="0"/>
      <w:marTop w:val="0"/>
      <w:marBottom w:val="0"/>
      <w:divBdr>
        <w:top w:val="none" w:sz="0" w:space="0" w:color="auto"/>
        <w:left w:val="none" w:sz="0" w:space="0" w:color="auto"/>
        <w:bottom w:val="none" w:sz="0" w:space="0" w:color="auto"/>
        <w:right w:val="none" w:sz="0" w:space="0" w:color="auto"/>
      </w:divBdr>
    </w:div>
    <w:div w:id="2062097505">
      <w:bodyDiv w:val="1"/>
      <w:marLeft w:val="0"/>
      <w:marRight w:val="0"/>
      <w:marTop w:val="0"/>
      <w:marBottom w:val="0"/>
      <w:divBdr>
        <w:top w:val="none" w:sz="0" w:space="0" w:color="auto"/>
        <w:left w:val="none" w:sz="0" w:space="0" w:color="auto"/>
        <w:bottom w:val="none" w:sz="0" w:space="0" w:color="auto"/>
        <w:right w:val="none" w:sz="0" w:space="0" w:color="auto"/>
      </w:divBdr>
    </w:div>
    <w:div w:id="2062629056">
      <w:bodyDiv w:val="1"/>
      <w:marLeft w:val="0"/>
      <w:marRight w:val="0"/>
      <w:marTop w:val="0"/>
      <w:marBottom w:val="0"/>
      <w:divBdr>
        <w:top w:val="none" w:sz="0" w:space="0" w:color="auto"/>
        <w:left w:val="none" w:sz="0" w:space="0" w:color="auto"/>
        <w:bottom w:val="none" w:sz="0" w:space="0" w:color="auto"/>
        <w:right w:val="none" w:sz="0" w:space="0" w:color="auto"/>
      </w:divBdr>
    </w:div>
    <w:div w:id="2063630259">
      <w:bodyDiv w:val="1"/>
      <w:marLeft w:val="0"/>
      <w:marRight w:val="0"/>
      <w:marTop w:val="0"/>
      <w:marBottom w:val="0"/>
      <w:divBdr>
        <w:top w:val="none" w:sz="0" w:space="0" w:color="auto"/>
        <w:left w:val="none" w:sz="0" w:space="0" w:color="auto"/>
        <w:bottom w:val="none" w:sz="0" w:space="0" w:color="auto"/>
        <w:right w:val="none" w:sz="0" w:space="0" w:color="auto"/>
      </w:divBdr>
    </w:div>
    <w:div w:id="2067027280">
      <w:bodyDiv w:val="1"/>
      <w:marLeft w:val="0"/>
      <w:marRight w:val="0"/>
      <w:marTop w:val="0"/>
      <w:marBottom w:val="0"/>
      <w:divBdr>
        <w:top w:val="none" w:sz="0" w:space="0" w:color="auto"/>
        <w:left w:val="none" w:sz="0" w:space="0" w:color="auto"/>
        <w:bottom w:val="none" w:sz="0" w:space="0" w:color="auto"/>
        <w:right w:val="none" w:sz="0" w:space="0" w:color="auto"/>
      </w:divBdr>
    </w:div>
    <w:div w:id="2067950749">
      <w:bodyDiv w:val="1"/>
      <w:marLeft w:val="0"/>
      <w:marRight w:val="0"/>
      <w:marTop w:val="0"/>
      <w:marBottom w:val="0"/>
      <w:divBdr>
        <w:top w:val="none" w:sz="0" w:space="0" w:color="auto"/>
        <w:left w:val="none" w:sz="0" w:space="0" w:color="auto"/>
        <w:bottom w:val="none" w:sz="0" w:space="0" w:color="auto"/>
        <w:right w:val="none" w:sz="0" w:space="0" w:color="auto"/>
      </w:divBdr>
    </w:div>
    <w:div w:id="2068722420">
      <w:bodyDiv w:val="1"/>
      <w:marLeft w:val="0"/>
      <w:marRight w:val="0"/>
      <w:marTop w:val="0"/>
      <w:marBottom w:val="0"/>
      <w:divBdr>
        <w:top w:val="none" w:sz="0" w:space="0" w:color="auto"/>
        <w:left w:val="none" w:sz="0" w:space="0" w:color="auto"/>
        <w:bottom w:val="none" w:sz="0" w:space="0" w:color="auto"/>
        <w:right w:val="none" w:sz="0" w:space="0" w:color="auto"/>
      </w:divBdr>
    </w:div>
    <w:div w:id="2068792962">
      <w:bodyDiv w:val="1"/>
      <w:marLeft w:val="0"/>
      <w:marRight w:val="0"/>
      <w:marTop w:val="0"/>
      <w:marBottom w:val="0"/>
      <w:divBdr>
        <w:top w:val="none" w:sz="0" w:space="0" w:color="auto"/>
        <w:left w:val="none" w:sz="0" w:space="0" w:color="auto"/>
        <w:bottom w:val="none" w:sz="0" w:space="0" w:color="auto"/>
        <w:right w:val="none" w:sz="0" w:space="0" w:color="auto"/>
      </w:divBdr>
    </w:div>
    <w:div w:id="2068795940">
      <w:bodyDiv w:val="1"/>
      <w:marLeft w:val="0"/>
      <w:marRight w:val="0"/>
      <w:marTop w:val="0"/>
      <w:marBottom w:val="0"/>
      <w:divBdr>
        <w:top w:val="none" w:sz="0" w:space="0" w:color="auto"/>
        <w:left w:val="none" w:sz="0" w:space="0" w:color="auto"/>
        <w:bottom w:val="none" w:sz="0" w:space="0" w:color="auto"/>
        <w:right w:val="none" w:sz="0" w:space="0" w:color="auto"/>
      </w:divBdr>
    </w:div>
    <w:div w:id="2068796148">
      <w:bodyDiv w:val="1"/>
      <w:marLeft w:val="0"/>
      <w:marRight w:val="0"/>
      <w:marTop w:val="0"/>
      <w:marBottom w:val="0"/>
      <w:divBdr>
        <w:top w:val="none" w:sz="0" w:space="0" w:color="auto"/>
        <w:left w:val="none" w:sz="0" w:space="0" w:color="auto"/>
        <w:bottom w:val="none" w:sz="0" w:space="0" w:color="auto"/>
        <w:right w:val="none" w:sz="0" w:space="0" w:color="auto"/>
      </w:divBdr>
    </w:div>
    <w:div w:id="2071030403">
      <w:bodyDiv w:val="1"/>
      <w:marLeft w:val="0"/>
      <w:marRight w:val="0"/>
      <w:marTop w:val="0"/>
      <w:marBottom w:val="0"/>
      <w:divBdr>
        <w:top w:val="none" w:sz="0" w:space="0" w:color="auto"/>
        <w:left w:val="none" w:sz="0" w:space="0" w:color="auto"/>
        <w:bottom w:val="none" w:sz="0" w:space="0" w:color="auto"/>
        <w:right w:val="none" w:sz="0" w:space="0" w:color="auto"/>
      </w:divBdr>
    </w:div>
    <w:div w:id="2071145633">
      <w:bodyDiv w:val="1"/>
      <w:marLeft w:val="0"/>
      <w:marRight w:val="0"/>
      <w:marTop w:val="0"/>
      <w:marBottom w:val="0"/>
      <w:divBdr>
        <w:top w:val="none" w:sz="0" w:space="0" w:color="auto"/>
        <w:left w:val="none" w:sz="0" w:space="0" w:color="auto"/>
        <w:bottom w:val="none" w:sz="0" w:space="0" w:color="auto"/>
        <w:right w:val="none" w:sz="0" w:space="0" w:color="auto"/>
      </w:divBdr>
    </w:div>
    <w:div w:id="2071224265">
      <w:bodyDiv w:val="1"/>
      <w:marLeft w:val="0"/>
      <w:marRight w:val="0"/>
      <w:marTop w:val="0"/>
      <w:marBottom w:val="0"/>
      <w:divBdr>
        <w:top w:val="none" w:sz="0" w:space="0" w:color="auto"/>
        <w:left w:val="none" w:sz="0" w:space="0" w:color="auto"/>
        <w:bottom w:val="none" w:sz="0" w:space="0" w:color="auto"/>
        <w:right w:val="none" w:sz="0" w:space="0" w:color="auto"/>
      </w:divBdr>
    </w:div>
    <w:div w:id="2072149100">
      <w:bodyDiv w:val="1"/>
      <w:marLeft w:val="0"/>
      <w:marRight w:val="0"/>
      <w:marTop w:val="0"/>
      <w:marBottom w:val="0"/>
      <w:divBdr>
        <w:top w:val="none" w:sz="0" w:space="0" w:color="auto"/>
        <w:left w:val="none" w:sz="0" w:space="0" w:color="auto"/>
        <w:bottom w:val="none" w:sz="0" w:space="0" w:color="auto"/>
        <w:right w:val="none" w:sz="0" w:space="0" w:color="auto"/>
      </w:divBdr>
    </w:div>
    <w:div w:id="2073382297">
      <w:bodyDiv w:val="1"/>
      <w:marLeft w:val="0"/>
      <w:marRight w:val="0"/>
      <w:marTop w:val="0"/>
      <w:marBottom w:val="0"/>
      <w:divBdr>
        <w:top w:val="none" w:sz="0" w:space="0" w:color="auto"/>
        <w:left w:val="none" w:sz="0" w:space="0" w:color="auto"/>
        <w:bottom w:val="none" w:sz="0" w:space="0" w:color="auto"/>
        <w:right w:val="none" w:sz="0" w:space="0" w:color="auto"/>
      </w:divBdr>
      <w:divsChild>
        <w:div w:id="16583087">
          <w:marLeft w:val="0"/>
          <w:marRight w:val="0"/>
          <w:marTop w:val="0"/>
          <w:marBottom w:val="0"/>
          <w:divBdr>
            <w:top w:val="none" w:sz="0" w:space="0" w:color="auto"/>
            <w:left w:val="none" w:sz="0" w:space="0" w:color="auto"/>
            <w:bottom w:val="none" w:sz="0" w:space="0" w:color="auto"/>
            <w:right w:val="none" w:sz="0" w:space="0" w:color="auto"/>
          </w:divBdr>
        </w:div>
        <w:div w:id="773789098">
          <w:marLeft w:val="0"/>
          <w:marRight w:val="0"/>
          <w:marTop w:val="0"/>
          <w:marBottom w:val="0"/>
          <w:divBdr>
            <w:top w:val="none" w:sz="0" w:space="0" w:color="auto"/>
            <w:left w:val="none" w:sz="0" w:space="0" w:color="auto"/>
            <w:bottom w:val="none" w:sz="0" w:space="0" w:color="auto"/>
            <w:right w:val="none" w:sz="0" w:space="0" w:color="auto"/>
          </w:divBdr>
        </w:div>
        <w:div w:id="792016186">
          <w:marLeft w:val="0"/>
          <w:marRight w:val="0"/>
          <w:marTop w:val="0"/>
          <w:marBottom w:val="0"/>
          <w:divBdr>
            <w:top w:val="none" w:sz="0" w:space="0" w:color="auto"/>
            <w:left w:val="none" w:sz="0" w:space="0" w:color="auto"/>
            <w:bottom w:val="none" w:sz="0" w:space="0" w:color="auto"/>
            <w:right w:val="none" w:sz="0" w:space="0" w:color="auto"/>
          </w:divBdr>
        </w:div>
      </w:divsChild>
    </w:div>
    <w:div w:id="2076076637">
      <w:bodyDiv w:val="1"/>
      <w:marLeft w:val="0"/>
      <w:marRight w:val="0"/>
      <w:marTop w:val="0"/>
      <w:marBottom w:val="0"/>
      <w:divBdr>
        <w:top w:val="none" w:sz="0" w:space="0" w:color="auto"/>
        <w:left w:val="none" w:sz="0" w:space="0" w:color="auto"/>
        <w:bottom w:val="none" w:sz="0" w:space="0" w:color="auto"/>
        <w:right w:val="none" w:sz="0" w:space="0" w:color="auto"/>
      </w:divBdr>
    </w:div>
    <w:div w:id="2076119787">
      <w:bodyDiv w:val="1"/>
      <w:marLeft w:val="0"/>
      <w:marRight w:val="0"/>
      <w:marTop w:val="0"/>
      <w:marBottom w:val="0"/>
      <w:divBdr>
        <w:top w:val="none" w:sz="0" w:space="0" w:color="auto"/>
        <w:left w:val="none" w:sz="0" w:space="0" w:color="auto"/>
        <w:bottom w:val="none" w:sz="0" w:space="0" w:color="auto"/>
        <w:right w:val="none" w:sz="0" w:space="0" w:color="auto"/>
      </w:divBdr>
    </w:div>
    <w:div w:id="2077320938">
      <w:bodyDiv w:val="1"/>
      <w:marLeft w:val="0"/>
      <w:marRight w:val="0"/>
      <w:marTop w:val="0"/>
      <w:marBottom w:val="0"/>
      <w:divBdr>
        <w:top w:val="none" w:sz="0" w:space="0" w:color="auto"/>
        <w:left w:val="none" w:sz="0" w:space="0" w:color="auto"/>
        <w:bottom w:val="none" w:sz="0" w:space="0" w:color="auto"/>
        <w:right w:val="none" w:sz="0" w:space="0" w:color="auto"/>
      </w:divBdr>
    </w:div>
    <w:div w:id="2077432032">
      <w:bodyDiv w:val="1"/>
      <w:marLeft w:val="0"/>
      <w:marRight w:val="0"/>
      <w:marTop w:val="0"/>
      <w:marBottom w:val="0"/>
      <w:divBdr>
        <w:top w:val="none" w:sz="0" w:space="0" w:color="auto"/>
        <w:left w:val="none" w:sz="0" w:space="0" w:color="auto"/>
        <w:bottom w:val="none" w:sz="0" w:space="0" w:color="auto"/>
        <w:right w:val="none" w:sz="0" w:space="0" w:color="auto"/>
      </w:divBdr>
    </w:div>
    <w:div w:id="2077975262">
      <w:bodyDiv w:val="1"/>
      <w:marLeft w:val="0"/>
      <w:marRight w:val="0"/>
      <w:marTop w:val="0"/>
      <w:marBottom w:val="0"/>
      <w:divBdr>
        <w:top w:val="none" w:sz="0" w:space="0" w:color="auto"/>
        <w:left w:val="none" w:sz="0" w:space="0" w:color="auto"/>
        <w:bottom w:val="none" w:sz="0" w:space="0" w:color="auto"/>
        <w:right w:val="none" w:sz="0" w:space="0" w:color="auto"/>
      </w:divBdr>
    </w:div>
    <w:div w:id="2078044890">
      <w:bodyDiv w:val="1"/>
      <w:marLeft w:val="0"/>
      <w:marRight w:val="0"/>
      <w:marTop w:val="0"/>
      <w:marBottom w:val="0"/>
      <w:divBdr>
        <w:top w:val="none" w:sz="0" w:space="0" w:color="auto"/>
        <w:left w:val="none" w:sz="0" w:space="0" w:color="auto"/>
        <w:bottom w:val="none" w:sz="0" w:space="0" w:color="auto"/>
        <w:right w:val="none" w:sz="0" w:space="0" w:color="auto"/>
      </w:divBdr>
    </w:div>
    <w:div w:id="2078093864">
      <w:bodyDiv w:val="1"/>
      <w:marLeft w:val="0"/>
      <w:marRight w:val="0"/>
      <w:marTop w:val="0"/>
      <w:marBottom w:val="0"/>
      <w:divBdr>
        <w:top w:val="none" w:sz="0" w:space="0" w:color="auto"/>
        <w:left w:val="none" w:sz="0" w:space="0" w:color="auto"/>
        <w:bottom w:val="none" w:sz="0" w:space="0" w:color="auto"/>
        <w:right w:val="none" w:sz="0" w:space="0" w:color="auto"/>
      </w:divBdr>
    </w:div>
    <w:div w:id="2078167461">
      <w:bodyDiv w:val="1"/>
      <w:marLeft w:val="0"/>
      <w:marRight w:val="0"/>
      <w:marTop w:val="0"/>
      <w:marBottom w:val="0"/>
      <w:divBdr>
        <w:top w:val="none" w:sz="0" w:space="0" w:color="auto"/>
        <w:left w:val="none" w:sz="0" w:space="0" w:color="auto"/>
        <w:bottom w:val="none" w:sz="0" w:space="0" w:color="auto"/>
        <w:right w:val="none" w:sz="0" w:space="0" w:color="auto"/>
      </w:divBdr>
    </w:div>
    <w:div w:id="2079982840">
      <w:bodyDiv w:val="1"/>
      <w:marLeft w:val="0"/>
      <w:marRight w:val="0"/>
      <w:marTop w:val="0"/>
      <w:marBottom w:val="0"/>
      <w:divBdr>
        <w:top w:val="none" w:sz="0" w:space="0" w:color="auto"/>
        <w:left w:val="none" w:sz="0" w:space="0" w:color="auto"/>
        <w:bottom w:val="none" w:sz="0" w:space="0" w:color="auto"/>
        <w:right w:val="none" w:sz="0" w:space="0" w:color="auto"/>
      </w:divBdr>
    </w:div>
    <w:div w:id="2080789694">
      <w:bodyDiv w:val="1"/>
      <w:marLeft w:val="0"/>
      <w:marRight w:val="0"/>
      <w:marTop w:val="0"/>
      <w:marBottom w:val="0"/>
      <w:divBdr>
        <w:top w:val="none" w:sz="0" w:space="0" w:color="auto"/>
        <w:left w:val="none" w:sz="0" w:space="0" w:color="auto"/>
        <w:bottom w:val="none" w:sz="0" w:space="0" w:color="auto"/>
        <w:right w:val="none" w:sz="0" w:space="0" w:color="auto"/>
      </w:divBdr>
    </w:div>
    <w:div w:id="2080862586">
      <w:bodyDiv w:val="1"/>
      <w:marLeft w:val="0"/>
      <w:marRight w:val="0"/>
      <w:marTop w:val="0"/>
      <w:marBottom w:val="0"/>
      <w:divBdr>
        <w:top w:val="none" w:sz="0" w:space="0" w:color="auto"/>
        <w:left w:val="none" w:sz="0" w:space="0" w:color="auto"/>
        <w:bottom w:val="none" w:sz="0" w:space="0" w:color="auto"/>
        <w:right w:val="none" w:sz="0" w:space="0" w:color="auto"/>
      </w:divBdr>
    </w:div>
    <w:div w:id="2080979202">
      <w:bodyDiv w:val="1"/>
      <w:marLeft w:val="0"/>
      <w:marRight w:val="0"/>
      <w:marTop w:val="0"/>
      <w:marBottom w:val="0"/>
      <w:divBdr>
        <w:top w:val="none" w:sz="0" w:space="0" w:color="auto"/>
        <w:left w:val="none" w:sz="0" w:space="0" w:color="auto"/>
        <w:bottom w:val="none" w:sz="0" w:space="0" w:color="auto"/>
        <w:right w:val="none" w:sz="0" w:space="0" w:color="auto"/>
      </w:divBdr>
    </w:div>
    <w:div w:id="2080981142">
      <w:bodyDiv w:val="1"/>
      <w:marLeft w:val="0"/>
      <w:marRight w:val="0"/>
      <w:marTop w:val="0"/>
      <w:marBottom w:val="0"/>
      <w:divBdr>
        <w:top w:val="none" w:sz="0" w:space="0" w:color="auto"/>
        <w:left w:val="none" w:sz="0" w:space="0" w:color="auto"/>
        <w:bottom w:val="none" w:sz="0" w:space="0" w:color="auto"/>
        <w:right w:val="none" w:sz="0" w:space="0" w:color="auto"/>
      </w:divBdr>
    </w:div>
    <w:div w:id="2081053102">
      <w:bodyDiv w:val="1"/>
      <w:marLeft w:val="0"/>
      <w:marRight w:val="0"/>
      <w:marTop w:val="0"/>
      <w:marBottom w:val="0"/>
      <w:divBdr>
        <w:top w:val="none" w:sz="0" w:space="0" w:color="auto"/>
        <w:left w:val="none" w:sz="0" w:space="0" w:color="auto"/>
        <w:bottom w:val="none" w:sz="0" w:space="0" w:color="auto"/>
        <w:right w:val="none" w:sz="0" w:space="0" w:color="auto"/>
      </w:divBdr>
    </w:div>
    <w:div w:id="2081751331">
      <w:bodyDiv w:val="1"/>
      <w:marLeft w:val="0"/>
      <w:marRight w:val="0"/>
      <w:marTop w:val="0"/>
      <w:marBottom w:val="0"/>
      <w:divBdr>
        <w:top w:val="none" w:sz="0" w:space="0" w:color="auto"/>
        <w:left w:val="none" w:sz="0" w:space="0" w:color="auto"/>
        <w:bottom w:val="none" w:sz="0" w:space="0" w:color="auto"/>
        <w:right w:val="none" w:sz="0" w:space="0" w:color="auto"/>
      </w:divBdr>
    </w:div>
    <w:div w:id="2083330345">
      <w:bodyDiv w:val="1"/>
      <w:marLeft w:val="0"/>
      <w:marRight w:val="0"/>
      <w:marTop w:val="0"/>
      <w:marBottom w:val="0"/>
      <w:divBdr>
        <w:top w:val="none" w:sz="0" w:space="0" w:color="auto"/>
        <w:left w:val="none" w:sz="0" w:space="0" w:color="auto"/>
        <w:bottom w:val="none" w:sz="0" w:space="0" w:color="auto"/>
        <w:right w:val="none" w:sz="0" w:space="0" w:color="auto"/>
      </w:divBdr>
    </w:div>
    <w:div w:id="2083479371">
      <w:bodyDiv w:val="1"/>
      <w:marLeft w:val="0"/>
      <w:marRight w:val="0"/>
      <w:marTop w:val="0"/>
      <w:marBottom w:val="0"/>
      <w:divBdr>
        <w:top w:val="none" w:sz="0" w:space="0" w:color="auto"/>
        <w:left w:val="none" w:sz="0" w:space="0" w:color="auto"/>
        <w:bottom w:val="none" w:sz="0" w:space="0" w:color="auto"/>
        <w:right w:val="none" w:sz="0" w:space="0" w:color="auto"/>
      </w:divBdr>
    </w:div>
    <w:div w:id="2083870016">
      <w:bodyDiv w:val="1"/>
      <w:marLeft w:val="0"/>
      <w:marRight w:val="0"/>
      <w:marTop w:val="0"/>
      <w:marBottom w:val="0"/>
      <w:divBdr>
        <w:top w:val="none" w:sz="0" w:space="0" w:color="auto"/>
        <w:left w:val="none" w:sz="0" w:space="0" w:color="auto"/>
        <w:bottom w:val="none" w:sz="0" w:space="0" w:color="auto"/>
        <w:right w:val="none" w:sz="0" w:space="0" w:color="auto"/>
      </w:divBdr>
    </w:div>
    <w:div w:id="2084334736">
      <w:bodyDiv w:val="1"/>
      <w:marLeft w:val="0"/>
      <w:marRight w:val="0"/>
      <w:marTop w:val="0"/>
      <w:marBottom w:val="0"/>
      <w:divBdr>
        <w:top w:val="none" w:sz="0" w:space="0" w:color="auto"/>
        <w:left w:val="none" w:sz="0" w:space="0" w:color="auto"/>
        <w:bottom w:val="none" w:sz="0" w:space="0" w:color="auto"/>
        <w:right w:val="none" w:sz="0" w:space="0" w:color="auto"/>
      </w:divBdr>
    </w:div>
    <w:div w:id="2085105681">
      <w:bodyDiv w:val="1"/>
      <w:marLeft w:val="0"/>
      <w:marRight w:val="0"/>
      <w:marTop w:val="0"/>
      <w:marBottom w:val="0"/>
      <w:divBdr>
        <w:top w:val="none" w:sz="0" w:space="0" w:color="auto"/>
        <w:left w:val="none" w:sz="0" w:space="0" w:color="auto"/>
        <w:bottom w:val="none" w:sz="0" w:space="0" w:color="auto"/>
        <w:right w:val="none" w:sz="0" w:space="0" w:color="auto"/>
      </w:divBdr>
    </w:div>
    <w:div w:id="2085224732">
      <w:bodyDiv w:val="1"/>
      <w:marLeft w:val="0"/>
      <w:marRight w:val="0"/>
      <w:marTop w:val="0"/>
      <w:marBottom w:val="0"/>
      <w:divBdr>
        <w:top w:val="none" w:sz="0" w:space="0" w:color="auto"/>
        <w:left w:val="none" w:sz="0" w:space="0" w:color="auto"/>
        <w:bottom w:val="none" w:sz="0" w:space="0" w:color="auto"/>
        <w:right w:val="none" w:sz="0" w:space="0" w:color="auto"/>
      </w:divBdr>
    </w:div>
    <w:div w:id="2085299198">
      <w:bodyDiv w:val="1"/>
      <w:marLeft w:val="0"/>
      <w:marRight w:val="0"/>
      <w:marTop w:val="0"/>
      <w:marBottom w:val="0"/>
      <w:divBdr>
        <w:top w:val="none" w:sz="0" w:space="0" w:color="auto"/>
        <w:left w:val="none" w:sz="0" w:space="0" w:color="auto"/>
        <w:bottom w:val="none" w:sz="0" w:space="0" w:color="auto"/>
        <w:right w:val="none" w:sz="0" w:space="0" w:color="auto"/>
      </w:divBdr>
    </w:div>
    <w:div w:id="2087336764">
      <w:bodyDiv w:val="1"/>
      <w:marLeft w:val="0"/>
      <w:marRight w:val="0"/>
      <w:marTop w:val="0"/>
      <w:marBottom w:val="0"/>
      <w:divBdr>
        <w:top w:val="none" w:sz="0" w:space="0" w:color="auto"/>
        <w:left w:val="none" w:sz="0" w:space="0" w:color="auto"/>
        <w:bottom w:val="none" w:sz="0" w:space="0" w:color="auto"/>
        <w:right w:val="none" w:sz="0" w:space="0" w:color="auto"/>
      </w:divBdr>
    </w:div>
    <w:div w:id="2087409671">
      <w:bodyDiv w:val="1"/>
      <w:marLeft w:val="0"/>
      <w:marRight w:val="0"/>
      <w:marTop w:val="0"/>
      <w:marBottom w:val="0"/>
      <w:divBdr>
        <w:top w:val="none" w:sz="0" w:space="0" w:color="auto"/>
        <w:left w:val="none" w:sz="0" w:space="0" w:color="auto"/>
        <w:bottom w:val="none" w:sz="0" w:space="0" w:color="auto"/>
        <w:right w:val="none" w:sz="0" w:space="0" w:color="auto"/>
      </w:divBdr>
    </w:div>
    <w:div w:id="2087606145">
      <w:bodyDiv w:val="1"/>
      <w:marLeft w:val="0"/>
      <w:marRight w:val="0"/>
      <w:marTop w:val="0"/>
      <w:marBottom w:val="0"/>
      <w:divBdr>
        <w:top w:val="none" w:sz="0" w:space="0" w:color="auto"/>
        <w:left w:val="none" w:sz="0" w:space="0" w:color="auto"/>
        <w:bottom w:val="none" w:sz="0" w:space="0" w:color="auto"/>
        <w:right w:val="none" w:sz="0" w:space="0" w:color="auto"/>
      </w:divBdr>
    </w:div>
    <w:div w:id="2088646353">
      <w:bodyDiv w:val="1"/>
      <w:marLeft w:val="0"/>
      <w:marRight w:val="0"/>
      <w:marTop w:val="0"/>
      <w:marBottom w:val="0"/>
      <w:divBdr>
        <w:top w:val="none" w:sz="0" w:space="0" w:color="auto"/>
        <w:left w:val="none" w:sz="0" w:space="0" w:color="auto"/>
        <w:bottom w:val="none" w:sz="0" w:space="0" w:color="auto"/>
        <w:right w:val="none" w:sz="0" w:space="0" w:color="auto"/>
      </w:divBdr>
    </w:div>
    <w:div w:id="2088651155">
      <w:bodyDiv w:val="1"/>
      <w:marLeft w:val="0"/>
      <w:marRight w:val="0"/>
      <w:marTop w:val="0"/>
      <w:marBottom w:val="0"/>
      <w:divBdr>
        <w:top w:val="none" w:sz="0" w:space="0" w:color="auto"/>
        <w:left w:val="none" w:sz="0" w:space="0" w:color="auto"/>
        <w:bottom w:val="none" w:sz="0" w:space="0" w:color="auto"/>
        <w:right w:val="none" w:sz="0" w:space="0" w:color="auto"/>
      </w:divBdr>
    </w:div>
    <w:div w:id="2088766813">
      <w:bodyDiv w:val="1"/>
      <w:marLeft w:val="0"/>
      <w:marRight w:val="0"/>
      <w:marTop w:val="0"/>
      <w:marBottom w:val="0"/>
      <w:divBdr>
        <w:top w:val="none" w:sz="0" w:space="0" w:color="auto"/>
        <w:left w:val="none" w:sz="0" w:space="0" w:color="auto"/>
        <w:bottom w:val="none" w:sz="0" w:space="0" w:color="auto"/>
        <w:right w:val="none" w:sz="0" w:space="0" w:color="auto"/>
      </w:divBdr>
    </w:div>
    <w:div w:id="2090929175">
      <w:bodyDiv w:val="1"/>
      <w:marLeft w:val="0"/>
      <w:marRight w:val="0"/>
      <w:marTop w:val="0"/>
      <w:marBottom w:val="0"/>
      <w:divBdr>
        <w:top w:val="none" w:sz="0" w:space="0" w:color="auto"/>
        <w:left w:val="none" w:sz="0" w:space="0" w:color="auto"/>
        <w:bottom w:val="none" w:sz="0" w:space="0" w:color="auto"/>
        <w:right w:val="none" w:sz="0" w:space="0" w:color="auto"/>
      </w:divBdr>
    </w:div>
    <w:div w:id="2091925845">
      <w:bodyDiv w:val="1"/>
      <w:marLeft w:val="0"/>
      <w:marRight w:val="0"/>
      <w:marTop w:val="0"/>
      <w:marBottom w:val="0"/>
      <w:divBdr>
        <w:top w:val="none" w:sz="0" w:space="0" w:color="auto"/>
        <w:left w:val="none" w:sz="0" w:space="0" w:color="auto"/>
        <w:bottom w:val="none" w:sz="0" w:space="0" w:color="auto"/>
        <w:right w:val="none" w:sz="0" w:space="0" w:color="auto"/>
      </w:divBdr>
    </w:div>
    <w:div w:id="2093509131">
      <w:bodyDiv w:val="1"/>
      <w:marLeft w:val="0"/>
      <w:marRight w:val="0"/>
      <w:marTop w:val="0"/>
      <w:marBottom w:val="0"/>
      <w:divBdr>
        <w:top w:val="none" w:sz="0" w:space="0" w:color="auto"/>
        <w:left w:val="none" w:sz="0" w:space="0" w:color="auto"/>
        <w:bottom w:val="none" w:sz="0" w:space="0" w:color="auto"/>
        <w:right w:val="none" w:sz="0" w:space="0" w:color="auto"/>
      </w:divBdr>
    </w:div>
    <w:div w:id="2093772378">
      <w:bodyDiv w:val="1"/>
      <w:marLeft w:val="0"/>
      <w:marRight w:val="0"/>
      <w:marTop w:val="0"/>
      <w:marBottom w:val="0"/>
      <w:divBdr>
        <w:top w:val="none" w:sz="0" w:space="0" w:color="auto"/>
        <w:left w:val="none" w:sz="0" w:space="0" w:color="auto"/>
        <w:bottom w:val="none" w:sz="0" w:space="0" w:color="auto"/>
        <w:right w:val="none" w:sz="0" w:space="0" w:color="auto"/>
      </w:divBdr>
    </w:div>
    <w:div w:id="2094935640">
      <w:bodyDiv w:val="1"/>
      <w:marLeft w:val="0"/>
      <w:marRight w:val="0"/>
      <w:marTop w:val="0"/>
      <w:marBottom w:val="0"/>
      <w:divBdr>
        <w:top w:val="none" w:sz="0" w:space="0" w:color="auto"/>
        <w:left w:val="none" w:sz="0" w:space="0" w:color="auto"/>
        <w:bottom w:val="none" w:sz="0" w:space="0" w:color="auto"/>
        <w:right w:val="none" w:sz="0" w:space="0" w:color="auto"/>
      </w:divBdr>
    </w:div>
    <w:div w:id="2096974560">
      <w:bodyDiv w:val="1"/>
      <w:marLeft w:val="0"/>
      <w:marRight w:val="0"/>
      <w:marTop w:val="0"/>
      <w:marBottom w:val="0"/>
      <w:divBdr>
        <w:top w:val="none" w:sz="0" w:space="0" w:color="auto"/>
        <w:left w:val="none" w:sz="0" w:space="0" w:color="auto"/>
        <w:bottom w:val="none" w:sz="0" w:space="0" w:color="auto"/>
        <w:right w:val="none" w:sz="0" w:space="0" w:color="auto"/>
      </w:divBdr>
    </w:div>
    <w:div w:id="2097020975">
      <w:bodyDiv w:val="1"/>
      <w:marLeft w:val="0"/>
      <w:marRight w:val="0"/>
      <w:marTop w:val="0"/>
      <w:marBottom w:val="0"/>
      <w:divBdr>
        <w:top w:val="none" w:sz="0" w:space="0" w:color="auto"/>
        <w:left w:val="none" w:sz="0" w:space="0" w:color="auto"/>
        <w:bottom w:val="none" w:sz="0" w:space="0" w:color="auto"/>
        <w:right w:val="none" w:sz="0" w:space="0" w:color="auto"/>
      </w:divBdr>
    </w:div>
    <w:div w:id="2099014705">
      <w:bodyDiv w:val="1"/>
      <w:marLeft w:val="0"/>
      <w:marRight w:val="0"/>
      <w:marTop w:val="0"/>
      <w:marBottom w:val="0"/>
      <w:divBdr>
        <w:top w:val="none" w:sz="0" w:space="0" w:color="auto"/>
        <w:left w:val="none" w:sz="0" w:space="0" w:color="auto"/>
        <w:bottom w:val="none" w:sz="0" w:space="0" w:color="auto"/>
        <w:right w:val="none" w:sz="0" w:space="0" w:color="auto"/>
      </w:divBdr>
    </w:div>
    <w:div w:id="2099398014">
      <w:bodyDiv w:val="1"/>
      <w:marLeft w:val="0"/>
      <w:marRight w:val="0"/>
      <w:marTop w:val="0"/>
      <w:marBottom w:val="0"/>
      <w:divBdr>
        <w:top w:val="none" w:sz="0" w:space="0" w:color="auto"/>
        <w:left w:val="none" w:sz="0" w:space="0" w:color="auto"/>
        <w:bottom w:val="none" w:sz="0" w:space="0" w:color="auto"/>
        <w:right w:val="none" w:sz="0" w:space="0" w:color="auto"/>
      </w:divBdr>
    </w:div>
    <w:div w:id="2099985506">
      <w:bodyDiv w:val="1"/>
      <w:marLeft w:val="0"/>
      <w:marRight w:val="0"/>
      <w:marTop w:val="0"/>
      <w:marBottom w:val="0"/>
      <w:divBdr>
        <w:top w:val="none" w:sz="0" w:space="0" w:color="auto"/>
        <w:left w:val="none" w:sz="0" w:space="0" w:color="auto"/>
        <w:bottom w:val="none" w:sz="0" w:space="0" w:color="auto"/>
        <w:right w:val="none" w:sz="0" w:space="0" w:color="auto"/>
      </w:divBdr>
    </w:div>
    <w:div w:id="2100519494">
      <w:bodyDiv w:val="1"/>
      <w:marLeft w:val="0"/>
      <w:marRight w:val="0"/>
      <w:marTop w:val="0"/>
      <w:marBottom w:val="0"/>
      <w:divBdr>
        <w:top w:val="none" w:sz="0" w:space="0" w:color="auto"/>
        <w:left w:val="none" w:sz="0" w:space="0" w:color="auto"/>
        <w:bottom w:val="none" w:sz="0" w:space="0" w:color="auto"/>
        <w:right w:val="none" w:sz="0" w:space="0" w:color="auto"/>
      </w:divBdr>
    </w:div>
    <w:div w:id="2100564615">
      <w:bodyDiv w:val="1"/>
      <w:marLeft w:val="0"/>
      <w:marRight w:val="0"/>
      <w:marTop w:val="0"/>
      <w:marBottom w:val="0"/>
      <w:divBdr>
        <w:top w:val="none" w:sz="0" w:space="0" w:color="auto"/>
        <w:left w:val="none" w:sz="0" w:space="0" w:color="auto"/>
        <w:bottom w:val="none" w:sz="0" w:space="0" w:color="auto"/>
        <w:right w:val="none" w:sz="0" w:space="0" w:color="auto"/>
      </w:divBdr>
    </w:div>
    <w:div w:id="2100832017">
      <w:bodyDiv w:val="1"/>
      <w:marLeft w:val="0"/>
      <w:marRight w:val="0"/>
      <w:marTop w:val="0"/>
      <w:marBottom w:val="0"/>
      <w:divBdr>
        <w:top w:val="none" w:sz="0" w:space="0" w:color="auto"/>
        <w:left w:val="none" w:sz="0" w:space="0" w:color="auto"/>
        <w:bottom w:val="none" w:sz="0" w:space="0" w:color="auto"/>
        <w:right w:val="none" w:sz="0" w:space="0" w:color="auto"/>
      </w:divBdr>
    </w:div>
    <w:div w:id="2101102892">
      <w:bodyDiv w:val="1"/>
      <w:marLeft w:val="0"/>
      <w:marRight w:val="0"/>
      <w:marTop w:val="0"/>
      <w:marBottom w:val="0"/>
      <w:divBdr>
        <w:top w:val="none" w:sz="0" w:space="0" w:color="auto"/>
        <w:left w:val="none" w:sz="0" w:space="0" w:color="auto"/>
        <w:bottom w:val="none" w:sz="0" w:space="0" w:color="auto"/>
        <w:right w:val="none" w:sz="0" w:space="0" w:color="auto"/>
      </w:divBdr>
    </w:div>
    <w:div w:id="2101564545">
      <w:bodyDiv w:val="1"/>
      <w:marLeft w:val="0"/>
      <w:marRight w:val="0"/>
      <w:marTop w:val="0"/>
      <w:marBottom w:val="0"/>
      <w:divBdr>
        <w:top w:val="none" w:sz="0" w:space="0" w:color="auto"/>
        <w:left w:val="none" w:sz="0" w:space="0" w:color="auto"/>
        <w:bottom w:val="none" w:sz="0" w:space="0" w:color="auto"/>
        <w:right w:val="none" w:sz="0" w:space="0" w:color="auto"/>
      </w:divBdr>
    </w:div>
    <w:div w:id="2101871977">
      <w:bodyDiv w:val="1"/>
      <w:marLeft w:val="0"/>
      <w:marRight w:val="0"/>
      <w:marTop w:val="0"/>
      <w:marBottom w:val="0"/>
      <w:divBdr>
        <w:top w:val="none" w:sz="0" w:space="0" w:color="auto"/>
        <w:left w:val="none" w:sz="0" w:space="0" w:color="auto"/>
        <w:bottom w:val="none" w:sz="0" w:space="0" w:color="auto"/>
        <w:right w:val="none" w:sz="0" w:space="0" w:color="auto"/>
      </w:divBdr>
    </w:div>
    <w:div w:id="2102792417">
      <w:bodyDiv w:val="1"/>
      <w:marLeft w:val="0"/>
      <w:marRight w:val="0"/>
      <w:marTop w:val="0"/>
      <w:marBottom w:val="0"/>
      <w:divBdr>
        <w:top w:val="none" w:sz="0" w:space="0" w:color="auto"/>
        <w:left w:val="none" w:sz="0" w:space="0" w:color="auto"/>
        <w:bottom w:val="none" w:sz="0" w:space="0" w:color="auto"/>
        <w:right w:val="none" w:sz="0" w:space="0" w:color="auto"/>
      </w:divBdr>
    </w:div>
    <w:div w:id="2103184857">
      <w:bodyDiv w:val="1"/>
      <w:marLeft w:val="0"/>
      <w:marRight w:val="0"/>
      <w:marTop w:val="0"/>
      <w:marBottom w:val="0"/>
      <w:divBdr>
        <w:top w:val="none" w:sz="0" w:space="0" w:color="auto"/>
        <w:left w:val="none" w:sz="0" w:space="0" w:color="auto"/>
        <w:bottom w:val="none" w:sz="0" w:space="0" w:color="auto"/>
        <w:right w:val="none" w:sz="0" w:space="0" w:color="auto"/>
      </w:divBdr>
    </w:div>
    <w:div w:id="2103447772">
      <w:bodyDiv w:val="1"/>
      <w:marLeft w:val="0"/>
      <w:marRight w:val="0"/>
      <w:marTop w:val="0"/>
      <w:marBottom w:val="0"/>
      <w:divBdr>
        <w:top w:val="none" w:sz="0" w:space="0" w:color="auto"/>
        <w:left w:val="none" w:sz="0" w:space="0" w:color="auto"/>
        <w:bottom w:val="none" w:sz="0" w:space="0" w:color="auto"/>
        <w:right w:val="none" w:sz="0" w:space="0" w:color="auto"/>
      </w:divBdr>
    </w:div>
    <w:div w:id="2104497492">
      <w:bodyDiv w:val="1"/>
      <w:marLeft w:val="0"/>
      <w:marRight w:val="0"/>
      <w:marTop w:val="0"/>
      <w:marBottom w:val="0"/>
      <w:divBdr>
        <w:top w:val="none" w:sz="0" w:space="0" w:color="auto"/>
        <w:left w:val="none" w:sz="0" w:space="0" w:color="auto"/>
        <w:bottom w:val="none" w:sz="0" w:space="0" w:color="auto"/>
        <w:right w:val="none" w:sz="0" w:space="0" w:color="auto"/>
      </w:divBdr>
    </w:div>
    <w:div w:id="2105303198">
      <w:bodyDiv w:val="1"/>
      <w:marLeft w:val="0"/>
      <w:marRight w:val="0"/>
      <w:marTop w:val="0"/>
      <w:marBottom w:val="0"/>
      <w:divBdr>
        <w:top w:val="none" w:sz="0" w:space="0" w:color="auto"/>
        <w:left w:val="none" w:sz="0" w:space="0" w:color="auto"/>
        <w:bottom w:val="none" w:sz="0" w:space="0" w:color="auto"/>
        <w:right w:val="none" w:sz="0" w:space="0" w:color="auto"/>
      </w:divBdr>
    </w:div>
    <w:div w:id="2105958947">
      <w:bodyDiv w:val="1"/>
      <w:marLeft w:val="0"/>
      <w:marRight w:val="0"/>
      <w:marTop w:val="0"/>
      <w:marBottom w:val="0"/>
      <w:divBdr>
        <w:top w:val="none" w:sz="0" w:space="0" w:color="auto"/>
        <w:left w:val="none" w:sz="0" w:space="0" w:color="auto"/>
        <w:bottom w:val="none" w:sz="0" w:space="0" w:color="auto"/>
        <w:right w:val="none" w:sz="0" w:space="0" w:color="auto"/>
      </w:divBdr>
    </w:div>
    <w:div w:id="2107382435">
      <w:bodyDiv w:val="1"/>
      <w:marLeft w:val="0"/>
      <w:marRight w:val="0"/>
      <w:marTop w:val="0"/>
      <w:marBottom w:val="0"/>
      <w:divBdr>
        <w:top w:val="none" w:sz="0" w:space="0" w:color="auto"/>
        <w:left w:val="none" w:sz="0" w:space="0" w:color="auto"/>
        <w:bottom w:val="none" w:sz="0" w:space="0" w:color="auto"/>
        <w:right w:val="none" w:sz="0" w:space="0" w:color="auto"/>
      </w:divBdr>
    </w:div>
    <w:div w:id="2107530485">
      <w:bodyDiv w:val="1"/>
      <w:marLeft w:val="0"/>
      <w:marRight w:val="0"/>
      <w:marTop w:val="0"/>
      <w:marBottom w:val="0"/>
      <w:divBdr>
        <w:top w:val="none" w:sz="0" w:space="0" w:color="auto"/>
        <w:left w:val="none" w:sz="0" w:space="0" w:color="auto"/>
        <w:bottom w:val="none" w:sz="0" w:space="0" w:color="auto"/>
        <w:right w:val="none" w:sz="0" w:space="0" w:color="auto"/>
      </w:divBdr>
    </w:div>
    <w:div w:id="2108033560">
      <w:bodyDiv w:val="1"/>
      <w:marLeft w:val="0"/>
      <w:marRight w:val="0"/>
      <w:marTop w:val="0"/>
      <w:marBottom w:val="0"/>
      <w:divBdr>
        <w:top w:val="none" w:sz="0" w:space="0" w:color="auto"/>
        <w:left w:val="none" w:sz="0" w:space="0" w:color="auto"/>
        <w:bottom w:val="none" w:sz="0" w:space="0" w:color="auto"/>
        <w:right w:val="none" w:sz="0" w:space="0" w:color="auto"/>
      </w:divBdr>
    </w:div>
    <w:div w:id="2110857175">
      <w:bodyDiv w:val="1"/>
      <w:marLeft w:val="0"/>
      <w:marRight w:val="0"/>
      <w:marTop w:val="0"/>
      <w:marBottom w:val="0"/>
      <w:divBdr>
        <w:top w:val="none" w:sz="0" w:space="0" w:color="auto"/>
        <w:left w:val="none" w:sz="0" w:space="0" w:color="auto"/>
        <w:bottom w:val="none" w:sz="0" w:space="0" w:color="auto"/>
        <w:right w:val="none" w:sz="0" w:space="0" w:color="auto"/>
      </w:divBdr>
    </w:div>
    <w:div w:id="2111047443">
      <w:bodyDiv w:val="1"/>
      <w:marLeft w:val="0"/>
      <w:marRight w:val="0"/>
      <w:marTop w:val="0"/>
      <w:marBottom w:val="0"/>
      <w:divBdr>
        <w:top w:val="none" w:sz="0" w:space="0" w:color="auto"/>
        <w:left w:val="none" w:sz="0" w:space="0" w:color="auto"/>
        <w:bottom w:val="none" w:sz="0" w:space="0" w:color="auto"/>
        <w:right w:val="none" w:sz="0" w:space="0" w:color="auto"/>
      </w:divBdr>
    </w:div>
    <w:div w:id="2111775772">
      <w:bodyDiv w:val="1"/>
      <w:marLeft w:val="0"/>
      <w:marRight w:val="0"/>
      <w:marTop w:val="0"/>
      <w:marBottom w:val="0"/>
      <w:divBdr>
        <w:top w:val="none" w:sz="0" w:space="0" w:color="auto"/>
        <w:left w:val="none" w:sz="0" w:space="0" w:color="auto"/>
        <w:bottom w:val="none" w:sz="0" w:space="0" w:color="auto"/>
        <w:right w:val="none" w:sz="0" w:space="0" w:color="auto"/>
      </w:divBdr>
    </w:div>
    <w:div w:id="2111779170">
      <w:bodyDiv w:val="1"/>
      <w:marLeft w:val="0"/>
      <w:marRight w:val="0"/>
      <w:marTop w:val="0"/>
      <w:marBottom w:val="0"/>
      <w:divBdr>
        <w:top w:val="none" w:sz="0" w:space="0" w:color="auto"/>
        <w:left w:val="none" w:sz="0" w:space="0" w:color="auto"/>
        <w:bottom w:val="none" w:sz="0" w:space="0" w:color="auto"/>
        <w:right w:val="none" w:sz="0" w:space="0" w:color="auto"/>
      </w:divBdr>
    </w:div>
    <w:div w:id="2113932514">
      <w:bodyDiv w:val="1"/>
      <w:marLeft w:val="0"/>
      <w:marRight w:val="0"/>
      <w:marTop w:val="0"/>
      <w:marBottom w:val="0"/>
      <w:divBdr>
        <w:top w:val="none" w:sz="0" w:space="0" w:color="auto"/>
        <w:left w:val="none" w:sz="0" w:space="0" w:color="auto"/>
        <w:bottom w:val="none" w:sz="0" w:space="0" w:color="auto"/>
        <w:right w:val="none" w:sz="0" w:space="0" w:color="auto"/>
      </w:divBdr>
    </w:div>
    <w:div w:id="2115244061">
      <w:bodyDiv w:val="1"/>
      <w:marLeft w:val="0"/>
      <w:marRight w:val="0"/>
      <w:marTop w:val="0"/>
      <w:marBottom w:val="0"/>
      <w:divBdr>
        <w:top w:val="none" w:sz="0" w:space="0" w:color="auto"/>
        <w:left w:val="none" w:sz="0" w:space="0" w:color="auto"/>
        <w:bottom w:val="none" w:sz="0" w:space="0" w:color="auto"/>
        <w:right w:val="none" w:sz="0" w:space="0" w:color="auto"/>
      </w:divBdr>
    </w:div>
    <w:div w:id="2118256472">
      <w:bodyDiv w:val="1"/>
      <w:marLeft w:val="0"/>
      <w:marRight w:val="0"/>
      <w:marTop w:val="0"/>
      <w:marBottom w:val="0"/>
      <w:divBdr>
        <w:top w:val="none" w:sz="0" w:space="0" w:color="auto"/>
        <w:left w:val="none" w:sz="0" w:space="0" w:color="auto"/>
        <w:bottom w:val="none" w:sz="0" w:space="0" w:color="auto"/>
        <w:right w:val="none" w:sz="0" w:space="0" w:color="auto"/>
      </w:divBdr>
    </w:div>
    <w:div w:id="2120297177">
      <w:bodyDiv w:val="1"/>
      <w:marLeft w:val="0"/>
      <w:marRight w:val="0"/>
      <w:marTop w:val="0"/>
      <w:marBottom w:val="0"/>
      <w:divBdr>
        <w:top w:val="none" w:sz="0" w:space="0" w:color="auto"/>
        <w:left w:val="none" w:sz="0" w:space="0" w:color="auto"/>
        <w:bottom w:val="none" w:sz="0" w:space="0" w:color="auto"/>
        <w:right w:val="none" w:sz="0" w:space="0" w:color="auto"/>
      </w:divBdr>
    </w:div>
    <w:div w:id="2120417744">
      <w:bodyDiv w:val="1"/>
      <w:marLeft w:val="0"/>
      <w:marRight w:val="0"/>
      <w:marTop w:val="0"/>
      <w:marBottom w:val="0"/>
      <w:divBdr>
        <w:top w:val="none" w:sz="0" w:space="0" w:color="auto"/>
        <w:left w:val="none" w:sz="0" w:space="0" w:color="auto"/>
        <w:bottom w:val="none" w:sz="0" w:space="0" w:color="auto"/>
        <w:right w:val="none" w:sz="0" w:space="0" w:color="auto"/>
      </w:divBdr>
    </w:div>
    <w:div w:id="2120444021">
      <w:bodyDiv w:val="1"/>
      <w:marLeft w:val="0"/>
      <w:marRight w:val="0"/>
      <w:marTop w:val="0"/>
      <w:marBottom w:val="0"/>
      <w:divBdr>
        <w:top w:val="none" w:sz="0" w:space="0" w:color="auto"/>
        <w:left w:val="none" w:sz="0" w:space="0" w:color="auto"/>
        <w:bottom w:val="none" w:sz="0" w:space="0" w:color="auto"/>
        <w:right w:val="none" w:sz="0" w:space="0" w:color="auto"/>
      </w:divBdr>
    </w:div>
    <w:div w:id="2120954613">
      <w:bodyDiv w:val="1"/>
      <w:marLeft w:val="0"/>
      <w:marRight w:val="0"/>
      <w:marTop w:val="0"/>
      <w:marBottom w:val="0"/>
      <w:divBdr>
        <w:top w:val="none" w:sz="0" w:space="0" w:color="auto"/>
        <w:left w:val="none" w:sz="0" w:space="0" w:color="auto"/>
        <w:bottom w:val="none" w:sz="0" w:space="0" w:color="auto"/>
        <w:right w:val="none" w:sz="0" w:space="0" w:color="auto"/>
      </w:divBdr>
    </w:div>
    <w:div w:id="2122608472">
      <w:bodyDiv w:val="1"/>
      <w:marLeft w:val="0"/>
      <w:marRight w:val="0"/>
      <w:marTop w:val="0"/>
      <w:marBottom w:val="0"/>
      <w:divBdr>
        <w:top w:val="none" w:sz="0" w:space="0" w:color="auto"/>
        <w:left w:val="none" w:sz="0" w:space="0" w:color="auto"/>
        <w:bottom w:val="none" w:sz="0" w:space="0" w:color="auto"/>
        <w:right w:val="none" w:sz="0" w:space="0" w:color="auto"/>
      </w:divBdr>
    </w:div>
    <w:div w:id="2123912150">
      <w:bodyDiv w:val="1"/>
      <w:marLeft w:val="0"/>
      <w:marRight w:val="0"/>
      <w:marTop w:val="0"/>
      <w:marBottom w:val="0"/>
      <w:divBdr>
        <w:top w:val="none" w:sz="0" w:space="0" w:color="auto"/>
        <w:left w:val="none" w:sz="0" w:space="0" w:color="auto"/>
        <w:bottom w:val="none" w:sz="0" w:space="0" w:color="auto"/>
        <w:right w:val="none" w:sz="0" w:space="0" w:color="auto"/>
      </w:divBdr>
    </w:div>
    <w:div w:id="2125223999">
      <w:bodyDiv w:val="1"/>
      <w:marLeft w:val="0"/>
      <w:marRight w:val="0"/>
      <w:marTop w:val="0"/>
      <w:marBottom w:val="0"/>
      <w:divBdr>
        <w:top w:val="none" w:sz="0" w:space="0" w:color="auto"/>
        <w:left w:val="none" w:sz="0" w:space="0" w:color="auto"/>
        <w:bottom w:val="none" w:sz="0" w:space="0" w:color="auto"/>
        <w:right w:val="none" w:sz="0" w:space="0" w:color="auto"/>
      </w:divBdr>
    </w:div>
    <w:div w:id="2127430532">
      <w:bodyDiv w:val="1"/>
      <w:marLeft w:val="0"/>
      <w:marRight w:val="0"/>
      <w:marTop w:val="0"/>
      <w:marBottom w:val="0"/>
      <w:divBdr>
        <w:top w:val="none" w:sz="0" w:space="0" w:color="auto"/>
        <w:left w:val="none" w:sz="0" w:space="0" w:color="auto"/>
        <w:bottom w:val="none" w:sz="0" w:space="0" w:color="auto"/>
        <w:right w:val="none" w:sz="0" w:space="0" w:color="auto"/>
      </w:divBdr>
    </w:div>
    <w:div w:id="2128967544">
      <w:bodyDiv w:val="1"/>
      <w:marLeft w:val="0"/>
      <w:marRight w:val="0"/>
      <w:marTop w:val="0"/>
      <w:marBottom w:val="0"/>
      <w:divBdr>
        <w:top w:val="none" w:sz="0" w:space="0" w:color="auto"/>
        <w:left w:val="none" w:sz="0" w:space="0" w:color="auto"/>
        <w:bottom w:val="none" w:sz="0" w:space="0" w:color="auto"/>
        <w:right w:val="none" w:sz="0" w:space="0" w:color="auto"/>
      </w:divBdr>
    </w:div>
    <w:div w:id="2131124880">
      <w:bodyDiv w:val="1"/>
      <w:marLeft w:val="0"/>
      <w:marRight w:val="0"/>
      <w:marTop w:val="0"/>
      <w:marBottom w:val="0"/>
      <w:divBdr>
        <w:top w:val="none" w:sz="0" w:space="0" w:color="auto"/>
        <w:left w:val="none" w:sz="0" w:space="0" w:color="auto"/>
        <w:bottom w:val="none" w:sz="0" w:space="0" w:color="auto"/>
        <w:right w:val="none" w:sz="0" w:space="0" w:color="auto"/>
      </w:divBdr>
    </w:div>
    <w:div w:id="2133550907">
      <w:bodyDiv w:val="1"/>
      <w:marLeft w:val="0"/>
      <w:marRight w:val="0"/>
      <w:marTop w:val="0"/>
      <w:marBottom w:val="0"/>
      <w:divBdr>
        <w:top w:val="none" w:sz="0" w:space="0" w:color="auto"/>
        <w:left w:val="none" w:sz="0" w:space="0" w:color="auto"/>
        <w:bottom w:val="none" w:sz="0" w:space="0" w:color="auto"/>
        <w:right w:val="none" w:sz="0" w:space="0" w:color="auto"/>
      </w:divBdr>
    </w:div>
    <w:div w:id="2133553816">
      <w:bodyDiv w:val="1"/>
      <w:marLeft w:val="0"/>
      <w:marRight w:val="0"/>
      <w:marTop w:val="0"/>
      <w:marBottom w:val="0"/>
      <w:divBdr>
        <w:top w:val="none" w:sz="0" w:space="0" w:color="auto"/>
        <w:left w:val="none" w:sz="0" w:space="0" w:color="auto"/>
        <w:bottom w:val="none" w:sz="0" w:space="0" w:color="auto"/>
        <w:right w:val="none" w:sz="0" w:space="0" w:color="auto"/>
      </w:divBdr>
    </w:div>
    <w:div w:id="2133590819">
      <w:bodyDiv w:val="1"/>
      <w:marLeft w:val="0"/>
      <w:marRight w:val="0"/>
      <w:marTop w:val="0"/>
      <w:marBottom w:val="0"/>
      <w:divBdr>
        <w:top w:val="none" w:sz="0" w:space="0" w:color="auto"/>
        <w:left w:val="none" w:sz="0" w:space="0" w:color="auto"/>
        <w:bottom w:val="none" w:sz="0" w:space="0" w:color="auto"/>
        <w:right w:val="none" w:sz="0" w:space="0" w:color="auto"/>
      </w:divBdr>
    </w:div>
    <w:div w:id="2134975260">
      <w:bodyDiv w:val="1"/>
      <w:marLeft w:val="0"/>
      <w:marRight w:val="0"/>
      <w:marTop w:val="0"/>
      <w:marBottom w:val="0"/>
      <w:divBdr>
        <w:top w:val="none" w:sz="0" w:space="0" w:color="auto"/>
        <w:left w:val="none" w:sz="0" w:space="0" w:color="auto"/>
        <w:bottom w:val="none" w:sz="0" w:space="0" w:color="auto"/>
        <w:right w:val="none" w:sz="0" w:space="0" w:color="auto"/>
      </w:divBdr>
    </w:div>
    <w:div w:id="2135052899">
      <w:bodyDiv w:val="1"/>
      <w:marLeft w:val="0"/>
      <w:marRight w:val="0"/>
      <w:marTop w:val="0"/>
      <w:marBottom w:val="0"/>
      <w:divBdr>
        <w:top w:val="none" w:sz="0" w:space="0" w:color="auto"/>
        <w:left w:val="none" w:sz="0" w:space="0" w:color="auto"/>
        <w:bottom w:val="none" w:sz="0" w:space="0" w:color="auto"/>
        <w:right w:val="none" w:sz="0" w:space="0" w:color="auto"/>
      </w:divBdr>
    </w:div>
    <w:div w:id="2141727116">
      <w:bodyDiv w:val="1"/>
      <w:marLeft w:val="0"/>
      <w:marRight w:val="0"/>
      <w:marTop w:val="0"/>
      <w:marBottom w:val="0"/>
      <w:divBdr>
        <w:top w:val="none" w:sz="0" w:space="0" w:color="auto"/>
        <w:left w:val="none" w:sz="0" w:space="0" w:color="auto"/>
        <w:bottom w:val="none" w:sz="0" w:space="0" w:color="auto"/>
        <w:right w:val="none" w:sz="0" w:space="0" w:color="auto"/>
      </w:divBdr>
    </w:div>
    <w:div w:id="2142503659">
      <w:bodyDiv w:val="1"/>
      <w:marLeft w:val="0"/>
      <w:marRight w:val="0"/>
      <w:marTop w:val="0"/>
      <w:marBottom w:val="0"/>
      <w:divBdr>
        <w:top w:val="none" w:sz="0" w:space="0" w:color="auto"/>
        <w:left w:val="none" w:sz="0" w:space="0" w:color="auto"/>
        <w:bottom w:val="none" w:sz="0" w:space="0" w:color="auto"/>
        <w:right w:val="none" w:sz="0" w:space="0" w:color="auto"/>
      </w:divBdr>
    </w:div>
    <w:div w:id="214469356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xd.adobe.com/view/52868148-6048-432e-8f28-43821ed50e93-07d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hyperlink" Target="https://www.figma.com/design/Vj9Bgx4WZMJAGKLhb8kvoY/capstone" TargetMode="External"/><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7.png"/><Relationship Id="rId48"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eader" Target="header1.xml"/><Relationship Id="rId46" Type="http://schemas.microsoft.com/office/2011/relationships/people" Target="people.xml"/><Relationship Id="rId20" Type="http://schemas.openxmlformats.org/officeDocument/2006/relationships/image" Target="media/image9.png"/><Relationship Id="rId41"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KON241</b:Tag>
    <b:SourceType>DocumentFromInternetSite</b:SourceType>
    <b:Guid>{05B9B338-E865-498C-B0DC-7DA3612551B8}</b:Guid>
    <b:Title>KONNEXIO Inc.</b:Title>
    <b:InternetSiteTitle>LinkedIn</b:InternetSiteTitle>
    <b:URL>https://www.linkedin.com/company/konnexio-inc-/</b:URL>
    <b:Author>
      <b:Author>
        <b:Corporate>KONNEXIO Inc.</b:Corporate>
      </b:Author>
    </b:Author>
    <b:YearAccessed>2024</b:YearAccessed>
    <b:MonthAccessed>May</b:MonthAccessed>
    <b:DayAccessed>23</b:DayAccessed>
    <b:RefOrder>38</b:RefOrder>
  </b:Source>
  <b:Source>
    <b:Tag>KON24</b:Tag>
    <b:SourceType>InternetSite</b:SourceType>
    <b:Guid>{88FDA81A-08B7-449B-8B90-9E81E090DC48}</b:Guid>
    <b:Author>
      <b:Author>
        <b:Corporate>KONNEXIO Inc.</b:Corporate>
      </b:Author>
    </b:Author>
    <b:Title>Konnexio</b:Title>
    <b:InternetSiteTitle>Konnexio</b:InternetSiteTitle>
    <b:URL>https://konnexio.com/</b:URL>
    <b:YearAccessed>2024</b:YearAccessed>
    <b:MonthAccessed>May</b:MonthAccessed>
    <b:DayAccessed>23</b:DayAccessed>
    <b:RefOrder>39</b:RefOrder>
  </b:Source>
  <b:Source>
    <b:Tag>Ian16</b:Tag>
    <b:SourceType>Book</b:SourceType>
    <b:Guid>{947BB37F-F284-41BA-AEF2-60E82F4734FD}</b:Guid>
    <b:Title>Software Engineering</b:Title>
    <b:Year>2016</b:Year>
    <b:Author>
      <b:Author>
        <b:NameList>
          <b:Person>
            <b:Last>Sommerville</b:Last>
            <b:First>Ian</b:First>
          </b:Person>
        </b:NameList>
      </b:Author>
    </b:Author>
    <b:City>London, UK</b:City>
    <b:Publisher>Pearson</b:Publisher>
    <b:RefOrder>33</b:RefOrder>
  </b:Source>
  <b:Source>
    <b:Tag>Sco20</b:Tag>
    <b:SourceType>Book</b:SourceType>
    <b:Guid>{CE3B2712-0D91-43EC-839C-2E79F19638A7}</b:Guid>
    <b:Title>Systems Analysis and Design</b:Title>
    <b:Year>2020</b:Year>
    <b:Author>
      <b:Author>
        <b:NameList>
          <b:Person>
            <b:Last>Tilley</b:Last>
            <b:First>Scott</b:First>
          </b:Person>
        </b:NameList>
      </b:Author>
    </b:Author>
    <b:City>Boston, USA</b:City>
    <b:Publisher>Cengage Learning</b:Publisher>
    <b:RefOrder>34</b:RefOrder>
  </b:Source>
  <b:Source>
    <b:Tag>Sut20</b:Tag>
    <b:SourceType>DocumentFromInternetSite</b:SourceType>
    <b:Guid>{8848D5EE-B5BE-4930-A731-8BC13493CC47}</b:Guid>
    <b:Author>
      <b:Author>
        <b:NameList>
          <b:Person>
            <b:Last>Sutherland</b:Last>
            <b:First>Ken</b:First>
            <b:Middle>Schwaber and Jeff</b:Middle>
          </b:Person>
        </b:NameList>
      </b:Author>
    </b:Author>
    <b:Title>2020-Scrum-Guide-US.pdf</b:Title>
    <b:Year>2020</b:Year>
    <b:InternetSiteTitle>scrumguides.org</b:InternetSiteTitle>
    <b:Month>November</b:Month>
    <b:Day>1</b:Day>
    <b:URL>https://scrumguides.org/docs/scrumguide/v2020/2020-Scrum-Guide-US.pdf#zoom=100</b:URL>
    <b:RefOrder>35</b:RefOrder>
  </b:Source>
  <b:Source>
    <b:Tag>Wha23</b:Tag>
    <b:SourceType>InternetSite</b:SourceType>
    <b:Guid>{D2C03006-0BA9-4022-904A-E847029D9FBD}</b:Guid>
    <b:Title>What-is-Jira-Software-and-why-use-it/ba-p/2323812</b:Title>
    <b:InternetSiteTitle>community.atlassian.com</b:InternetSiteTitle>
    <b:Year>2023</b:Year>
    <b:Month>April</b:Month>
    <b:Day>6</b:Day>
    <b:URL>https://community.atlassian.com/t5/Jira-articles/What-is-Jira-Software-and-why-use-it/ba-p/2323812</b:URL>
    <b:Author>
      <b:Author>
        <b:NameList>
          <b:Person>
            <b:Last>Springer</b:Last>
            <b:First>Andreas</b:First>
          </b:Person>
        </b:NameList>
      </b:Author>
    </b:Author>
    <b:RefOrder>36</b:RefOrder>
  </b:Source>
  <b:Source>
    <b:Tag>Vis24</b:Tag>
    <b:SourceType>InternetSite</b:SourceType>
    <b:Guid>{1141CDB2-CE22-44D2-B382-07BBD5B7F7C9}</b:Guid>
    <b:Title>PHP and MySQL: Create Dynamic Websites Easily</b:Title>
    <b:InternetSiteTitle>WPWEB Infotech</b:InternetSiteTitle>
    <b:Year>2024</b:Year>
    <b:Month>February</b:Month>
    <b:Day>29</b:Day>
    <b:URL>https://wpwebinfotech.com/blog/php-and-mysql/</b:URL>
    <b:Author>
      <b:Author>
        <b:NameList>
          <b:Person>
            <b:Last>Shah</b:Last>
            <b:First>Vish</b:First>
          </b:Person>
        </b:NameList>
      </b:Author>
    </b:Author>
    <b:YearAccessed>2024</b:YearAccessed>
    <b:MonthAccessed>June</b:MonthAccessed>
    <b:DayAccessed>12</b:DayAccessed>
    <b:RefOrder>3</b:RefOrder>
  </b:Source>
  <b:Source>
    <b:Tag>Cod23</b:Tag>
    <b:SourceType>InternetSite</b:SourceType>
    <b:Guid>{FF9AA11D-74F1-4C17-98BA-A869B1BE9E52}</b:Guid>
    <b:Author>
      <b:Author>
        <b:Corporate>Code Power Team</b:Corporate>
      </b:Author>
    </b:Author>
    <b:Title>Static vs. Dynamic Websites in PHP: An In-depth Guide</b:Title>
    <b:InternetSiteTitle>Code Power</b:InternetSiteTitle>
    <b:Year>2023</b:Year>
    <b:Month>August</b:Month>
    <b:Day>25</b:Day>
    <b:URL>https://www.codepwr.com/static-vs-dynamic-websites-in-php-an-in-depth-guide/</b:URL>
    <b:YearAccessed>2024</b:YearAccessed>
    <b:MonthAccessed>June</b:MonthAccessed>
    <b:DayAccessed>12</b:DayAccessed>
    <b:RefOrder>37</b:RefOrder>
  </b:Source>
  <b:Source>
    <b:Tag>Opt24</b:Tag>
    <b:SourceType>InternetSite</b:SourceType>
    <b:Guid>{32732E21-0E68-48AA-B00B-40C083E78001}</b:Guid>
    <b:Author>
      <b:Author>
        <b:Corporate>OptiSol Business Solutions</b:Corporate>
      </b:Author>
    </b:Author>
    <b:Title>Top 5 Advantages of creating Dynamic Website using PHP</b:Title>
    <b:InternetSiteTitle>OptiSol</b:InternetSiteTitle>
    <b:URL>https://www.optisolbusiness.com/insight/top-5-advantages-of-creating-dynamic-website-using-php</b:URL>
    <b:YearAccessed>2024</b:YearAccessed>
    <b:MonthAccessed>June</b:MonthAccessed>
    <b:DayAccessed>12</b:DayAccessed>
    <b:RefOrder>4</b:RefOrder>
  </b:Source>
  <b:Source>
    <b:Tag>Cou24</b:Tag>
    <b:SourceType>InternetSite</b:SourceType>
    <b:Guid>{27D010AF-29E4-4B2B-B549-B99A2C6F9CA0}</b:Guid>
    <b:Title>project-management-methodologies-your-guide</b:Title>
    <b:Year>2024</b:Year>
    <b:Author>
      <b:Author>
        <b:Corporate>Coursera</b:Corporate>
      </b:Author>
    </b:Author>
    <b:InternetSiteTitle>coursera.org</b:InternetSiteTitle>
    <b:Month>April</b:Month>
    <b:Day>1</b:Day>
    <b:URL>https://www.coursera.org/articles/project-management-methodologies-your-guide</b:URL>
    <b:RefOrder>32</b:RefOrder>
  </b:Source>
  <b:Source>
    <b:Tag>Goo24</b:Tag>
    <b:SourceType>InternetSite</b:SourceType>
    <b:Guid>{2C0C059A-1B0F-464D-9045-F1729C0EB61E}</b:Guid>
    <b:Author>
      <b:Author>
        <b:Corporate>Google</b:Corporate>
      </b:Author>
    </b:Author>
    <b:Title>Use API Keys | Maps Embed API</b:Title>
    <b:InternetSiteTitle>Google for Developers</b:InternetSiteTitle>
    <b:URL>https://developers.google.com/maps/documentation/embed/get-api-key</b:URL>
    <b:YearAccessed>2024</b:YearAccessed>
    <b:MonthAccessed>June</b:MonthAccessed>
    <b:DayAccessed>12</b:DayAccessed>
    <b:RefOrder>5</b:RefOrder>
  </b:Source>
  <b:Source>
    <b:Tag>New24</b:Tag>
    <b:SourceType>InternetSite</b:SourceType>
    <b:Guid>{00EB3935-F825-41F6-97CC-CEFC5C8F22A7}</b:Guid>
    <b:Author>
      <b:Author>
        <b:Corporate>News API</b:Corporate>
      </b:Author>
    </b:Author>
    <b:Title>News API</b:Title>
    <b:InternetSiteTitle>News API</b:InternetSiteTitle>
    <b:URL>https://newsapi.org/</b:URL>
    <b:YearAccessed>2024</b:YearAccessed>
    <b:MonthAccessed>June</b:MonthAccessed>
    <b:DayAccessed>12</b:DayAccessed>
    <b:RefOrder>6</b:RefOrder>
  </b:Source>
  <b:Source>
    <b:Tag>Ger21</b:Tag>
    <b:SourceType>InternetSite</b:SourceType>
    <b:Guid>{EABB87A0-71F6-4165-938E-DA69DD5136E5}</b:Guid>
    <b:Title>INTRO TO GITHUB FOR VERSION CONTROL</b:Title>
    <b:Year>2021</b:Year>
    <b:Author>
      <b:Author>
        <b:Corporate>Gergana, Boyan</b:Corporate>
      </b:Author>
    </b:Author>
    <b:InternetSiteTitle>CodingClub</b:InternetSiteTitle>
    <b:Month>Oct</b:Month>
    <b:Day>5</b:Day>
    <b:URL>https://ourcodingclub.github.io/tutorials/git/</b:URL>
    <b:RefOrder>40</b:RefOrder>
  </b:Source>
  <b:Source>
    <b:Tag>CIC24</b:Tag>
    <b:SourceType>InternetSite</b:SourceType>
    <b:Guid>{4DDABA49-BE28-4490-98BC-D1D006447D6D}</b:Guid>
    <b:Title>CI/CD with Jenkins in 3 Steps</b:Title>
    <b:InternetSiteTitle>CodeFresh</b:InternetSiteTitle>
    <b:Year>2024</b:Year>
    <b:Month>6</b:Month>
    <b:Day>16</b:Day>
    <b:URL>https://codefresh.io/learn/jenkins/ci-cd-with-jenkins-in-3-steps/</b:URL>
    <b:RefOrder>41</b:RefOrder>
  </b:Source>
  <b:Source>
    <b:Tag>Jen24</b:Tag>
    <b:SourceType>InternetSite</b:SourceType>
    <b:Guid>{F0AD5C82-8116-480B-8681-C21E004765B7}</b:Guid>
    <b:Author>
      <b:Author>
        <b:NameList>
          <b:Person>
            <b:Last>Tovarys</b:Last>
            <b:First>Jenda</b:First>
          </b:Person>
        </b:NameList>
      </b:Author>
    </b:Author>
    <b:Title>Better Stack</b:Title>
    <b:InternetSiteTitle>Datadog vs. New Relic: a side-by-side comparison for 2024</b:InternetSiteTitle>
    <b:Year>2024</b:Year>
    <b:Month>1</b:Month>
    <b:Day>11</b:Day>
    <b:URL>https://betterstack.com/community/comparisons/datadog-vs-newrelic/</b:URL>
    <b:RefOrder>42</b:RefOrder>
  </b:Source>
  <b:Source>
    <b:Tag>GER18</b:Tag>
    <b:SourceType>InternetSite</b:SourceType>
    <b:Guid>{4D56277F-CDE4-4B04-BA8D-048D1ACCD818}</b:Guid>
    <b:Author>
      <b:Author>
        <b:NameList>
          <b:Person>
            <b:Last>DILLON</b:Last>
            <b:First>GERRED</b:First>
          </b:Person>
        </b:NameList>
      </b:Author>
    </b:Author>
    <b:Title>SolarWinds</b:Title>
    <b:InternetSiteTitle>Benchmarking 5 Popular Load Balancers: Nginx, HAProxy, Envoy, Traefik, and ALB</b:InternetSiteTitle>
    <b:Year>2018</b:Year>
    <b:Month>12</b:Month>
    <b:Day>10</b:Day>
    <b:URL>https://www.loggly.com/blog/benchmarking-5-popular-load-balancers-nginx-haproxy-envoy-traefik-and-alb/</b:URL>
    <b:RefOrder>43</b:RefOrder>
  </b:Source>
  <b:Source>
    <b:Tag>Shy24</b:Tag>
    <b:SourceType>InternetSite</b:SourceType>
    <b:Guid>{346A6633-B9F4-470B-BE10-991B16EFD4D6}</b:Guid>
    <b:Author>
      <b:Author>
        <b:NameList>
          <b:Person>
            <b:Last>Jha</b:Last>
            <b:First>Shyamli</b:First>
          </b:Person>
        </b:NameList>
      </b:Author>
    </b:Author>
    <b:Title>SimpliLearn</b:Title>
    <b:InternetSiteTitle>AWS vs Azure: Which Cloud Platform Should You Choose in 2024?</b:InternetSiteTitle>
    <b:Year>2024</b:Year>
    <b:Month>05</b:Month>
    <b:Day>21</b:Day>
    <b:URL>https://www.simplilearn.com/tutorials/cloud-computing-tutorial/aws-vs-azure</b:URL>
    <b:RefOrder>44</b:RefOrder>
  </b:Source>
  <b:Source>
    <b:Tag>Jér22</b:Tag>
    <b:SourceType>InternetSite</b:SourceType>
    <b:Guid>{853EB75C-1A5C-467D-A77E-D2C4F80D9E73}</b:Guid>
    <b:Author>
      <b:Author>
        <b:NameList>
          <b:Person>
            <b:Last>Lixandre</b:Last>
            <b:First>Jérémy</b:First>
          </b:Person>
        </b:NameList>
      </b:Author>
    </b:Author>
    <b:Title>Mindee</b:Title>
    <b:InternetSiteTitle>Autoscaling compared: Azure vs GCP vs AWS</b:InternetSiteTitle>
    <b:Year>2022</b:Year>
    <b:Month>11</b:Month>
    <b:Day>28</b:Day>
    <b:URL>https://www.mindee.com/blog/autoscaling-comparison-aws-gcp-azure</b:URL>
    <b:RefOrder>45</b:RefOrder>
  </b:Source>
  <b:Source>
    <b:Tag>Bho22</b:Tag>
    <b:SourceType>JournalArticle</b:SourceType>
    <b:Guid>{6F0049D1-CE24-414E-BAAB-69BCF07BDD59}</b:Guid>
    <b:Title>Significance of Lamp Technology</b:Title>
    <b:JournalName>International Journal of Advanced Research in Science, Communication and Technology (IJARSCT)</b:JournalName>
    <b:Year>2022</b:Year>
    <b:Pages>41-43</b:Pages>
    <b:Author>
      <b:Author>
        <b:NameList>
          <b:Person>
            <b:Last>Bhosale</b:Last>
            <b:Middle>Rajendra</b:Middle>
            <b:First>Kunal</b:First>
          </b:Person>
          <b:Person>
            <b:Last>Bavalekar</b:Last>
            <b:Middle>Sanjay</b:Middle>
            <b:First>Yogesh</b:First>
          </b:Person>
        </b:NameList>
      </b:Author>
    </b:Author>
    <b:Month>June</b:Month>
    <b:Volume>2</b:Volume>
    <b:Issue>9</b:Issue>
    <b:DOI>10.48175/IJARSCT-5191</b:DOI>
    <b:RefOrder>1</b:RefOrder>
  </b:Source>
  <b:Source>
    <b:Tag>Pat24</b:Tag>
    <b:SourceType>InternetSite</b:SourceType>
    <b:Guid>{C3EFA0D5-1FAB-476C-A320-2C98950F7AF6}</b:Guid>
    <b:Author>
      <b:Author>
        <b:NameList>
          <b:Person>
            <b:Last>Patel</b:Last>
            <b:First>Neil</b:First>
          </b:Person>
        </b:NameList>
      </b:Author>
    </b:Author>
    <b:Title>What is SEO?</b:Title>
    <b:URL>https://neilpatel.com/what-is-seo</b:URL>
    <b:YearAccessed>2024</b:YearAccessed>
    <b:MonthAccessed>June</b:MonthAccessed>
    <b:DayAccessed>17</b:DayAccessed>
    <b:RefOrder>25</b:RefOrder>
  </b:Source>
  <b:Source>
    <b:Tag>Goo241</b:Tag>
    <b:SourceType>InternetSite</b:SourceType>
    <b:Guid>{91B90FC1-8991-46A7-BD68-420642F7544F}</b:Guid>
    <b:Author>
      <b:Author>
        <b:Corporate>Google</b:Corporate>
      </b:Author>
    </b:Author>
    <b:Title>Search Engine Optimization (SEO) Starter Guide</b:Title>
    <b:InternetSiteTitle>Google Search Central</b:InternetSiteTitle>
    <b:URL>https://support.google.com/webmasters/answer/7451184?hl=en</b:URL>
    <b:YearAccessed>2024</b:YearAccessed>
    <b:MonthAccessed>June</b:MonthAccessed>
    <b:DayAccessed>17</b:DayAccessed>
    <b:RefOrder>26</b:RefOrder>
  </b:Source>
  <b:Source>
    <b:Tag>Goo242</b:Tag>
    <b:SourceType>InternetSite</b:SourceType>
    <b:Guid>{838727E8-F171-4FE2-8563-41C6CCDE4B8C}</b:Guid>
    <b:Author>
      <b:Author>
        <b:Corporate>Google</b:Corporate>
      </b:Author>
    </b:Author>
    <b:Title>About PageSpeed Insights</b:Title>
    <b:InternetSiteTitle>PageSpeed Insights</b:InternetSiteTitle>
    <b:URL>https://developers.google.com/speed/docs/insights/v5/about</b:URL>
    <b:YearAccessed>2024</b:YearAccessed>
    <b:MonthAccessed>June</b:MonthAccessed>
    <b:DayAccessed>17</b:DayAccessed>
    <b:RefOrder>29</b:RefOrder>
  </b:Source>
  <b:Source>
    <b:Tag>Hub24</b:Tag>
    <b:SourceType>InternetSite</b:SourceType>
    <b:Guid>{C53CC878-4C83-4670-8B92-97ABCB5F105D}</b:Guid>
    <b:Author>
      <b:Author>
        <b:Corporate>HubSpot</b:Corporate>
      </b:Author>
    </b:Author>
    <b:Title>HubSpot Analytics</b:Title>
    <b:InternetSiteTitle>HubSpot</b:InternetSiteTitle>
    <b:URL>https://www.hubspot.com/products/marketing/analytics</b:URL>
    <b:YearAccessed>2024</b:YearAccessed>
    <b:MonthAccessed>June</b:MonthAccessed>
    <b:DayAccessed>17</b:DayAccessed>
    <b:RefOrder>27</b:RefOrder>
  </b:Source>
  <b:Source>
    <b:Tag>Goo243</b:Tag>
    <b:SourceType>InternetSite</b:SourceType>
    <b:Guid>{C0DD241D-B2C8-4852-80E0-61BCAB38D847}</b:Guid>
    <b:Author>
      <b:Author>
        <b:Corporate>Google</b:Corporate>
      </b:Author>
    </b:Author>
    <b:Title>How Google Analytics works</b:Title>
    <b:InternetSiteTitle>Analytics Help</b:InternetSiteTitle>
    <b:URL>https://support.google.com/analytics/answer/12159447?hl=en&amp;ref_topic=14089939&amp;sjid=1443854174912653845-NC</b:URL>
    <b:YearAccessed>2024</b:YearAccessed>
    <b:MonthAccessed>June</b:MonthAccessed>
    <b:DayAccessed>17</b:DayAccessed>
    <b:RefOrder>28</b:RefOrder>
  </b:Source>
  <b:Source>
    <b:Tag>HubSpotForms</b:Tag>
    <b:SourceType>InternetSite</b:SourceType>
    <b:Guid>{3F7183D9-30EB-43F1-8F71-ED5A0764331E}</b:Guid>
    <b:Title>HubSpot Forms</b:Title>
    <b:Year>2024</b:Year>
    <b:Author>
      <b:Author>
        <b:Corporate>HubSpot</b:Corporate>
      </b:Author>
    </b:Author>
    <b:InternetSiteTitle>HubSpot</b:InternetSiteTitle>
    <b:Month>March</b:Month>
    <b:Day>28</b:Day>
    <b:URL>https://developers.hubspot.com/docs/cms/building-blocks/forms#embedding-forms-with-the-form-embed-code</b:URL>
    <b:YearAccessed>2024</b:YearAccessed>
    <b:MonthAccessed>June</b:MonthAccessed>
    <b:DayAccessed>17</b:DayAccessed>
    <b:RefOrder>31</b:RefOrder>
  </b:Source>
  <b:Source>
    <b:Tag>HubSpotTracking</b:Tag>
    <b:SourceType>InternetSite</b:SourceType>
    <b:Guid>{9D014D50-9652-4C2C-B766-289B027226B1}</b:Guid>
    <b:Title>Set up site tracking in HubSpot</b:Title>
    <b:InternetSiteTitle>HubSpot</b:InternetSiteTitle>
    <b:Year>2018</b:Year>
    <b:Month>November</b:Month>
    <b:Day>26</b:Day>
    <b:URL>https://knowledge.hubspot.com/reports/set-up-sources-tracking?hubs_content=knowledge.hubspot.com/reports/install-the-hubspot-tracking-code&amp;hubs_content-cta=add%20your%20do</b:URL>
    <b:Author>
      <b:Author>
        <b:Corporate>HubSpot</b:Corporate>
      </b:Author>
    </b:Author>
    <b:YearAccessed>2024</b:YearAccessed>
    <b:MonthAccessed>June</b:MonthAccessed>
    <b:DayAccessed>17</b:DayAccessed>
    <b:RefOrder>30</b:RefOrder>
  </b:Source>
  <b:Source>
    <b:Tag>Oko22</b:Tag>
    <b:SourceType>InternetSite</b:SourceType>
    <b:Guid>{C601C539-F597-48B2-9266-C333EA38D4B7}</b:Guid>
    <b:Author>
      <b:Author>
        <b:NameList>
          <b:Person>
            <b:Last>Nzube</b:Last>
            <b:First>Okoro</b:First>
            <b:Middle>Emmanuel</b:Middle>
          </b:Person>
        </b:NameList>
      </b:Author>
    </b:Author>
    <b:Title>How to Use Git and GitHub – Version Control Basics for Beginners</b:Title>
    <b:InternetSiteTitle>Freecodecamp</b:InternetSiteTitle>
    <b:Year>2022</b:Year>
    <b:Month>7</b:Month>
    <b:Day>12</b:Day>
    <b:URL>https://www.freecodecamp.org/news/git-and-github-the-basics/</b:URL>
    <b:RefOrder>16</b:RefOrder>
  </b:Source>
  <b:Source>
    <b:Tag>php24</b:Tag>
    <b:SourceType>InternetSite</b:SourceType>
    <b:Guid>{DD9BDFE3-0DC3-46DA-975C-85114D586B7D}</b:Guid>
    <b:Author>
      <b:Author>
        <b:Corporate>phpMyAdmin</b:Corporate>
      </b:Author>
    </b:Author>
    <b:Title>Two-factor authentication</b:Title>
    <b:InternetSiteTitle>phpMyAdmin 5.1.4 documentation</b:InternetSiteTitle>
    <b:URL>https://docs.phpmyadmin.net/en/latest/two_factor.html</b:URL>
    <b:YearAccessed>2024</b:YearAccessed>
    <b:MonthAccessed>June</b:MonthAccessed>
    <b:DayAccessed>21</b:DayAccessed>
    <b:RefOrder>12</b:RefOrder>
  </b:Source>
  <b:Source>
    <b:Tag>php241</b:Tag>
    <b:SourceType>InternetSite</b:SourceType>
    <b:Guid>{E2070E00-041A-420D-AED0-AC2DBEC59A46}</b:Guid>
    <b:Author>
      <b:Author>
        <b:Corporate>php</b:Corporate>
      </b:Author>
    </b:Author>
    <b:Title>PHP: password_hash</b:Title>
    <b:InternetSiteTitle>PHP Manual</b:InternetSiteTitle>
    <b:URL>https://www.php.net/manual/en/function.password-hash.php</b:URL>
    <b:YearAccessed>2024</b:YearAccessed>
    <b:MonthAccessed>June</b:MonthAccessed>
    <b:DayAccessed>21</b:DayAccessed>
    <b:RefOrder>8</b:RefOrder>
  </b:Source>
  <b:Source>
    <b:Tag>php242</b:Tag>
    <b:SourceType>InternetSite</b:SourceType>
    <b:Guid>{3E46F950-7739-4013-822C-220369FD65DA}</b:Guid>
    <b:Author>
      <b:Author>
        <b:Corporate>php</b:Corporate>
      </b:Author>
    </b:Author>
    <b:Title>PHP: OpenSSL</b:Title>
    <b:InternetSiteTitle>PHP Manual</b:InternetSiteTitle>
    <b:URL>https://www.php.net/manual/en/book.openssl.php</b:URL>
    <b:YearAccessed>2024</b:YearAccessed>
    <b:MonthAccessed>June</b:MonthAccessed>
    <b:DayAccessed>21</b:DayAccessed>
    <b:RefOrder>7</b:RefOrder>
  </b:Source>
  <b:Source>
    <b:Tag>MyS24</b:Tag>
    <b:SourceType>InternetSite</b:SourceType>
    <b:Guid>{98090C1A-7E28-4CA0-9735-409005A1B052}</b:Guid>
    <b:Author>
      <b:Author>
        <b:Corporate>MySQL</b:Corporate>
      </b:Author>
    </b:Author>
    <b:Title>MySQL 8.0 Reference Manual: 8.2 Access Control and Account Management</b:Title>
    <b:InternetSiteTitle>MySQL</b:InternetSiteTitle>
    <b:URL>https://dev.mysql.com/doc/refman/8.0/en/access-control.html</b:URL>
    <b:YearAccessed>2024</b:YearAccessed>
    <b:MonthAccessed>June</b:MonthAccessed>
    <b:DayAccessed>21</b:DayAccessed>
    <b:RefOrder>13</b:RefOrder>
  </b:Source>
  <b:Source>
    <b:Tag>php243</b:Tag>
    <b:SourceType>InternetSite</b:SourceType>
    <b:Guid>{23313093-761D-43FB-A1E6-4ED7BF54FBB8}</b:Guid>
    <b:Author>
      <b:Author>
        <b:Corporate>php</b:Corporate>
      </b:Author>
    </b:Author>
    <b:Title>PHP: session_set_cookie_params</b:Title>
    <b:InternetSiteTitle>PHP Manual</b:InternetSiteTitle>
    <b:URL>https://www.php.net/manual/en/function.session-set-cookie-params.php</b:URL>
    <b:YearAccessed>2024</b:YearAccessed>
    <b:MonthAccessed>June</b:MonthAccessed>
    <b:DayAccessed>21</b:DayAccessed>
    <b:RefOrder>9</b:RefOrder>
  </b:Source>
  <b:Source>
    <b:Tag>php244</b:Tag>
    <b:SourceType>InternetSite</b:SourceType>
    <b:Guid>{1C6BC255-AF54-4A4A-B019-BF62DD6227A3}</b:Guid>
    <b:Author>
      <b:Author>
        <b:Corporate>php</b:Corporate>
      </b:Author>
    </b:Author>
    <b:Title>PHP: ini_set</b:Title>
    <b:InternetSiteTitle>PHP Manual</b:InternetSiteTitle>
    <b:URL>https://www.php.net/manual/en/function.ini-set.php</b:URL>
    <b:YearAccessed>2024</b:YearAccessed>
    <b:MonthAccessed>June</b:MonthAccessed>
    <b:DayAccessed>21</b:DayAccessed>
    <b:RefOrder>10</b:RefOrder>
  </b:Source>
  <b:Source>
    <b:Tag>Qui24</b:Tag>
    <b:SourceType>InternetSite</b:SourceType>
    <b:Guid>{B38E4095-E6D0-49D3-AA84-DDB228FC81F1}</b:Guid>
    <b:Author>
      <b:Author>
        <b:NameList>
          <b:Person>
            <b:Last>Quilty</b:Last>
            <b:First>David</b:First>
          </b:Person>
        </b:NameList>
      </b:Author>
    </b:Author>
    <b:Title>Securing Your MySQL Database: Essential Best Practices</b:Title>
    <b:InternetSiteTitle>PERCONA</b:InternetSiteTitle>
    <b:Year>2024</b:Year>
    <b:Month>May</b:Month>
    <b:Day>9</b:Day>
    <b:URL>https://www.percona.com/blog/mysql-database-security-best-practices/</b:URL>
    <b:YearAccessed>2024</b:YearAccessed>
    <b:MonthAccessed>June</b:MonthAccessed>
    <b:DayAccessed>21</b:DayAccessed>
    <b:RefOrder>11</b:RefOrder>
  </b:Source>
  <b:Source>
    <b:Tag>php245</b:Tag>
    <b:SourceType>InternetSite</b:SourceType>
    <b:Guid>{D7144BAD-3F5B-4189-8068-E83BF7D042B3}</b:Guid>
    <b:Author>
      <b:Author>
        <b:Corporate>phpMyAdmin</b:Corporate>
      </b:Author>
    </b:Author>
    <b:Title>Configuration</b:Title>
    <b:InternetSiteTitle>phpMyAdmin 5.2.0 documentation</b:InternetSiteTitle>
    <b:URL>https://docs.phpmyadmin.net/en/release_5_2_0/config.html</b:URL>
    <b:YearAccessed>2024</b:YearAccessed>
    <b:MonthAccessed>June</b:MonthAccessed>
    <b:DayAccessed>21</b:DayAccessed>
    <b:RefOrder>14</b:RefOrder>
  </b:Source>
  <b:Source>
    <b:Tag>Apa24</b:Tag>
    <b:SourceType>InternetSite</b:SourceType>
    <b:Guid>{E21FAF18-0513-47F6-B383-9056AE65335D}</b:Guid>
    <b:Author>
      <b:Author>
        <b:Corporate>Apache</b:Corporate>
      </b:Author>
    </b:Author>
    <b:Title>Apache Module mod_proxy_balancer</b:Title>
    <b:InternetSiteTitle>Apache HTTP Server Version 2.4</b:InternetSiteTitle>
    <b:URL>https://httpd.apache.org/docs/2.4/mod/mod_proxy_balancer.html</b:URL>
    <b:YearAccessed>2024</b:YearAccessed>
    <b:MonthAccessed>June</b:MonthAccessed>
    <b:DayAccessed>21</b:DayAccessed>
    <b:RefOrder>15</b:RefOrder>
  </b:Source>
  <b:Source>
    <b:Tag>Boo</b:Tag>
    <b:SourceType>InternetSite</b:SourceType>
    <b:Guid>{2DDC4575-D77A-438B-85D9-662D8EF62A01}</b:Guid>
    <b:Author>
      <b:Author>
        <b:Corporate>Bootstrap</b:Corporate>
      </b:Author>
    </b:Author>
    <b:Title>introduction</b:Title>
    <b:InternetSiteTitle>getbootstrap.com</b:InternetSiteTitle>
    <b:URL>https://getbootstrap.com/docs/5.0/getting-started/introduction/</b:URL>
    <b:RefOrder>2</b:RefOrder>
  </b:Source>
  <b:Source>
    <b:Tag>Ado</b:Tag>
    <b:SourceType>InternetSite</b:SourceType>
    <b:Guid>{A9325A58-65C3-4F5C-8AE0-FA7277A7D973}</b:Guid>
    <b:Author>
      <b:Author>
        <b:Corporate>Adobe</b:Corporate>
      </b:Author>
    </b:Author>
    <b:Title>Get-started</b:Title>
    <b:InternetSiteTitle>helpx.adobe.com</b:InternetSiteTitle>
    <b:URL>https://helpx.adobe.com/xd/get-started.html</b:URL>
    <b:RefOrder>19</b:RefOrder>
  </b:Source>
  <b:Source>
    <b:Tag>Fig</b:Tag>
    <b:SourceType>InternetSite</b:SourceType>
    <b:Guid>{36F28C1F-57D9-43CC-8A81-644FB1EBC8DA}</b:Guid>
    <b:Author>
      <b:Author>
        <b:Corporate>Figma</b:Corporate>
      </b:Author>
    </b:Author>
    <b:Title>What-is-Figma</b:Title>
    <b:InternetSiteTitle>help.figma.com</b:InternetSiteTitle>
    <b:URL>https://help.figma.com/hc/en-us/articles/14563969806359-What-is-Figma</b:URL>
    <b:RefOrder>20</b:RefOrder>
  </b:Source>
  <b:Source>
    <b:Tag>Eng24</b:Tag>
    <b:SourceType>InternetSite</b:SourceType>
    <b:Guid>{3153C60A-E7A8-4B51-8E56-C4F45FCD9421}</b:Guid>
    <b:Author>
      <b:Author>
        <b:Corporate>Enginuity Inc</b:Corporate>
      </b:Author>
    </b:Author>
    <b:Title>enginuityinc.ca</b:Title>
    <b:InternetSiteTitle>enginuityinc.ca</b:InternetSiteTitle>
    <b:Year>2024</b:Year>
    <b:URL>https://enginuityinc.ca/</b:URL>
    <b:RefOrder>21</b:RefOrder>
  </b:Source>
  <b:Source>
    <b:Tag>Bri24</b:Tag>
    <b:SourceType>InternetSite</b:SourceType>
    <b:Guid>{75BD735B-8C03-41D5-A266-1E45842B5580}</b:Guid>
    <b:Author>
      <b:Author>
        <b:Corporate>Britishengines</b:Corporate>
      </b:Author>
    </b:Author>
    <b:Title>Britishengines.com</b:Title>
    <b:InternetSiteTitle>Britishengines.com</b:InternetSiteTitle>
    <b:Year>2024</b:Year>
    <b:URL>https://www.britishengines.com/</b:URL>
    <b:RefOrder>22</b:RefOrder>
  </b:Source>
  <b:Source>
    <b:Tag>Sci19</b:Tag>
    <b:SourceType>InternetSite</b:SourceType>
    <b:Guid>{3AF5F966-13FF-497D-ACA0-9C53F08CB266}</b:Guid>
    <b:Author>
      <b:Author>
        <b:Corporate>Sci Engineering</b:Corporate>
      </b:Author>
    </b:Author>
    <b:Title>Sciengineering.com</b:Title>
    <b:InternetSiteTitle>Sciengineering.com</b:InternetSiteTitle>
    <b:Year>2019</b:Year>
    <b:URL>https://sciengineering.com/</b:URL>
    <b:RefOrder>23</b:RefOrder>
  </b:Source>
  <b:Source>
    <b:Tag>Bak24</b:Tag>
    <b:SourceType>InternetSite</b:SourceType>
    <b:Guid>{138165E5-86CF-4621-936A-DEED93712A4A}</b:Guid>
    <b:Author>
      <b:Author>
        <b:Corporate>Baker Hughes</b:Corporate>
      </b:Author>
    </b:Author>
    <b:Title>bakerhughes.com</b:Title>
    <b:InternetSiteTitle>bakerhughes.com</b:InternetSiteTitle>
    <b:Year>2024</b:Year>
    <b:URL>https://www.bakerhughes.com/</b:URL>
    <b:RefOrder>24</b:RefOrder>
  </b:Source>
  <b:Source>
    <b:Tag>9ba14</b:Tag>
    <b:SourceType>InternetSite</b:SourceType>
    <b:Guid>{3947171E-9847-4499-B4A4-E5DF1189DB31}</b:Guid>
    <b:Title>9 basic principles of responsive web design</b:Title>
    <b:Year>2014</b:Year>
    <b:Month>November</b:Month>
    <b:Day>11</b:Day>
    <b:URL>https://blog.froont.com/9-basic-principles-of-responsive-web-design/</b:URL>
    <b:Author>
      <b:Author>
        <b:Corporate>FROONT</b:Corporate>
      </b:Author>
    </b:Author>
    <b:InternetSiteTitle>FROONT</b:InternetSiteTitle>
    <b:YearAccessed>2024</b:YearAccessed>
    <b:MonthAccessed>June</b:MonthAccessed>
    <b:DayAccessed>21</b:DayAccessed>
    <b:RefOrder>17</b:RefOrder>
  </b:Source>
  <b:Source>
    <b:Tag>UXd</b:Tag>
    <b:SourceType>InternetSite</b:SourceType>
    <b:Guid>{5E172FF5-6269-4C7E-AE10-8272CACD3E83}</b:Guid>
    <b:Title>UX design best practices</b:Title>
    <b:InternetSiteTitle>Lucidspark</b:InternetSiteTitle>
    <b:URL>https://lucidspark.com/blog/ux-design-best-practices</b:URL>
    <b:Author>
      <b:Author>
        <b:Corporate>Lucidspark</b:Corporate>
      </b:Author>
    </b:Author>
    <b:YearAccessed>2024</b:YearAccessed>
    <b:MonthAccessed>June</b:MonthAccessed>
    <b:DayAccessed>21</b:DayAccessed>
    <b:RefOrder>18</b:RefOrder>
  </b:Source>
</b:Sources>
</file>

<file path=customXml/itemProps1.xml><?xml version="1.0" encoding="utf-8"?>
<ds:datastoreItem xmlns:ds="http://schemas.openxmlformats.org/officeDocument/2006/customXml" ds:itemID="{4D2874C9-348E-4872-AC05-7BF4989A5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46</Pages>
  <Words>9675</Words>
  <Characters>57475</Characters>
  <Application>Microsoft Office Word</Application>
  <DocSecurity>0</DocSecurity>
  <Lines>1368</Lines>
  <Paragraphs>746</Paragraphs>
  <ScaleCrop>false</ScaleCrop>
  <Company/>
  <LinksUpToDate>false</LinksUpToDate>
  <CharactersWithSpaces>66404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Lalaine Macalisang</dc:creator>
  <cp:keywords/>
  <dc:description/>
  <cp:lastModifiedBy>244467071@qq.com</cp:lastModifiedBy>
  <cp:revision>3</cp:revision>
  <dcterms:created xsi:type="dcterms:W3CDTF">2025-10-02T18:34:00Z</dcterms:created>
  <dcterms:modified xsi:type="dcterms:W3CDTF">2025-10-02T19:56:00Z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1a0c6e12c502311e23d698ad64d964947ef95effa7f79fd0086bd776db5c69e7</vt:lpwstr>
  </property>
</Properties>
</file>